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0FCEDD" w14:textId="011520CF" w:rsidR="00FA3FD2" w:rsidRDefault="00B47F57" w:rsidP="00573B6A">
      <w:pPr>
        <w:pStyle w:val="Heading1"/>
      </w:pPr>
      <w:bookmarkStart w:id="0" w:name="_Hlk126343401"/>
      <w:commentRangeStart w:id="1"/>
      <w:r w:rsidRPr="00A40B4B">
        <w:t>Figu</w:t>
      </w:r>
      <w:r w:rsidR="00D21531" w:rsidRPr="00A40B4B">
        <w:t>res</w:t>
      </w:r>
      <w:commentRangeEnd w:id="1"/>
      <w:r w:rsidR="007215AA">
        <w:rPr>
          <w:rStyle w:val="CommentReference"/>
          <w:rFonts w:eastAsiaTheme="minorHAnsi" w:cs="Calibri"/>
          <w:b w:val="0"/>
          <w:color w:val="auto"/>
        </w:rPr>
        <w:commentReference w:id="1"/>
      </w:r>
    </w:p>
    <w:p w14:paraId="350E3A7A" w14:textId="5BCF5F75" w:rsidR="0081010A" w:rsidRPr="00D20162" w:rsidRDefault="0081010A" w:rsidP="0081010A">
      <w:pPr>
        <w:pStyle w:val="Heading2"/>
      </w:pPr>
      <w:r w:rsidRPr="00E930C2">
        <w:rPr>
          <w:rStyle w:val="Heading2Char"/>
          <w:rFonts w:eastAsiaTheme="minorHAnsi"/>
          <w:b/>
          <w:bCs/>
        </w:rPr>
        <w:t xml:space="preserve">Figure </w:t>
      </w:r>
      <w:r w:rsidR="00757C4A">
        <w:rPr>
          <w:rStyle w:val="Heading2Char"/>
          <w:rFonts w:eastAsiaTheme="minorHAnsi"/>
          <w:b/>
          <w:bCs/>
        </w:rPr>
        <w:t>1</w:t>
      </w:r>
    </w:p>
    <w:p w14:paraId="7DE626BE" w14:textId="6D440999" w:rsidR="0081010A" w:rsidRPr="00433B8F" w:rsidRDefault="00382907" w:rsidP="0081010A">
      <w:pPr>
        <w:rPr>
          <w:lang w:val="nl-NL"/>
        </w:rPr>
      </w:pPr>
      <w:ins w:id="2" w:author="Graaf, S.C. de (Bastiaan)" w:date="2023-08-28T13:08:00Z">
        <w:r>
          <w:rPr>
            <w:noProof/>
            <w:lang w:val="nl-NL"/>
          </w:rPr>
          <w:drawing>
            <wp:inline distT="0" distB="0" distL="0" distR="0" wp14:anchorId="66311676" wp14:editId="67BE35DB">
              <wp:extent cx="5943600" cy="2544792"/>
              <wp:effectExtent l="0" t="0" r="0" b="8255"/>
              <wp:docPr id="1082295796"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95796" name="Picture 1" descr="A diagram of a graph&#10;&#10;Description automatically generated with medium confidence"/>
                      <pic:cNvPicPr/>
                    </pic:nvPicPr>
                    <pic:blipFill rotWithShape="1">
                      <a:blip r:embed="rId15" cstate="print">
                        <a:extLst>
                          <a:ext uri="{28A0092B-C50C-407E-A947-70E740481C1C}">
                            <a14:useLocalDpi xmlns:a14="http://schemas.microsoft.com/office/drawing/2010/main" val="0"/>
                          </a:ext>
                        </a:extLst>
                      </a:blip>
                      <a:srcRect b="39772"/>
                      <a:stretch/>
                    </pic:blipFill>
                    <pic:spPr bwMode="auto">
                      <a:xfrm>
                        <a:off x="0" y="0"/>
                        <a:ext cx="5943600" cy="2544792"/>
                      </a:xfrm>
                      <a:prstGeom prst="rect">
                        <a:avLst/>
                      </a:prstGeom>
                      <a:ln>
                        <a:noFill/>
                      </a:ln>
                      <a:extLst>
                        <a:ext uri="{53640926-AAD7-44D8-BBD7-CCE9431645EC}">
                          <a14:shadowObscured xmlns:a14="http://schemas.microsoft.com/office/drawing/2010/main"/>
                        </a:ext>
                      </a:extLst>
                    </pic:spPr>
                  </pic:pic>
                </a:graphicData>
              </a:graphic>
            </wp:inline>
          </w:drawing>
        </w:r>
      </w:ins>
    </w:p>
    <w:p w14:paraId="016951B8" w14:textId="6A7A46D0" w:rsidR="0081010A" w:rsidRPr="00D20162" w:rsidRDefault="0081010A" w:rsidP="0081010A">
      <w:pPr>
        <w:pStyle w:val="Heading3"/>
        <w:rPr>
          <w:rStyle w:val="Heading2Char"/>
          <w:rFonts w:eastAsiaTheme="minorHAnsi"/>
          <w:b/>
          <w:bCs/>
        </w:rPr>
      </w:pPr>
      <w:r w:rsidRPr="00D20162">
        <w:rPr>
          <w:rStyle w:val="Heading2Char"/>
          <w:rFonts w:eastAsiaTheme="minorHAnsi"/>
          <w:b/>
          <w:bCs/>
        </w:rPr>
        <w:t xml:space="preserve">Modular sequencing </w:t>
      </w:r>
      <w:r w:rsidR="00560AB9">
        <w:rPr>
          <w:rStyle w:val="Heading2Char"/>
          <w:rFonts w:eastAsiaTheme="minorHAnsi"/>
          <w:b/>
          <w:bCs/>
        </w:rPr>
        <w:t xml:space="preserve">can be used to </w:t>
      </w:r>
      <w:r w:rsidRPr="00D20162">
        <w:rPr>
          <w:rStyle w:val="Heading2Char"/>
          <w:rFonts w:eastAsiaTheme="minorHAnsi"/>
          <w:b/>
          <w:bCs/>
        </w:rPr>
        <w:t>limit the search space</w:t>
      </w:r>
    </w:p>
    <w:p w14:paraId="3FDE13FA" w14:textId="358C7429" w:rsidR="0081010A" w:rsidRDefault="00EE0EDA" w:rsidP="00935F1B">
      <w:pPr>
        <w:spacing w:line="360" w:lineRule="auto"/>
      </w:pPr>
      <w:r w:rsidRPr="00D36000">
        <w:rPr>
          <w:b/>
          <w:bCs/>
        </w:rPr>
        <w:t>a)</w:t>
      </w:r>
      <w:r>
        <w:t xml:space="preserve"> </w:t>
      </w:r>
      <w:r w:rsidR="00560AB9">
        <w:t>S</w:t>
      </w:r>
      <w:r w:rsidR="0081010A">
        <w:t>chematic</w:t>
      </w:r>
      <w:r w:rsidR="00560AB9">
        <w:t xml:space="preserve"> of data-integration workflow</w:t>
      </w:r>
      <w:r w:rsidR="0081010A">
        <w:t xml:space="preserve">. </w:t>
      </w:r>
      <w:r w:rsidR="00560AB9">
        <w:t xml:space="preserve">The approach </w:t>
      </w:r>
      <w:r w:rsidR="0081010A">
        <w:t xml:space="preserve">consists of three stages in which increasingly large sequence segments are sequenced and then used as input for the next stage. </w:t>
      </w:r>
      <w:r w:rsidR="00560AB9">
        <w:t xml:space="preserve">Initially, only </w:t>
      </w:r>
      <w:r w:rsidR="0081010A">
        <w:t xml:space="preserve">the framework regions (FRs) are sequenced. Then the FR candidates are converted into </w:t>
      </w:r>
      <w:r w:rsidR="00560AB9">
        <w:t xml:space="preserve">extended </w:t>
      </w:r>
      <w:r w:rsidR="0081010A">
        <w:t>FR-CDR-FR candidates (</w:t>
      </w:r>
      <w:r w:rsidR="0081010A" w:rsidRPr="00560235">
        <w:rPr>
          <w:i/>
          <w:iCs/>
        </w:rPr>
        <w:t>i.e.</w:t>
      </w:r>
      <w:r w:rsidR="00560AB9">
        <w:t xml:space="preserve">, </w:t>
      </w:r>
      <w:r w:rsidR="0081010A">
        <w:t>CDRs with adjacent FRs). Finally, the FR-CDR-FRs are recombined into full chain candidates. Each stage follows a flow starting with sequence candidate generation based on input data</w:t>
      </w:r>
      <w:r w:rsidR="00560AB9">
        <w:t xml:space="preserve"> </w:t>
      </w:r>
      <w:r w:rsidR="0081010A">
        <w:t xml:space="preserve">(“Generate”). These candidates are scored using multiple data streams (“Integrate”), then the best candidates are selected using these scores (“Evaluate”). </w:t>
      </w:r>
      <w:r w:rsidRPr="00D36000">
        <w:rPr>
          <w:b/>
          <w:bCs/>
        </w:rPr>
        <w:t>b</w:t>
      </w:r>
      <w:r w:rsidR="0081010A" w:rsidRPr="00D36000">
        <w:rPr>
          <w:b/>
          <w:bCs/>
        </w:rPr>
        <w:t>)</w:t>
      </w:r>
      <w:r w:rsidR="0081010A">
        <w:t xml:space="preserve"> S</w:t>
      </w:r>
      <w:r w:rsidR="00560AB9">
        <w:t>ize of the s</w:t>
      </w:r>
      <w:r w:rsidR="0081010A">
        <w:t xml:space="preserve">earch space throughout the workflow. The approximate number of candidates is shown </w:t>
      </w:r>
      <w:r w:rsidR="00560AB9">
        <w:t>in the</w:t>
      </w:r>
      <w:r w:rsidR="0081010A">
        <w:t xml:space="preserve"> modular approach (pink) </w:t>
      </w:r>
      <w:r w:rsidR="0081010A" w:rsidRPr="00BF1118">
        <w:rPr>
          <w:i/>
          <w:iCs/>
        </w:rPr>
        <w:t>versus</w:t>
      </w:r>
      <w:r w:rsidR="0081010A">
        <w:t xml:space="preserve"> processing the whole sequence at once (teal). By first sequencing smaller segments, the search space </w:t>
      </w:r>
      <w:r w:rsidR="00560AB9">
        <w:t xml:space="preserve">can be </w:t>
      </w:r>
      <w:r w:rsidR="00BF1118">
        <w:t>kept</w:t>
      </w:r>
      <w:r w:rsidR="00560AB9">
        <w:t xml:space="preserve"> relatively small</w:t>
      </w:r>
      <w:r w:rsidR="0081010A">
        <w:t xml:space="preserve">. The </w:t>
      </w:r>
      <w:r w:rsidR="0081010A" w:rsidRPr="00E930C2">
        <w:t>segment</w:t>
      </w:r>
      <w:r w:rsidR="0081010A">
        <w:t xml:space="preserve"> candidate pool is expanded at the start of the stage and reduced after scoring. This ensures we never consider more than ~10</w:t>
      </w:r>
      <w:r w:rsidR="0081010A" w:rsidRPr="00560235">
        <w:rPr>
          <w:vertAlign w:val="superscript"/>
        </w:rPr>
        <w:t>3</w:t>
      </w:r>
      <w:r w:rsidR="0081010A">
        <w:t xml:space="preserve"> segment candidates at the same time, keeping computational cost in </w:t>
      </w:r>
      <w:commentRangeStart w:id="3"/>
      <w:commentRangeStart w:id="4"/>
      <w:r w:rsidR="0081010A">
        <w:t>balance</w:t>
      </w:r>
      <w:commentRangeEnd w:id="3"/>
      <w:r w:rsidR="00560AB9">
        <w:rPr>
          <w:rStyle w:val="CommentReference"/>
        </w:rPr>
        <w:commentReference w:id="3"/>
      </w:r>
      <w:commentRangeEnd w:id="4"/>
      <w:r w:rsidR="00B149EC">
        <w:rPr>
          <w:rStyle w:val="CommentReference"/>
        </w:rPr>
        <w:commentReference w:id="4"/>
      </w:r>
      <w:r w:rsidR="0081010A">
        <w:t>.</w:t>
      </w:r>
      <w:r w:rsidR="0081010A">
        <w:br w:type="page"/>
      </w:r>
    </w:p>
    <w:p w14:paraId="229854A2" w14:textId="212CDCE3" w:rsidR="00D20162" w:rsidRPr="00D20162" w:rsidRDefault="00D20162" w:rsidP="00E930C2">
      <w:pPr>
        <w:pStyle w:val="Heading2"/>
      </w:pPr>
      <w:r w:rsidRPr="00E930C2">
        <w:rPr>
          <w:rStyle w:val="Heading2Char"/>
          <w:rFonts w:eastAsiaTheme="minorHAnsi"/>
          <w:b/>
          <w:bCs/>
        </w:rPr>
        <w:lastRenderedPageBreak/>
        <w:t xml:space="preserve">Figure </w:t>
      </w:r>
      <w:r w:rsidR="00757C4A">
        <w:rPr>
          <w:rStyle w:val="Heading2Char"/>
          <w:rFonts w:eastAsiaTheme="minorHAnsi"/>
          <w:b/>
          <w:bCs/>
        </w:rPr>
        <w:t>2</w:t>
      </w:r>
    </w:p>
    <w:p w14:paraId="7CBC2197" w14:textId="2AB6109F" w:rsidR="00266363" w:rsidRDefault="00266363" w:rsidP="00573B6A">
      <w:pPr>
        <w:rPr>
          <w:noProof/>
        </w:rPr>
      </w:pPr>
      <w:r w:rsidRPr="00C97AD2">
        <w:rPr>
          <w:noProof/>
          <w:lang w:val="en-US"/>
        </w:rPr>
        <w:drawing>
          <wp:inline distT="0" distB="0" distL="0" distR="0" wp14:anchorId="25A85F08" wp14:editId="320E2A9C">
            <wp:extent cx="5643227" cy="3059755"/>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43227" cy="3059755"/>
                    </a:xfrm>
                    <a:prstGeom prst="rect">
                      <a:avLst/>
                    </a:prstGeom>
                  </pic:spPr>
                </pic:pic>
              </a:graphicData>
            </a:graphic>
          </wp:inline>
        </w:drawing>
      </w:r>
    </w:p>
    <w:p w14:paraId="08E36FBB" w14:textId="328EAE66" w:rsidR="00DA3D8A" w:rsidRPr="00AF488A" w:rsidRDefault="001E0C3A" w:rsidP="00E930C2">
      <w:pPr>
        <w:pStyle w:val="Heading3"/>
      </w:pPr>
      <w:bookmarkStart w:id="5" w:name="_Hlk127279251"/>
      <w:r>
        <w:t xml:space="preserve">Increasing complexity leads to an increase in ambiguity in </w:t>
      </w:r>
      <w:del w:id="6" w:author="Heck, A.J.R. (Albert)" w:date="2023-08-13T09:56:00Z">
        <w:r w:rsidDel="003D1DE1">
          <w:delText>LC-MS/MS experiments</w:delText>
        </w:r>
      </w:del>
      <w:ins w:id="7" w:author="Heck, A.J.R. (Albert)" w:date="2023-08-13T09:57:00Z">
        <w:r w:rsidR="003D1DE1">
          <w:t>mass determination in middle-down proteomics of antibodies</w:t>
        </w:r>
      </w:ins>
      <w:r w:rsidR="001771C9">
        <w:t>.</w:t>
      </w:r>
    </w:p>
    <w:p w14:paraId="5414D004" w14:textId="6515A9A1" w:rsidR="001E0C3A" w:rsidRPr="001E0C3A" w:rsidRDefault="001E0C3A" w:rsidP="00E930C2">
      <w:r>
        <w:t xml:space="preserve"> </w:t>
      </w:r>
      <w:r w:rsidR="003D1DE1">
        <w:t xml:space="preserve">LC-trace </w:t>
      </w:r>
      <w:r>
        <w:t>(</w:t>
      </w:r>
      <w:r w:rsidR="006E6462">
        <w:t xml:space="preserve">top </w:t>
      </w:r>
      <w:r>
        <w:t>panel)</w:t>
      </w:r>
      <w:r w:rsidR="003D1DE1">
        <w:t>,</w:t>
      </w:r>
      <w:r w:rsidR="003E020C">
        <w:t xml:space="preserve"> </w:t>
      </w:r>
      <w:r w:rsidR="003D1DE1">
        <w:t xml:space="preserve">zero-charge deconvoluted mass spectrum </w:t>
      </w:r>
      <w:r w:rsidR="003E020C">
        <w:t>(middle panel</w:t>
      </w:r>
      <w:r w:rsidR="003D1DE1">
        <w:t>)</w:t>
      </w:r>
      <w:r>
        <w:t xml:space="preserve">, and </w:t>
      </w:r>
      <w:del w:id="8" w:author="Heck, A.J.R. (Albert)" w:date="2023-08-13T10:00:00Z">
        <w:r w:rsidDel="003D1DE1">
          <w:delText xml:space="preserve">MS2 </w:delText>
        </w:r>
      </w:del>
      <w:del w:id="9" w:author="Graaf, S.C. de (Bastiaan)" w:date="2023-08-28T12:58:00Z">
        <w:r w:rsidDel="00382907">
          <w:delText>trace</w:delText>
        </w:r>
      </w:del>
      <w:ins w:id="10" w:author="Heck, A.J.R. (Albert)" w:date="2023-08-13T10:00:00Z">
        <w:del w:id="11" w:author="Graaf, S.C. de (Bastiaan)" w:date="2023-08-28T12:58:00Z">
          <w:r w:rsidR="003D1DE1" w:rsidDel="00382907">
            <w:delText>selected</w:delText>
          </w:r>
        </w:del>
      </w:ins>
      <w:ins w:id="12" w:author="Graaf, S.C. de (Bastiaan)" w:date="2023-08-28T12:58:00Z">
        <w:r w:rsidR="00382907">
          <w:t>averaged</w:t>
        </w:r>
      </w:ins>
      <w:ins w:id="13" w:author="Heck, A.J.R. (Albert)" w:date="2023-08-13T10:00:00Z">
        <w:r w:rsidR="003D1DE1">
          <w:t xml:space="preserve"> </w:t>
        </w:r>
        <w:del w:id="14" w:author="Graaf, S.C. de (Bastiaan)" w:date="2023-08-28T12:58:00Z">
          <w:r w:rsidR="003D1DE1" w:rsidDel="00382907">
            <w:delText xml:space="preserve">raw </w:delText>
          </w:r>
          <w:r w:rsidR="003D1DE1" w:rsidDel="00C52619">
            <w:delText>mass</w:delText>
          </w:r>
        </w:del>
      </w:ins>
      <w:ins w:id="15" w:author="Graaf, S.C. de (Bastiaan)" w:date="2023-08-28T12:58:00Z">
        <w:r w:rsidR="00C52619">
          <w:t>MS</w:t>
        </w:r>
        <w:proofErr w:type="gramStart"/>
        <w:r w:rsidR="00C52619">
          <w:t xml:space="preserve">2 </w:t>
        </w:r>
      </w:ins>
      <w:ins w:id="16" w:author="Heck, A.J.R. (Albert)" w:date="2023-08-13T10:00:00Z">
        <w:r w:rsidR="003D1DE1">
          <w:t xml:space="preserve"> spectrum</w:t>
        </w:r>
      </w:ins>
      <w:proofErr w:type="gramEnd"/>
      <w:r>
        <w:t xml:space="preserve"> </w:t>
      </w:r>
      <w:r w:rsidR="003E020C">
        <w:t>(bottom panel)</w:t>
      </w:r>
      <w:del w:id="17" w:author="Heck, A.J.R. (Albert)" w:date="2023-08-13T10:00:00Z">
        <w:r w:rsidR="003E020C" w:rsidDel="003D1DE1">
          <w:delText xml:space="preserve"> </w:delText>
        </w:r>
        <w:r w:rsidDel="003D1DE1">
          <w:delText>for a selected and fragmented chain</w:delText>
        </w:r>
      </w:del>
      <w:r>
        <w:t xml:space="preserve">. </w:t>
      </w:r>
      <w:r w:rsidRPr="00B64F66">
        <w:rPr>
          <w:b/>
        </w:rPr>
        <w:t xml:space="preserve">a) </w:t>
      </w:r>
      <w:r w:rsidR="003D1DE1">
        <w:t>Pure</w:t>
      </w:r>
      <w:r>
        <w:t xml:space="preserve"> Trastuzumab</w:t>
      </w:r>
      <w:r w:rsidR="003D1DE1">
        <w:t xml:space="preserve"> with clear signals for the light chain and the </w:t>
      </w:r>
      <w:proofErr w:type="spellStart"/>
      <w:r w:rsidR="003D1DE1">
        <w:t>Fd</w:t>
      </w:r>
      <w:proofErr w:type="spellEnd"/>
      <w:r w:rsidR="003D1DE1">
        <w:t xml:space="preserve"> chain</w:t>
      </w:r>
      <w:r>
        <w:t xml:space="preserve">. </w:t>
      </w:r>
      <w:r>
        <w:rPr>
          <w:b/>
        </w:rPr>
        <w:t>b)</w:t>
      </w:r>
      <w:r>
        <w:t xml:space="preserve"> Mix</w:t>
      </w:r>
      <w:r w:rsidR="003D1DE1">
        <w:t>ture of</w:t>
      </w:r>
      <w:r>
        <w:t xml:space="preserve"> </w:t>
      </w:r>
      <w:r w:rsidR="00B64F66">
        <w:t>Trastuzumab and two other monoclonal antibodies</w:t>
      </w:r>
      <w:r>
        <w:t xml:space="preserve">. </w:t>
      </w:r>
      <w:r>
        <w:rPr>
          <w:b/>
        </w:rPr>
        <w:t>c)</w:t>
      </w:r>
      <w:r>
        <w:t xml:space="preserve"> Polyclonal sample from plasma.</w:t>
      </w:r>
      <w:r w:rsidR="003D1DE1">
        <w:t xml:space="preserve"> </w:t>
      </w:r>
      <w:commentRangeStart w:id="18"/>
      <w:r w:rsidR="003D1DE1">
        <w:t>The contributions of the target and paired chains diminish relatively when the background becomes more complex.</w:t>
      </w:r>
      <w:commentRangeEnd w:id="18"/>
      <w:r w:rsidR="00B74CF4">
        <w:rPr>
          <w:rStyle w:val="CommentReference"/>
        </w:rPr>
        <w:commentReference w:id="18"/>
      </w:r>
    </w:p>
    <w:bookmarkEnd w:id="5"/>
    <w:p w14:paraId="25A75AEE" w14:textId="4DFBF287" w:rsidR="00C956DD" w:rsidRDefault="00C956DD" w:rsidP="00D36000">
      <w:pPr>
        <w:pStyle w:val="Caption"/>
      </w:pPr>
      <w:r>
        <w:br w:type="page"/>
      </w:r>
    </w:p>
    <w:p w14:paraId="4DE77F88" w14:textId="04D20C87" w:rsidR="00D20162" w:rsidRPr="00D20162" w:rsidRDefault="00D20162" w:rsidP="00D20162">
      <w:pPr>
        <w:pStyle w:val="Heading2"/>
      </w:pPr>
      <w:r w:rsidRPr="00D20162">
        <w:rPr>
          <w:rStyle w:val="Heading2Char"/>
          <w:rFonts w:eastAsiaTheme="minorHAnsi"/>
          <w:b/>
          <w:bCs/>
        </w:rPr>
        <w:lastRenderedPageBreak/>
        <w:t xml:space="preserve">Figure </w:t>
      </w:r>
      <w:r w:rsidR="00757C4A">
        <w:rPr>
          <w:rStyle w:val="Heading2Char"/>
          <w:rFonts w:eastAsiaTheme="minorHAnsi"/>
          <w:b/>
          <w:bCs/>
        </w:rPr>
        <w:t>3</w:t>
      </w:r>
    </w:p>
    <w:p w14:paraId="79D26658" w14:textId="464CCB65" w:rsidR="00D20162" w:rsidRDefault="00823544">
      <w:pPr>
        <w:rPr>
          <w:rStyle w:val="Heading2Char"/>
          <w:rFonts w:eastAsiaTheme="minorHAnsi"/>
        </w:rPr>
      </w:pPr>
      <w:r>
        <w:rPr>
          <w:rFonts w:ascii="Times New Roman" w:hAnsi="Times New Roman" w:cs="Times New Roman"/>
          <w:b/>
          <w:bCs/>
          <w:noProof/>
          <w:sz w:val="24"/>
          <w:szCs w:val="24"/>
          <w:lang w:val="en-US"/>
        </w:rPr>
        <w:drawing>
          <wp:inline distT="0" distB="0" distL="0" distR="0" wp14:anchorId="7C10B4EA" wp14:editId="0626C17F">
            <wp:extent cx="5942664" cy="2989580"/>
            <wp:effectExtent l="0" t="0" r="127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2664" cy="2989580"/>
                    </a:xfrm>
                    <a:prstGeom prst="rect">
                      <a:avLst/>
                    </a:prstGeom>
                  </pic:spPr>
                </pic:pic>
              </a:graphicData>
            </a:graphic>
          </wp:inline>
        </w:drawing>
      </w:r>
      <w:r w:rsidR="00FF563B" w:rsidRPr="00573B6A">
        <w:rPr>
          <w:rStyle w:val="Heading2Char"/>
          <w:rFonts w:eastAsiaTheme="minorHAnsi"/>
        </w:rPr>
        <w:t xml:space="preserve"> </w:t>
      </w:r>
      <w:bookmarkStart w:id="19" w:name="_Hlk127279268"/>
    </w:p>
    <w:p w14:paraId="643D2D00" w14:textId="499D73B9" w:rsidR="00BF1118" w:rsidRPr="00382907" w:rsidRDefault="006E6462" w:rsidP="00382907">
      <w:pPr>
        <w:pStyle w:val="Heading2"/>
      </w:pPr>
      <w:del w:id="20" w:author="Graaf, S.C. de (Bastiaan)" w:date="2023-08-28T12:59:00Z">
        <w:r w:rsidDel="00382907">
          <w:rPr>
            <w:rStyle w:val="Heading3Char"/>
            <w:b/>
            <w:bCs/>
          </w:rPr>
          <w:delText xml:space="preserve">Loss </w:delText>
        </w:r>
      </w:del>
      <w:ins w:id="21" w:author="Heck, A.J.R. (Albert)" w:date="2023-08-18T17:03:00Z">
        <w:del w:id="22" w:author="Graaf, S.C. de (Bastiaan)" w:date="2023-08-28T12:59:00Z">
          <w:r w:rsidR="00BF6D98" w:rsidDel="00382907">
            <w:rPr>
              <w:rStyle w:val="Heading3Char"/>
              <w:b/>
              <w:bCs/>
            </w:rPr>
            <w:delText xml:space="preserve">There is a loss </w:delText>
          </w:r>
        </w:del>
      </w:ins>
      <w:del w:id="23" w:author="Graaf, S.C. de (Bastiaan)" w:date="2023-08-28T12:59:00Z">
        <w:r w:rsidDel="00382907">
          <w:rPr>
            <w:rStyle w:val="Heading3Char"/>
            <w:b/>
            <w:bCs/>
          </w:rPr>
          <w:delText xml:space="preserve">of sequence extraction fidelity </w:delText>
        </w:r>
      </w:del>
      <w:ins w:id="24" w:author="Heck, A.J.R. (Albert)" w:date="2023-08-18T17:02:00Z">
        <w:del w:id="25" w:author="Graaf, S.C. de (Bastiaan)" w:date="2023-08-28T12:59:00Z">
          <w:r w:rsidR="00BF6D98" w:rsidDel="00382907">
            <w:rPr>
              <w:rStyle w:val="Heading3Char"/>
              <w:b/>
              <w:bCs/>
            </w:rPr>
            <w:delText>in sequenci</w:delText>
          </w:r>
        </w:del>
      </w:ins>
      <w:ins w:id="26" w:author="Heck, A.J.R. (Albert)" w:date="2023-08-18T17:03:00Z">
        <w:del w:id="27" w:author="Graaf, S.C. de (Bastiaan)" w:date="2023-08-28T12:59:00Z">
          <w:r w:rsidR="00BF6D98" w:rsidDel="00382907">
            <w:rPr>
              <w:rStyle w:val="Heading3Char"/>
              <w:b/>
              <w:bCs/>
            </w:rPr>
            <w:delText>n</w:delText>
          </w:r>
        </w:del>
      </w:ins>
      <w:ins w:id="28" w:author="Heck, A.J.R. (Albert)" w:date="2023-08-18T17:02:00Z">
        <w:del w:id="29" w:author="Graaf, S.C. de (Bastiaan)" w:date="2023-08-28T12:59:00Z">
          <w:r w:rsidR="00BF6D98" w:rsidDel="00382907">
            <w:rPr>
              <w:rStyle w:val="Heading3Char"/>
              <w:b/>
              <w:bCs/>
            </w:rPr>
            <w:delText xml:space="preserve">g </w:delText>
          </w:r>
        </w:del>
      </w:ins>
      <w:del w:id="30" w:author="Graaf, S.C. de (Bastiaan)" w:date="2023-08-28T12:59:00Z">
        <w:r w:rsidDel="00382907">
          <w:rPr>
            <w:rStyle w:val="Heading3Char"/>
            <w:b/>
            <w:bCs/>
          </w:rPr>
          <w:delText>for higher complexity samples using only shotgun proteomics data</w:delText>
        </w:r>
        <w:r w:rsidR="00EC0192" w:rsidDel="00382907">
          <w:rPr>
            <w:rStyle w:val="Heading3Char"/>
            <w:b/>
            <w:bCs/>
          </w:rPr>
          <w:delText xml:space="preserve">. </w:delText>
        </w:r>
      </w:del>
      <w:ins w:id="31" w:author="Graaf, S.C. de (Bastiaan)" w:date="2023-08-22T14:00:00Z">
        <w:r w:rsidR="00BF1118">
          <w:t>Sequencing h</w:t>
        </w:r>
      </w:ins>
      <w:ins w:id="32" w:author="Graaf, S.C. de (Bastiaan)" w:date="2023-08-22T13:59:00Z">
        <w:r w:rsidR="00BF1118">
          <w:t>igher complexity samples l</w:t>
        </w:r>
      </w:ins>
      <w:ins w:id="33" w:author="Graaf, S.C. de (Bastiaan)" w:date="2023-08-22T14:00:00Z">
        <w:r w:rsidR="00BF1118">
          <w:t xml:space="preserve">ead to a loss of fidelity in sequencing </w:t>
        </w:r>
      </w:ins>
      <w:ins w:id="34" w:author="Graaf, S.C. de (Bastiaan)" w:date="2023-08-22T14:01:00Z">
        <w:r w:rsidR="00BF1118">
          <w:t xml:space="preserve">when using </w:t>
        </w:r>
        <w:r w:rsidR="00BF1118">
          <w:rPr>
            <w:rStyle w:val="Heading3Char"/>
            <w:b/>
            <w:bCs/>
          </w:rPr>
          <w:t>only shotgun proteomics data</w:t>
        </w:r>
        <w:r w:rsidR="00BF1118">
          <w:rPr>
            <w:rStyle w:val="Heading3Char"/>
          </w:rPr>
          <w:t>.</w:t>
        </w:r>
      </w:ins>
    </w:p>
    <w:p w14:paraId="68DC93FF" w14:textId="0B33F486" w:rsidR="00EC0192" w:rsidRPr="00EC0192" w:rsidRDefault="00397B62" w:rsidP="00D36000">
      <w:r>
        <w:t xml:space="preserve">Sequencing results for the </w:t>
      </w:r>
      <w:r w:rsidR="00EC0192">
        <w:t xml:space="preserve">monoclonal (panel a-b) and </w:t>
      </w:r>
      <w:r w:rsidR="00BF6D98">
        <w:t xml:space="preserve">mixture of 3 mAbs </w:t>
      </w:r>
      <w:r w:rsidR="00EC0192">
        <w:t>(panel c-d)</w:t>
      </w:r>
      <w:r w:rsidR="003C10C1">
        <w:t xml:space="preserve"> samples are shown</w:t>
      </w:r>
      <w:r w:rsidR="00EC0192">
        <w:t>.</w:t>
      </w:r>
      <w:r w:rsidR="003C10C1">
        <w:t xml:space="preserve"> Each sample was submitted to </w:t>
      </w:r>
      <w:r w:rsidR="00874ED0">
        <w:t>Stitch</w:t>
      </w:r>
      <w:r w:rsidR="003C10C1">
        <w:t xml:space="preserve"> twice: as a </w:t>
      </w:r>
      <w:r w:rsidR="003C10C1" w:rsidRPr="00433B8F">
        <w:rPr>
          <w:i/>
          <w:iCs/>
        </w:rPr>
        <w:t>template selection</w:t>
      </w:r>
      <w:r w:rsidR="003C10C1">
        <w:t xml:space="preserve"> run (light blue, panel a and c) and a </w:t>
      </w:r>
      <w:r w:rsidR="003C10C1" w:rsidRPr="00D36000">
        <w:rPr>
          <w:i/>
          <w:iCs/>
        </w:rPr>
        <w:t>definitive</w:t>
      </w:r>
      <w:r w:rsidR="003C10C1">
        <w:t xml:space="preserve"> run (dark blue, panel b and d). </w:t>
      </w:r>
      <w:r w:rsidR="00B8692E">
        <w:t xml:space="preserve">Each panel shows residue candidates </w:t>
      </w:r>
      <w:r w:rsidR="00920F1F">
        <w:t xml:space="preserve">as letters </w:t>
      </w:r>
      <w:r w:rsidR="00B8692E">
        <w:t>and depth of coverage</w:t>
      </w:r>
      <w:r w:rsidR="00920F1F">
        <w:t xml:space="preserve"> as bars</w:t>
      </w:r>
      <w:r w:rsidR="00B8692E">
        <w:t>.</w:t>
      </w:r>
      <w:r w:rsidR="00920F1F">
        <w:t xml:space="preserve"> The monoclonal sample ha</w:t>
      </w:r>
      <w:r w:rsidR="00AE016C">
        <w:t>d</w:t>
      </w:r>
      <w:r w:rsidR="00920F1F">
        <w:t xml:space="preserve"> </w:t>
      </w:r>
      <w:r w:rsidR="00B039BD">
        <w:t>no coverage below the cut-off (pink highlight), very few</w:t>
      </w:r>
      <w:r w:rsidR="00920F1F">
        <w:t xml:space="preserve"> erroneous residue candidates (grey </w:t>
      </w:r>
      <w:r>
        <w:t>residues</w:t>
      </w:r>
      <w:r w:rsidR="00920F1F">
        <w:t>)</w:t>
      </w:r>
      <w:r w:rsidR="00B039BD">
        <w:t xml:space="preserve">, ambiguity, or errors in the consensus sequence (marked with </w:t>
      </w:r>
      <w:r w:rsidR="00B039BD" w:rsidRPr="00D36000">
        <w:rPr>
          <w:i/>
          <w:iCs/>
        </w:rPr>
        <w:t>“x”</w:t>
      </w:r>
      <w:r w:rsidR="00B039BD">
        <w:t xml:space="preserve">). The </w:t>
      </w:r>
      <w:r w:rsidR="00BF6D98">
        <w:t xml:space="preserve">mixture of 3 mAbs </w:t>
      </w:r>
      <w:r w:rsidR="00EC0192">
        <w:t xml:space="preserve">sample </w:t>
      </w:r>
      <w:r w:rsidR="00B039BD">
        <w:t>ha</w:t>
      </w:r>
      <w:r w:rsidR="00AE016C">
        <w:t>d</w:t>
      </w:r>
      <w:r w:rsidR="00B039BD">
        <w:t xml:space="preserve"> </w:t>
      </w:r>
      <w:r w:rsidR="00BF6D98">
        <w:t xml:space="preserve">substantially more </w:t>
      </w:r>
      <w:r w:rsidR="00B039BD">
        <w:t>s</w:t>
      </w:r>
      <w:r w:rsidR="00EC0192">
        <w:t xml:space="preserve">tretches </w:t>
      </w:r>
      <w:r w:rsidR="00B039BD">
        <w:t>of sequence with low coverage (pink bars)</w:t>
      </w:r>
      <w:r w:rsidR="00AE016C">
        <w:t xml:space="preserve">, resulting </w:t>
      </w:r>
      <w:r w:rsidR="00B039BD">
        <w:t>in</w:t>
      </w:r>
      <w:r w:rsidR="00EC0192">
        <w:t xml:space="preserve"> </w:t>
      </w:r>
      <w:r w:rsidR="00B039BD">
        <w:t>more ambiguity</w:t>
      </w:r>
      <w:r w:rsidR="00AE016C">
        <w:t>,</w:t>
      </w:r>
      <w:r w:rsidR="00B039BD">
        <w:t xml:space="preserve"> erro</w:t>
      </w:r>
      <w:r w:rsidR="003B1794">
        <w:t xml:space="preserve">neous </w:t>
      </w:r>
      <w:r>
        <w:t>candidates,</w:t>
      </w:r>
      <w:r w:rsidR="00AE016C">
        <w:t xml:space="preserve"> and errors</w:t>
      </w:r>
      <w:r w:rsidR="00EC0192" w:rsidRPr="001A5517">
        <w:t>.</w:t>
      </w:r>
    </w:p>
    <w:bookmarkEnd w:id="19"/>
    <w:p w14:paraId="2D589357" w14:textId="03F6C576" w:rsidR="00E736E8" w:rsidRPr="00266363" w:rsidRDefault="00E736E8" w:rsidP="00D36000">
      <w:pPr>
        <w:pStyle w:val="Caption"/>
      </w:pPr>
      <w:r w:rsidRPr="00266363">
        <w:br w:type="page"/>
      </w:r>
    </w:p>
    <w:p w14:paraId="48117877" w14:textId="4E5DBB0A" w:rsidR="00D20162" w:rsidRPr="00E930C2" w:rsidRDefault="00D20162" w:rsidP="00D20162">
      <w:pPr>
        <w:pStyle w:val="Heading2"/>
        <w:rPr>
          <w:rStyle w:val="Heading2Char"/>
          <w:rFonts w:eastAsiaTheme="minorHAnsi"/>
          <w:b/>
          <w:bCs/>
        </w:rPr>
      </w:pPr>
      <w:r w:rsidRPr="00E930C2">
        <w:rPr>
          <w:rStyle w:val="Heading2Char"/>
          <w:rFonts w:eastAsiaTheme="minorHAnsi"/>
          <w:b/>
          <w:bCs/>
        </w:rPr>
        <w:lastRenderedPageBreak/>
        <w:t>Figure 4</w:t>
      </w:r>
    </w:p>
    <w:p w14:paraId="48AEF4E5" w14:textId="1CF24169" w:rsidR="00E87C29" w:rsidRPr="002C1009" w:rsidRDefault="00867112" w:rsidP="00F74D12">
      <w:r>
        <w:rPr>
          <w:noProof/>
          <w:lang w:val="en-US"/>
        </w:rPr>
        <w:drawing>
          <wp:inline distT="0" distB="0" distL="0" distR="0" wp14:anchorId="1FF9AB33" wp14:editId="6D8D7AF7">
            <wp:extent cx="5943600" cy="468925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cstate="print">
                      <a:extLst>
                        <a:ext uri="{28A0092B-C50C-407E-A947-70E740481C1C}">
                          <a14:useLocalDpi xmlns:a14="http://schemas.microsoft.com/office/drawing/2010/main" val="0"/>
                        </a:ext>
                      </a:extLst>
                    </a:blip>
                    <a:srcRect t="154" b="154"/>
                    <a:stretch>
                      <a:fillRect/>
                    </a:stretch>
                  </pic:blipFill>
                  <pic:spPr bwMode="auto">
                    <a:xfrm>
                      <a:off x="0" y="0"/>
                      <a:ext cx="5943600" cy="4689252"/>
                    </a:xfrm>
                    <a:prstGeom prst="rect">
                      <a:avLst/>
                    </a:prstGeom>
                    <a:ln>
                      <a:noFill/>
                    </a:ln>
                    <a:extLst>
                      <a:ext uri="{53640926-AAD7-44D8-BBD7-CCE9431645EC}">
                        <a14:shadowObscured xmlns:a14="http://schemas.microsoft.com/office/drawing/2010/main"/>
                      </a:ext>
                    </a:extLst>
                  </pic:spPr>
                </pic:pic>
              </a:graphicData>
            </a:graphic>
          </wp:inline>
        </w:drawing>
      </w:r>
    </w:p>
    <w:p w14:paraId="6D597981" w14:textId="5C46205A" w:rsidR="00D20162" w:rsidRPr="00D20162" w:rsidRDefault="00E87C29" w:rsidP="00E930C2">
      <w:pPr>
        <w:pStyle w:val="Heading3"/>
      </w:pPr>
      <w:bookmarkStart w:id="35" w:name="_Hlk127279344"/>
      <w:r w:rsidRPr="00D20162">
        <w:rPr>
          <w:rStyle w:val="Heading2Char"/>
          <w:rFonts w:eastAsiaTheme="minorHAnsi"/>
          <w:b/>
          <w:bCs/>
        </w:rPr>
        <w:t xml:space="preserve">Sequencing </w:t>
      </w:r>
      <w:r w:rsidR="00D2454A" w:rsidRPr="00D20162">
        <w:rPr>
          <w:rStyle w:val="Heading2Char"/>
          <w:rFonts w:eastAsiaTheme="minorHAnsi"/>
          <w:b/>
          <w:bCs/>
        </w:rPr>
        <w:t>an</w:t>
      </w:r>
      <w:r w:rsidRPr="00D20162">
        <w:rPr>
          <w:rStyle w:val="Heading2Char"/>
          <w:rFonts w:eastAsiaTheme="minorHAnsi"/>
          <w:b/>
          <w:bCs/>
        </w:rPr>
        <w:t xml:space="preserve"> abundant IgA1 heavy chain in a polyclonal sample</w:t>
      </w:r>
      <w:r w:rsidR="00617374">
        <w:rPr>
          <w:rStyle w:val="Heading2Char"/>
          <w:rFonts w:eastAsiaTheme="minorHAnsi"/>
          <w:b/>
          <w:bCs/>
        </w:rPr>
        <w:t xml:space="preserve"> converges on a single s</w:t>
      </w:r>
      <w:r w:rsidR="00012538">
        <w:rPr>
          <w:rStyle w:val="Heading2Char"/>
          <w:rFonts w:eastAsiaTheme="minorHAnsi"/>
          <w:b/>
          <w:bCs/>
        </w:rPr>
        <w:t>eq</w:t>
      </w:r>
      <w:r w:rsidR="00617374">
        <w:rPr>
          <w:rStyle w:val="Heading2Char"/>
          <w:rFonts w:eastAsiaTheme="minorHAnsi"/>
          <w:b/>
          <w:bCs/>
        </w:rPr>
        <w:t>uence prediction.</w:t>
      </w:r>
    </w:p>
    <w:p w14:paraId="71901FAB" w14:textId="563A2037" w:rsidR="00012538" w:rsidRDefault="00012538" w:rsidP="00012538">
      <w:r>
        <w:t xml:space="preserve">The sequencing process </w:t>
      </w:r>
      <w:r w:rsidR="00560235">
        <w:t xml:space="preserve">of </w:t>
      </w:r>
      <w:r>
        <w:t xml:space="preserve">the target chain in the polyclonal sample is shown. Residue candidates per position are shown in sequence logos, with rejected residue candidates in grey. Below the sequence logos the number of candidates at the start and end of the stage is shown. </w:t>
      </w:r>
      <w:r w:rsidR="00EE0EDA" w:rsidRPr="00D36000">
        <w:rPr>
          <w:b/>
          <w:bCs/>
        </w:rPr>
        <w:t>a</w:t>
      </w:r>
      <w:r w:rsidRPr="00D36000">
        <w:rPr>
          <w:b/>
          <w:bCs/>
        </w:rPr>
        <w:t>)</w:t>
      </w:r>
      <w:r>
        <w:t xml:space="preserve"> The selected germline template, IGHV3-33*06, is shown along with the deviations from the final sequence. </w:t>
      </w:r>
      <w:r w:rsidR="00EE0EDA" w:rsidRPr="00D36000">
        <w:rPr>
          <w:b/>
          <w:bCs/>
        </w:rPr>
        <w:t>b</w:t>
      </w:r>
      <w:r w:rsidRPr="00D36000">
        <w:rPr>
          <w:b/>
          <w:bCs/>
        </w:rPr>
        <w:t>)</w:t>
      </w:r>
      <w:r>
        <w:t xml:space="preserve"> In the FR sequencing </w:t>
      </w:r>
      <w:r w:rsidR="00BF1118">
        <w:t>stage,</w:t>
      </w:r>
      <w:r>
        <w:t xml:space="preserve"> we reduced all FR candidate pools to 4 candidates or less despite starting with large pools of FR3 and FR4 candidates. </w:t>
      </w:r>
      <w:r w:rsidR="00EE0EDA" w:rsidRPr="00D36000">
        <w:rPr>
          <w:b/>
          <w:bCs/>
        </w:rPr>
        <w:t>c</w:t>
      </w:r>
      <w:r w:rsidRPr="00D36000">
        <w:rPr>
          <w:b/>
          <w:bCs/>
        </w:rPr>
        <w:t>)</w:t>
      </w:r>
      <w:r>
        <w:t xml:space="preserve"> During the CDR sequencing </w:t>
      </w:r>
      <w:r w:rsidR="00AD67A9">
        <w:t>stage,</w:t>
      </w:r>
      <w:r>
        <w:t xml:space="preserve"> we converged on a single CDR1 and CDR2 candidate, thereby also rejecting the remaining incorrect FR1 and FR3 candidates. The only remaining ambiguity was </w:t>
      </w:r>
      <w:r>
        <w:lastRenderedPageBreak/>
        <w:t xml:space="preserve">in between two isobaric CDR3 sequences. </w:t>
      </w:r>
      <w:r w:rsidR="00EE0EDA" w:rsidRPr="00D36000">
        <w:rPr>
          <w:b/>
          <w:bCs/>
        </w:rPr>
        <w:t>d</w:t>
      </w:r>
      <w:r w:rsidRPr="00D36000">
        <w:rPr>
          <w:b/>
          <w:bCs/>
        </w:rPr>
        <w:t>)</w:t>
      </w:r>
      <w:r>
        <w:t xml:space="preserve"> Recombining the remaining FR candidates into chain sequences yielded 975 chain candidates. Two of these contained the previously selected CDRs. These two candidates were isobaric, had highly similar </w:t>
      </w:r>
      <w:r w:rsidR="00D36000">
        <w:t xml:space="preserve">Shotgun-scores </w:t>
      </w:r>
      <w:r>
        <w:t xml:space="preserve">and fully overlapping fragment coverage. </w:t>
      </w:r>
      <w:r w:rsidR="00EE0EDA" w:rsidRPr="00D36000">
        <w:rPr>
          <w:b/>
          <w:bCs/>
        </w:rPr>
        <w:t>e</w:t>
      </w:r>
      <w:r w:rsidRPr="00D36000">
        <w:rPr>
          <w:b/>
          <w:bCs/>
        </w:rPr>
        <w:t>)</w:t>
      </w:r>
      <w:r>
        <w:t xml:space="preserve"> middle-down fragment coverage for the final sequence (constant region not shown). </w:t>
      </w:r>
    </w:p>
    <w:bookmarkEnd w:id="35"/>
    <w:p w14:paraId="3CCA9B79" w14:textId="77777777" w:rsidR="00AD67A9" w:rsidRDefault="00AD67A9">
      <w:pPr>
        <w:spacing w:line="259" w:lineRule="auto"/>
        <w:jc w:val="left"/>
        <w:rPr>
          <w:rFonts w:eastAsiaTheme="majorEastAsia" w:cstheme="majorBidi"/>
          <w:b/>
          <w:color w:val="000000" w:themeColor="text1"/>
          <w:sz w:val="32"/>
          <w:szCs w:val="32"/>
        </w:rPr>
      </w:pPr>
      <w:r>
        <w:br w:type="page"/>
      </w:r>
    </w:p>
    <w:p w14:paraId="6A995B21" w14:textId="5B5A931D" w:rsidR="00B67AF6" w:rsidRDefault="00A40B4B" w:rsidP="00D20162">
      <w:pPr>
        <w:pStyle w:val="Heading1"/>
      </w:pPr>
      <w:r w:rsidRPr="00D20162">
        <w:lastRenderedPageBreak/>
        <w:t>Supplementary</w:t>
      </w:r>
      <w:r>
        <w:t xml:space="preserve"> </w:t>
      </w:r>
      <w:r w:rsidR="00C97300">
        <w:t>figures</w:t>
      </w:r>
    </w:p>
    <w:p w14:paraId="17972D4C" w14:textId="148F4673" w:rsidR="00D20162" w:rsidRPr="00D20162" w:rsidRDefault="00D20162" w:rsidP="00E930C2">
      <w:pPr>
        <w:pStyle w:val="Heading2"/>
      </w:pPr>
      <w:r w:rsidRPr="00F8658C">
        <w:t xml:space="preserve">Table </w:t>
      </w:r>
      <w:r>
        <w:t>S1</w:t>
      </w:r>
    </w:p>
    <w:tbl>
      <w:tblPr>
        <w:tblW w:w="9708" w:type="dxa"/>
        <w:tblInd w:w="108" w:type="dxa"/>
        <w:tblLook w:val="04A0" w:firstRow="1" w:lastRow="0" w:firstColumn="1" w:lastColumn="0" w:noHBand="0" w:noVBand="1"/>
      </w:tblPr>
      <w:tblGrid>
        <w:gridCol w:w="1050"/>
        <w:gridCol w:w="830"/>
        <w:gridCol w:w="2488"/>
        <w:gridCol w:w="1780"/>
        <w:gridCol w:w="1780"/>
        <w:gridCol w:w="1780"/>
      </w:tblGrid>
      <w:tr w:rsidR="00550FD1" w:rsidRPr="00550FD1" w14:paraId="15CFABDA" w14:textId="77777777" w:rsidTr="00550FD1">
        <w:trPr>
          <w:trHeight w:val="319"/>
        </w:trPr>
        <w:tc>
          <w:tcPr>
            <w:tcW w:w="1050" w:type="dxa"/>
            <w:tcBorders>
              <w:top w:val="nil"/>
              <w:left w:val="nil"/>
              <w:bottom w:val="nil"/>
              <w:right w:val="nil"/>
            </w:tcBorders>
            <w:shd w:val="clear" w:color="auto" w:fill="auto"/>
            <w:noWrap/>
            <w:vAlign w:val="bottom"/>
            <w:hideMark/>
          </w:tcPr>
          <w:p w14:paraId="5EBEFA80" w14:textId="77777777" w:rsidR="00550FD1" w:rsidRPr="00550FD1" w:rsidRDefault="00550FD1" w:rsidP="00550FD1">
            <w:pPr>
              <w:spacing w:after="0" w:line="240" w:lineRule="auto"/>
              <w:jc w:val="left"/>
              <w:rPr>
                <w:rFonts w:ascii="Times New Roman" w:eastAsia="Times New Roman" w:hAnsi="Times New Roman" w:cs="Times New Roman"/>
                <w:sz w:val="24"/>
                <w:szCs w:val="24"/>
                <w:lang w:val="en-US"/>
              </w:rPr>
            </w:pPr>
          </w:p>
        </w:tc>
        <w:tc>
          <w:tcPr>
            <w:tcW w:w="830" w:type="dxa"/>
            <w:tcBorders>
              <w:top w:val="nil"/>
              <w:left w:val="nil"/>
              <w:bottom w:val="nil"/>
              <w:right w:val="nil"/>
            </w:tcBorders>
            <w:shd w:val="clear" w:color="auto" w:fill="auto"/>
            <w:noWrap/>
            <w:vAlign w:val="bottom"/>
            <w:hideMark/>
          </w:tcPr>
          <w:p w14:paraId="5F9CFAEE" w14:textId="77777777" w:rsidR="00550FD1" w:rsidRPr="00550FD1" w:rsidRDefault="00550FD1" w:rsidP="00550FD1">
            <w:pPr>
              <w:spacing w:after="0" w:line="240" w:lineRule="auto"/>
              <w:jc w:val="left"/>
              <w:rPr>
                <w:rFonts w:ascii="Times New Roman" w:eastAsia="Times New Roman" w:hAnsi="Times New Roman" w:cs="Times New Roman"/>
                <w:sz w:val="20"/>
                <w:szCs w:val="20"/>
                <w:lang w:val="en-US"/>
              </w:rPr>
            </w:pPr>
          </w:p>
        </w:tc>
        <w:tc>
          <w:tcPr>
            <w:tcW w:w="2488" w:type="dxa"/>
            <w:tcBorders>
              <w:top w:val="nil"/>
              <w:left w:val="nil"/>
              <w:bottom w:val="nil"/>
              <w:right w:val="nil"/>
            </w:tcBorders>
            <w:shd w:val="clear" w:color="auto" w:fill="auto"/>
            <w:noWrap/>
            <w:vAlign w:val="center"/>
            <w:hideMark/>
          </w:tcPr>
          <w:p w14:paraId="24537506" w14:textId="77777777" w:rsidR="00550FD1" w:rsidRPr="00550FD1" w:rsidRDefault="00550FD1" w:rsidP="00550FD1">
            <w:pPr>
              <w:spacing w:after="0" w:line="240" w:lineRule="auto"/>
              <w:jc w:val="left"/>
              <w:rPr>
                <w:rFonts w:ascii="Times New Roman" w:eastAsia="Times New Roman" w:hAnsi="Times New Roman" w:cs="Times New Roman"/>
                <w:sz w:val="20"/>
                <w:szCs w:val="20"/>
                <w:lang w:val="en-US"/>
              </w:rPr>
            </w:pPr>
          </w:p>
        </w:tc>
        <w:tc>
          <w:tcPr>
            <w:tcW w:w="1780" w:type="dxa"/>
            <w:tcBorders>
              <w:top w:val="single" w:sz="8" w:space="0" w:color="auto"/>
              <w:left w:val="single" w:sz="8" w:space="0" w:color="auto"/>
              <w:bottom w:val="nil"/>
              <w:right w:val="single" w:sz="8" w:space="0" w:color="auto"/>
            </w:tcBorders>
            <w:shd w:val="clear" w:color="auto" w:fill="auto"/>
            <w:noWrap/>
            <w:vAlign w:val="center"/>
            <w:hideMark/>
          </w:tcPr>
          <w:p w14:paraId="30BD249F"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Monoclonal</w:t>
            </w:r>
          </w:p>
        </w:tc>
        <w:tc>
          <w:tcPr>
            <w:tcW w:w="1780" w:type="dxa"/>
            <w:tcBorders>
              <w:top w:val="single" w:sz="8" w:space="0" w:color="auto"/>
              <w:left w:val="nil"/>
              <w:bottom w:val="nil"/>
              <w:right w:val="single" w:sz="8" w:space="0" w:color="auto"/>
            </w:tcBorders>
            <w:shd w:val="clear" w:color="auto" w:fill="auto"/>
            <w:noWrap/>
            <w:vAlign w:val="center"/>
            <w:hideMark/>
          </w:tcPr>
          <w:p w14:paraId="6332BF80"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Mix</w:t>
            </w:r>
          </w:p>
        </w:tc>
        <w:tc>
          <w:tcPr>
            <w:tcW w:w="1780" w:type="dxa"/>
            <w:tcBorders>
              <w:top w:val="single" w:sz="8" w:space="0" w:color="auto"/>
              <w:left w:val="nil"/>
              <w:bottom w:val="nil"/>
              <w:right w:val="single" w:sz="8" w:space="0" w:color="auto"/>
            </w:tcBorders>
            <w:shd w:val="clear" w:color="auto" w:fill="auto"/>
            <w:noWrap/>
            <w:vAlign w:val="center"/>
            <w:hideMark/>
          </w:tcPr>
          <w:p w14:paraId="2CE9863D"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Polyclonal</w:t>
            </w:r>
          </w:p>
        </w:tc>
      </w:tr>
      <w:tr w:rsidR="00550FD1" w:rsidRPr="00550FD1" w14:paraId="23EDEF90" w14:textId="77777777" w:rsidTr="00550FD1">
        <w:trPr>
          <w:trHeight w:val="304"/>
        </w:trPr>
        <w:tc>
          <w:tcPr>
            <w:tcW w:w="1050"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5B008DEE"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Middle down</w:t>
            </w:r>
          </w:p>
        </w:tc>
        <w:tc>
          <w:tcPr>
            <w:tcW w:w="830"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3F51C518"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MS1</w:t>
            </w:r>
          </w:p>
        </w:tc>
        <w:tc>
          <w:tcPr>
            <w:tcW w:w="2488" w:type="dxa"/>
            <w:tcBorders>
              <w:top w:val="single" w:sz="8" w:space="0" w:color="auto"/>
              <w:left w:val="nil"/>
              <w:bottom w:val="nil"/>
              <w:right w:val="nil"/>
            </w:tcBorders>
            <w:shd w:val="clear" w:color="000000" w:fill="F2F2F2"/>
            <w:noWrap/>
            <w:vAlign w:val="center"/>
            <w:hideMark/>
          </w:tcPr>
          <w:p w14:paraId="3F02F732"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RT window start (min)</w:t>
            </w:r>
          </w:p>
        </w:tc>
        <w:tc>
          <w:tcPr>
            <w:tcW w:w="1780" w:type="dxa"/>
            <w:tcBorders>
              <w:top w:val="single" w:sz="8" w:space="0" w:color="auto"/>
              <w:left w:val="single" w:sz="8" w:space="0" w:color="auto"/>
              <w:bottom w:val="nil"/>
              <w:right w:val="single" w:sz="8" w:space="0" w:color="auto"/>
            </w:tcBorders>
            <w:shd w:val="clear" w:color="000000" w:fill="F2F2F2"/>
            <w:noWrap/>
            <w:vAlign w:val="center"/>
            <w:hideMark/>
          </w:tcPr>
          <w:p w14:paraId="6FD20BF5"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12.9</w:t>
            </w:r>
          </w:p>
        </w:tc>
        <w:tc>
          <w:tcPr>
            <w:tcW w:w="1780" w:type="dxa"/>
            <w:tcBorders>
              <w:top w:val="single" w:sz="8" w:space="0" w:color="auto"/>
              <w:left w:val="nil"/>
              <w:bottom w:val="nil"/>
              <w:right w:val="single" w:sz="8" w:space="0" w:color="auto"/>
            </w:tcBorders>
            <w:shd w:val="clear" w:color="000000" w:fill="F2F2F2"/>
            <w:noWrap/>
            <w:vAlign w:val="center"/>
            <w:hideMark/>
          </w:tcPr>
          <w:p w14:paraId="6821AB31"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13</w:t>
            </w:r>
          </w:p>
        </w:tc>
        <w:tc>
          <w:tcPr>
            <w:tcW w:w="1780" w:type="dxa"/>
            <w:tcBorders>
              <w:top w:val="single" w:sz="8" w:space="0" w:color="auto"/>
              <w:left w:val="nil"/>
              <w:bottom w:val="nil"/>
              <w:right w:val="single" w:sz="8" w:space="0" w:color="auto"/>
            </w:tcBorders>
            <w:shd w:val="clear" w:color="000000" w:fill="F2F2F2"/>
            <w:noWrap/>
            <w:vAlign w:val="center"/>
            <w:hideMark/>
          </w:tcPr>
          <w:p w14:paraId="6EB153EF"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10.3</w:t>
            </w:r>
          </w:p>
        </w:tc>
      </w:tr>
      <w:tr w:rsidR="00550FD1" w:rsidRPr="00550FD1" w14:paraId="40026996" w14:textId="77777777" w:rsidTr="00E930C2">
        <w:trPr>
          <w:trHeight w:val="304"/>
        </w:trPr>
        <w:tc>
          <w:tcPr>
            <w:tcW w:w="1050" w:type="dxa"/>
            <w:vMerge/>
            <w:tcBorders>
              <w:top w:val="single" w:sz="8" w:space="0" w:color="auto"/>
              <w:left w:val="single" w:sz="8" w:space="0" w:color="auto"/>
              <w:bottom w:val="single" w:sz="8" w:space="0" w:color="000000"/>
              <w:right w:val="single" w:sz="8" w:space="0" w:color="auto"/>
            </w:tcBorders>
            <w:vAlign w:val="center"/>
            <w:hideMark/>
          </w:tcPr>
          <w:p w14:paraId="7A0C24FA" w14:textId="77777777" w:rsidR="00550FD1" w:rsidRPr="00550FD1" w:rsidRDefault="00550FD1" w:rsidP="00550FD1">
            <w:pPr>
              <w:spacing w:after="0" w:line="240" w:lineRule="auto"/>
              <w:jc w:val="left"/>
              <w:rPr>
                <w:rFonts w:eastAsia="Times New Roman"/>
                <w:color w:val="000000"/>
                <w:lang w:val="en-US"/>
              </w:rPr>
            </w:pPr>
          </w:p>
        </w:tc>
        <w:tc>
          <w:tcPr>
            <w:tcW w:w="830" w:type="dxa"/>
            <w:vMerge/>
            <w:tcBorders>
              <w:top w:val="single" w:sz="8" w:space="0" w:color="auto"/>
              <w:left w:val="single" w:sz="8" w:space="0" w:color="auto"/>
              <w:bottom w:val="single" w:sz="8" w:space="0" w:color="000000"/>
              <w:right w:val="single" w:sz="8" w:space="0" w:color="auto"/>
            </w:tcBorders>
            <w:vAlign w:val="center"/>
            <w:hideMark/>
          </w:tcPr>
          <w:p w14:paraId="3EF37777" w14:textId="77777777" w:rsidR="00550FD1" w:rsidRPr="00550FD1" w:rsidRDefault="00550FD1" w:rsidP="00550FD1">
            <w:pPr>
              <w:spacing w:after="0" w:line="240" w:lineRule="auto"/>
              <w:jc w:val="left"/>
              <w:rPr>
                <w:rFonts w:eastAsia="Times New Roman"/>
                <w:color w:val="000000"/>
                <w:lang w:val="en-US"/>
              </w:rPr>
            </w:pPr>
          </w:p>
        </w:tc>
        <w:tc>
          <w:tcPr>
            <w:tcW w:w="2488" w:type="dxa"/>
            <w:tcBorders>
              <w:top w:val="nil"/>
              <w:left w:val="nil"/>
              <w:bottom w:val="nil"/>
              <w:right w:val="nil"/>
            </w:tcBorders>
            <w:shd w:val="clear" w:color="auto" w:fill="auto"/>
            <w:noWrap/>
            <w:vAlign w:val="center"/>
            <w:hideMark/>
          </w:tcPr>
          <w:p w14:paraId="1D3AF8C2"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RT window end (min)</w:t>
            </w:r>
          </w:p>
        </w:tc>
        <w:tc>
          <w:tcPr>
            <w:tcW w:w="1780" w:type="dxa"/>
            <w:tcBorders>
              <w:top w:val="nil"/>
              <w:left w:val="single" w:sz="8" w:space="0" w:color="auto"/>
              <w:bottom w:val="nil"/>
              <w:right w:val="single" w:sz="8" w:space="0" w:color="auto"/>
            </w:tcBorders>
            <w:shd w:val="clear" w:color="auto" w:fill="auto"/>
            <w:noWrap/>
            <w:vAlign w:val="center"/>
            <w:hideMark/>
          </w:tcPr>
          <w:p w14:paraId="7A65ECDC"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13.4</w:t>
            </w:r>
          </w:p>
        </w:tc>
        <w:tc>
          <w:tcPr>
            <w:tcW w:w="1780" w:type="dxa"/>
            <w:tcBorders>
              <w:top w:val="nil"/>
              <w:left w:val="nil"/>
              <w:bottom w:val="nil"/>
              <w:right w:val="single" w:sz="8" w:space="0" w:color="auto"/>
            </w:tcBorders>
            <w:shd w:val="clear" w:color="auto" w:fill="auto"/>
            <w:noWrap/>
            <w:vAlign w:val="center"/>
            <w:hideMark/>
          </w:tcPr>
          <w:p w14:paraId="333CB194"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13.5</w:t>
            </w:r>
          </w:p>
        </w:tc>
        <w:tc>
          <w:tcPr>
            <w:tcW w:w="1780" w:type="dxa"/>
            <w:tcBorders>
              <w:top w:val="nil"/>
              <w:left w:val="nil"/>
              <w:bottom w:val="nil"/>
              <w:right w:val="single" w:sz="8" w:space="0" w:color="auto"/>
            </w:tcBorders>
            <w:shd w:val="clear" w:color="auto" w:fill="auto"/>
            <w:noWrap/>
            <w:vAlign w:val="center"/>
            <w:hideMark/>
          </w:tcPr>
          <w:p w14:paraId="3A7545C5"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11.6</w:t>
            </w:r>
          </w:p>
        </w:tc>
      </w:tr>
      <w:tr w:rsidR="00550FD1" w:rsidRPr="00550FD1" w14:paraId="08410617" w14:textId="77777777" w:rsidTr="00550FD1">
        <w:trPr>
          <w:trHeight w:val="304"/>
        </w:trPr>
        <w:tc>
          <w:tcPr>
            <w:tcW w:w="1050" w:type="dxa"/>
            <w:vMerge/>
            <w:tcBorders>
              <w:top w:val="single" w:sz="8" w:space="0" w:color="auto"/>
              <w:left w:val="single" w:sz="8" w:space="0" w:color="auto"/>
              <w:bottom w:val="single" w:sz="8" w:space="0" w:color="000000"/>
              <w:right w:val="single" w:sz="8" w:space="0" w:color="auto"/>
            </w:tcBorders>
            <w:vAlign w:val="center"/>
            <w:hideMark/>
          </w:tcPr>
          <w:p w14:paraId="37998339" w14:textId="77777777" w:rsidR="00550FD1" w:rsidRPr="00550FD1" w:rsidRDefault="00550FD1" w:rsidP="00550FD1">
            <w:pPr>
              <w:spacing w:after="0" w:line="240" w:lineRule="auto"/>
              <w:jc w:val="left"/>
              <w:rPr>
                <w:rFonts w:eastAsia="Times New Roman"/>
                <w:color w:val="000000"/>
                <w:lang w:val="en-US"/>
              </w:rPr>
            </w:pPr>
          </w:p>
        </w:tc>
        <w:tc>
          <w:tcPr>
            <w:tcW w:w="830" w:type="dxa"/>
            <w:vMerge/>
            <w:tcBorders>
              <w:top w:val="single" w:sz="8" w:space="0" w:color="auto"/>
              <w:left w:val="single" w:sz="8" w:space="0" w:color="auto"/>
              <w:bottom w:val="single" w:sz="8" w:space="0" w:color="000000"/>
              <w:right w:val="single" w:sz="8" w:space="0" w:color="auto"/>
            </w:tcBorders>
            <w:vAlign w:val="center"/>
            <w:hideMark/>
          </w:tcPr>
          <w:p w14:paraId="174BF27C" w14:textId="77777777" w:rsidR="00550FD1" w:rsidRPr="00550FD1" w:rsidRDefault="00550FD1" w:rsidP="00550FD1">
            <w:pPr>
              <w:spacing w:after="0" w:line="240" w:lineRule="auto"/>
              <w:jc w:val="left"/>
              <w:rPr>
                <w:rFonts w:eastAsia="Times New Roman"/>
                <w:color w:val="000000"/>
                <w:lang w:val="en-US"/>
              </w:rPr>
            </w:pPr>
          </w:p>
        </w:tc>
        <w:tc>
          <w:tcPr>
            <w:tcW w:w="2488" w:type="dxa"/>
            <w:tcBorders>
              <w:top w:val="nil"/>
              <w:left w:val="nil"/>
              <w:bottom w:val="nil"/>
              <w:right w:val="nil"/>
            </w:tcBorders>
            <w:shd w:val="clear" w:color="000000" w:fill="F2F2F2"/>
            <w:noWrap/>
            <w:vAlign w:val="center"/>
            <w:hideMark/>
          </w:tcPr>
          <w:p w14:paraId="57A22B2E"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Selected mass (Da)</w:t>
            </w:r>
          </w:p>
        </w:tc>
        <w:tc>
          <w:tcPr>
            <w:tcW w:w="1780" w:type="dxa"/>
            <w:tcBorders>
              <w:top w:val="nil"/>
              <w:left w:val="single" w:sz="8" w:space="0" w:color="auto"/>
              <w:bottom w:val="nil"/>
              <w:right w:val="single" w:sz="8" w:space="0" w:color="auto"/>
            </w:tcBorders>
            <w:shd w:val="clear" w:color="000000" w:fill="F2F2F2"/>
            <w:noWrap/>
            <w:vAlign w:val="center"/>
            <w:hideMark/>
          </w:tcPr>
          <w:p w14:paraId="035F5D08"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24052.28</w:t>
            </w:r>
          </w:p>
        </w:tc>
        <w:tc>
          <w:tcPr>
            <w:tcW w:w="1780" w:type="dxa"/>
            <w:tcBorders>
              <w:top w:val="nil"/>
              <w:left w:val="nil"/>
              <w:bottom w:val="nil"/>
              <w:right w:val="single" w:sz="8" w:space="0" w:color="auto"/>
            </w:tcBorders>
            <w:shd w:val="clear" w:color="000000" w:fill="F2F2F2"/>
            <w:noWrap/>
            <w:vAlign w:val="center"/>
            <w:hideMark/>
          </w:tcPr>
          <w:p w14:paraId="7C809CCC"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24053.18</w:t>
            </w:r>
          </w:p>
        </w:tc>
        <w:tc>
          <w:tcPr>
            <w:tcW w:w="1780" w:type="dxa"/>
            <w:tcBorders>
              <w:top w:val="nil"/>
              <w:left w:val="nil"/>
              <w:bottom w:val="nil"/>
              <w:right w:val="single" w:sz="8" w:space="0" w:color="auto"/>
            </w:tcBorders>
            <w:shd w:val="clear" w:color="000000" w:fill="F2F2F2"/>
            <w:noWrap/>
            <w:vAlign w:val="center"/>
            <w:hideMark/>
          </w:tcPr>
          <w:p w14:paraId="6D0C3458"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24811.17</w:t>
            </w:r>
          </w:p>
        </w:tc>
      </w:tr>
      <w:tr w:rsidR="00550FD1" w:rsidRPr="00550FD1" w14:paraId="1A150B80" w14:textId="77777777" w:rsidTr="00E930C2">
        <w:trPr>
          <w:trHeight w:val="319"/>
        </w:trPr>
        <w:tc>
          <w:tcPr>
            <w:tcW w:w="1050" w:type="dxa"/>
            <w:vMerge/>
            <w:tcBorders>
              <w:top w:val="single" w:sz="8" w:space="0" w:color="auto"/>
              <w:left w:val="single" w:sz="8" w:space="0" w:color="auto"/>
              <w:bottom w:val="single" w:sz="8" w:space="0" w:color="000000"/>
              <w:right w:val="single" w:sz="8" w:space="0" w:color="auto"/>
            </w:tcBorders>
            <w:vAlign w:val="center"/>
            <w:hideMark/>
          </w:tcPr>
          <w:p w14:paraId="4193460B" w14:textId="77777777" w:rsidR="00550FD1" w:rsidRPr="00550FD1" w:rsidRDefault="00550FD1" w:rsidP="00550FD1">
            <w:pPr>
              <w:spacing w:after="0" w:line="240" w:lineRule="auto"/>
              <w:jc w:val="left"/>
              <w:rPr>
                <w:rFonts w:eastAsia="Times New Roman"/>
                <w:color w:val="000000"/>
                <w:lang w:val="en-US"/>
              </w:rPr>
            </w:pPr>
          </w:p>
        </w:tc>
        <w:tc>
          <w:tcPr>
            <w:tcW w:w="830" w:type="dxa"/>
            <w:vMerge/>
            <w:tcBorders>
              <w:top w:val="single" w:sz="8" w:space="0" w:color="auto"/>
              <w:left w:val="single" w:sz="8" w:space="0" w:color="auto"/>
              <w:bottom w:val="single" w:sz="8" w:space="0" w:color="000000"/>
              <w:right w:val="single" w:sz="8" w:space="0" w:color="auto"/>
            </w:tcBorders>
            <w:vAlign w:val="center"/>
            <w:hideMark/>
          </w:tcPr>
          <w:p w14:paraId="49F2FBD9" w14:textId="77777777" w:rsidR="00550FD1" w:rsidRPr="00550FD1" w:rsidRDefault="00550FD1" w:rsidP="00550FD1">
            <w:pPr>
              <w:spacing w:after="0" w:line="240" w:lineRule="auto"/>
              <w:jc w:val="left"/>
              <w:rPr>
                <w:rFonts w:eastAsia="Times New Roman"/>
                <w:color w:val="000000"/>
                <w:lang w:val="en-US"/>
              </w:rPr>
            </w:pPr>
          </w:p>
        </w:tc>
        <w:tc>
          <w:tcPr>
            <w:tcW w:w="2488" w:type="dxa"/>
            <w:tcBorders>
              <w:top w:val="nil"/>
              <w:left w:val="nil"/>
              <w:bottom w:val="single" w:sz="8" w:space="0" w:color="auto"/>
              <w:right w:val="nil"/>
            </w:tcBorders>
            <w:shd w:val="clear" w:color="auto" w:fill="auto"/>
            <w:noWrap/>
            <w:vAlign w:val="center"/>
            <w:hideMark/>
          </w:tcPr>
          <w:p w14:paraId="09B4843C"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Target mass delta (Da)</w:t>
            </w:r>
          </w:p>
        </w:tc>
        <w:tc>
          <w:tcPr>
            <w:tcW w:w="1780" w:type="dxa"/>
            <w:tcBorders>
              <w:top w:val="nil"/>
              <w:left w:val="single" w:sz="8" w:space="0" w:color="auto"/>
              <w:bottom w:val="single" w:sz="8" w:space="0" w:color="auto"/>
              <w:right w:val="single" w:sz="8" w:space="0" w:color="auto"/>
            </w:tcBorders>
            <w:shd w:val="clear" w:color="auto" w:fill="auto"/>
            <w:noWrap/>
            <w:vAlign w:val="center"/>
            <w:hideMark/>
          </w:tcPr>
          <w:p w14:paraId="6D41A173" w14:textId="3A0F20E1"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-0.6</w:t>
            </w:r>
            <w:r w:rsidR="0095227C">
              <w:rPr>
                <w:rFonts w:eastAsia="Times New Roman"/>
                <w:color w:val="000000"/>
                <w:lang w:val="en-US"/>
              </w:rPr>
              <w:t xml:space="preserve"> (26.5 PPM)</w:t>
            </w:r>
          </w:p>
        </w:tc>
        <w:tc>
          <w:tcPr>
            <w:tcW w:w="1780" w:type="dxa"/>
            <w:tcBorders>
              <w:top w:val="nil"/>
              <w:left w:val="nil"/>
              <w:bottom w:val="single" w:sz="8" w:space="0" w:color="auto"/>
              <w:right w:val="single" w:sz="8" w:space="0" w:color="auto"/>
            </w:tcBorders>
            <w:shd w:val="clear" w:color="auto" w:fill="auto"/>
            <w:noWrap/>
            <w:vAlign w:val="center"/>
            <w:hideMark/>
          </w:tcPr>
          <w:p w14:paraId="09DBA6B3" w14:textId="70D7278D"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0.3</w:t>
            </w:r>
            <w:r w:rsidR="0095227C">
              <w:rPr>
                <w:rFonts w:eastAsia="Times New Roman"/>
                <w:color w:val="000000"/>
                <w:lang w:val="en-US"/>
              </w:rPr>
              <w:t xml:space="preserve"> (10.8 PPM)</w:t>
            </w:r>
          </w:p>
        </w:tc>
        <w:tc>
          <w:tcPr>
            <w:tcW w:w="1780" w:type="dxa"/>
            <w:tcBorders>
              <w:top w:val="nil"/>
              <w:left w:val="nil"/>
              <w:bottom w:val="single" w:sz="8" w:space="0" w:color="auto"/>
              <w:right w:val="single" w:sz="8" w:space="0" w:color="auto"/>
            </w:tcBorders>
            <w:shd w:val="clear" w:color="auto" w:fill="auto"/>
            <w:noWrap/>
            <w:vAlign w:val="center"/>
            <w:hideMark/>
          </w:tcPr>
          <w:p w14:paraId="4A96E67C"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NA</w:t>
            </w:r>
          </w:p>
        </w:tc>
      </w:tr>
      <w:tr w:rsidR="00550FD1" w:rsidRPr="00550FD1" w14:paraId="7470013B" w14:textId="77777777" w:rsidTr="00550FD1">
        <w:trPr>
          <w:trHeight w:val="304"/>
        </w:trPr>
        <w:tc>
          <w:tcPr>
            <w:tcW w:w="1050" w:type="dxa"/>
            <w:vMerge/>
            <w:tcBorders>
              <w:top w:val="single" w:sz="8" w:space="0" w:color="auto"/>
              <w:left w:val="single" w:sz="8" w:space="0" w:color="auto"/>
              <w:bottom w:val="single" w:sz="8" w:space="0" w:color="000000"/>
              <w:right w:val="single" w:sz="8" w:space="0" w:color="auto"/>
            </w:tcBorders>
            <w:vAlign w:val="center"/>
            <w:hideMark/>
          </w:tcPr>
          <w:p w14:paraId="3466E8EB" w14:textId="77777777" w:rsidR="00550FD1" w:rsidRPr="00550FD1" w:rsidRDefault="00550FD1" w:rsidP="00550FD1">
            <w:pPr>
              <w:spacing w:after="0" w:line="240" w:lineRule="auto"/>
              <w:jc w:val="left"/>
              <w:rPr>
                <w:rFonts w:eastAsia="Times New Roman"/>
                <w:color w:val="000000"/>
                <w:lang w:val="en-US"/>
              </w:rPr>
            </w:pPr>
          </w:p>
        </w:tc>
        <w:tc>
          <w:tcPr>
            <w:tcW w:w="830" w:type="dxa"/>
            <w:vMerge w:val="restart"/>
            <w:tcBorders>
              <w:top w:val="nil"/>
              <w:left w:val="single" w:sz="8" w:space="0" w:color="auto"/>
              <w:bottom w:val="single" w:sz="8" w:space="0" w:color="000000"/>
              <w:right w:val="single" w:sz="8" w:space="0" w:color="auto"/>
            </w:tcBorders>
            <w:shd w:val="clear" w:color="auto" w:fill="auto"/>
            <w:vAlign w:val="center"/>
            <w:hideMark/>
          </w:tcPr>
          <w:p w14:paraId="6B025AC8"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MS2</w:t>
            </w:r>
          </w:p>
        </w:tc>
        <w:tc>
          <w:tcPr>
            <w:tcW w:w="2488" w:type="dxa"/>
            <w:tcBorders>
              <w:top w:val="nil"/>
              <w:left w:val="nil"/>
              <w:bottom w:val="nil"/>
              <w:right w:val="nil"/>
            </w:tcBorders>
            <w:shd w:val="clear" w:color="000000" w:fill="F2F2F2"/>
            <w:noWrap/>
            <w:vAlign w:val="center"/>
            <w:hideMark/>
          </w:tcPr>
          <w:p w14:paraId="54619B93"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RT window start (min)</w:t>
            </w:r>
          </w:p>
        </w:tc>
        <w:tc>
          <w:tcPr>
            <w:tcW w:w="1780" w:type="dxa"/>
            <w:tcBorders>
              <w:top w:val="nil"/>
              <w:left w:val="single" w:sz="8" w:space="0" w:color="auto"/>
              <w:bottom w:val="nil"/>
              <w:right w:val="single" w:sz="8" w:space="0" w:color="auto"/>
            </w:tcBorders>
            <w:shd w:val="clear" w:color="000000" w:fill="F2F2F2"/>
            <w:noWrap/>
            <w:vAlign w:val="center"/>
            <w:hideMark/>
          </w:tcPr>
          <w:p w14:paraId="3F9A260D"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11.8</w:t>
            </w:r>
          </w:p>
        </w:tc>
        <w:tc>
          <w:tcPr>
            <w:tcW w:w="1780" w:type="dxa"/>
            <w:tcBorders>
              <w:top w:val="nil"/>
              <w:left w:val="nil"/>
              <w:bottom w:val="nil"/>
              <w:right w:val="single" w:sz="8" w:space="0" w:color="auto"/>
            </w:tcBorders>
            <w:shd w:val="clear" w:color="000000" w:fill="F2F2F2"/>
            <w:noWrap/>
            <w:vAlign w:val="center"/>
            <w:hideMark/>
          </w:tcPr>
          <w:p w14:paraId="17B29DC9"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12.5</w:t>
            </w:r>
          </w:p>
        </w:tc>
        <w:tc>
          <w:tcPr>
            <w:tcW w:w="1780" w:type="dxa"/>
            <w:tcBorders>
              <w:top w:val="nil"/>
              <w:left w:val="nil"/>
              <w:bottom w:val="nil"/>
              <w:right w:val="single" w:sz="8" w:space="0" w:color="auto"/>
            </w:tcBorders>
            <w:shd w:val="clear" w:color="000000" w:fill="F2F2F2"/>
            <w:noWrap/>
            <w:vAlign w:val="center"/>
            <w:hideMark/>
          </w:tcPr>
          <w:p w14:paraId="3A5BF26D"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10.3</w:t>
            </w:r>
          </w:p>
        </w:tc>
      </w:tr>
      <w:tr w:rsidR="00550FD1" w:rsidRPr="00550FD1" w14:paraId="3A9AE857" w14:textId="77777777" w:rsidTr="00E930C2">
        <w:trPr>
          <w:trHeight w:val="304"/>
        </w:trPr>
        <w:tc>
          <w:tcPr>
            <w:tcW w:w="1050" w:type="dxa"/>
            <w:vMerge/>
            <w:tcBorders>
              <w:top w:val="single" w:sz="8" w:space="0" w:color="auto"/>
              <w:left w:val="single" w:sz="8" w:space="0" w:color="auto"/>
              <w:bottom w:val="single" w:sz="8" w:space="0" w:color="000000"/>
              <w:right w:val="single" w:sz="8" w:space="0" w:color="auto"/>
            </w:tcBorders>
            <w:vAlign w:val="center"/>
            <w:hideMark/>
          </w:tcPr>
          <w:p w14:paraId="07EC3923" w14:textId="77777777" w:rsidR="00550FD1" w:rsidRPr="00550FD1" w:rsidRDefault="00550FD1" w:rsidP="00550FD1">
            <w:pPr>
              <w:spacing w:after="0" w:line="240" w:lineRule="auto"/>
              <w:jc w:val="left"/>
              <w:rPr>
                <w:rFonts w:eastAsia="Times New Roman"/>
                <w:color w:val="000000"/>
                <w:lang w:val="en-US"/>
              </w:rPr>
            </w:pPr>
          </w:p>
        </w:tc>
        <w:tc>
          <w:tcPr>
            <w:tcW w:w="830" w:type="dxa"/>
            <w:vMerge/>
            <w:tcBorders>
              <w:top w:val="nil"/>
              <w:left w:val="single" w:sz="8" w:space="0" w:color="auto"/>
              <w:bottom w:val="single" w:sz="8" w:space="0" w:color="000000"/>
              <w:right w:val="single" w:sz="8" w:space="0" w:color="auto"/>
            </w:tcBorders>
            <w:vAlign w:val="center"/>
            <w:hideMark/>
          </w:tcPr>
          <w:p w14:paraId="0C589B35" w14:textId="77777777" w:rsidR="00550FD1" w:rsidRPr="00550FD1" w:rsidRDefault="00550FD1" w:rsidP="00550FD1">
            <w:pPr>
              <w:spacing w:after="0" w:line="240" w:lineRule="auto"/>
              <w:jc w:val="left"/>
              <w:rPr>
                <w:rFonts w:eastAsia="Times New Roman"/>
                <w:color w:val="000000"/>
                <w:lang w:val="en-US"/>
              </w:rPr>
            </w:pPr>
          </w:p>
        </w:tc>
        <w:tc>
          <w:tcPr>
            <w:tcW w:w="2488" w:type="dxa"/>
            <w:tcBorders>
              <w:top w:val="nil"/>
              <w:left w:val="nil"/>
              <w:bottom w:val="nil"/>
              <w:right w:val="nil"/>
            </w:tcBorders>
            <w:shd w:val="clear" w:color="auto" w:fill="auto"/>
            <w:noWrap/>
            <w:vAlign w:val="center"/>
            <w:hideMark/>
          </w:tcPr>
          <w:p w14:paraId="3E46E92A"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RT window end (min)</w:t>
            </w:r>
          </w:p>
        </w:tc>
        <w:tc>
          <w:tcPr>
            <w:tcW w:w="1780" w:type="dxa"/>
            <w:tcBorders>
              <w:top w:val="nil"/>
              <w:left w:val="single" w:sz="8" w:space="0" w:color="auto"/>
              <w:bottom w:val="nil"/>
              <w:right w:val="single" w:sz="8" w:space="0" w:color="auto"/>
            </w:tcBorders>
            <w:shd w:val="clear" w:color="auto" w:fill="auto"/>
            <w:noWrap/>
            <w:vAlign w:val="center"/>
            <w:hideMark/>
          </w:tcPr>
          <w:p w14:paraId="416BD0D7"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13.4</w:t>
            </w:r>
          </w:p>
        </w:tc>
        <w:tc>
          <w:tcPr>
            <w:tcW w:w="1780" w:type="dxa"/>
            <w:tcBorders>
              <w:top w:val="nil"/>
              <w:left w:val="nil"/>
              <w:bottom w:val="nil"/>
              <w:right w:val="single" w:sz="8" w:space="0" w:color="auto"/>
            </w:tcBorders>
            <w:shd w:val="clear" w:color="auto" w:fill="auto"/>
            <w:noWrap/>
            <w:vAlign w:val="center"/>
            <w:hideMark/>
          </w:tcPr>
          <w:p w14:paraId="6037A71D"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13.4</w:t>
            </w:r>
          </w:p>
        </w:tc>
        <w:tc>
          <w:tcPr>
            <w:tcW w:w="1780" w:type="dxa"/>
            <w:tcBorders>
              <w:top w:val="nil"/>
              <w:left w:val="nil"/>
              <w:bottom w:val="nil"/>
              <w:right w:val="single" w:sz="8" w:space="0" w:color="auto"/>
            </w:tcBorders>
            <w:shd w:val="clear" w:color="auto" w:fill="auto"/>
            <w:noWrap/>
            <w:vAlign w:val="center"/>
            <w:hideMark/>
          </w:tcPr>
          <w:p w14:paraId="5212E9A9"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11.6</w:t>
            </w:r>
          </w:p>
        </w:tc>
      </w:tr>
      <w:tr w:rsidR="00550FD1" w:rsidRPr="00550FD1" w14:paraId="28971484" w14:textId="77777777" w:rsidTr="00550FD1">
        <w:trPr>
          <w:trHeight w:val="304"/>
        </w:trPr>
        <w:tc>
          <w:tcPr>
            <w:tcW w:w="1050" w:type="dxa"/>
            <w:vMerge/>
            <w:tcBorders>
              <w:top w:val="single" w:sz="8" w:space="0" w:color="auto"/>
              <w:left w:val="single" w:sz="8" w:space="0" w:color="auto"/>
              <w:bottom w:val="single" w:sz="8" w:space="0" w:color="000000"/>
              <w:right w:val="single" w:sz="8" w:space="0" w:color="auto"/>
            </w:tcBorders>
            <w:vAlign w:val="center"/>
            <w:hideMark/>
          </w:tcPr>
          <w:p w14:paraId="63D01351" w14:textId="77777777" w:rsidR="00550FD1" w:rsidRPr="00550FD1" w:rsidRDefault="00550FD1" w:rsidP="00550FD1">
            <w:pPr>
              <w:spacing w:after="0" w:line="240" w:lineRule="auto"/>
              <w:jc w:val="left"/>
              <w:rPr>
                <w:rFonts w:eastAsia="Times New Roman"/>
                <w:color w:val="000000"/>
                <w:lang w:val="en-US"/>
              </w:rPr>
            </w:pPr>
          </w:p>
        </w:tc>
        <w:tc>
          <w:tcPr>
            <w:tcW w:w="830" w:type="dxa"/>
            <w:vMerge/>
            <w:tcBorders>
              <w:top w:val="nil"/>
              <w:left w:val="single" w:sz="8" w:space="0" w:color="auto"/>
              <w:bottom w:val="single" w:sz="8" w:space="0" w:color="000000"/>
              <w:right w:val="single" w:sz="8" w:space="0" w:color="auto"/>
            </w:tcBorders>
            <w:vAlign w:val="center"/>
            <w:hideMark/>
          </w:tcPr>
          <w:p w14:paraId="4081EFBB" w14:textId="77777777" w:rsidR="00550FD1" w:rsidRPr="00550FD1" w:rsidRDefault="00550FD1" w:rsidP="00550FD1">
            <w:pPr>
              <w:spacing w:after="0" w:line="240" w:lineRule="auto"/>
              <w:jc w:val="left"/>
              <w:rPr>
                <w:rFonts w:eastAsia="Times New Roman"/>
                <w:color w:val="000000"/>
                <w:lang w:val="en-US"/>
              </w:rPr>
            </w:pPr>
          </w:p>
        </w:tc>
        <w:tc>
          <w:tcPr>
            <w:tcW w:w="2488" w:type="dxa"/>
            <w:tcBorders>
              <w:top w:val="nil"/>
              <w:left w:val="nil"/>
              <w:bottom w:val="nil"/>
              <w:right w:val="nil"/>
            </w:tcBorders>
            <w:shd w:val="clear" w:color="000000" w:fill="F2F2F2"/>
            <w:noWrap/>
            <w:vAlign w:val="center"/>
            <w:hideMark/>
          </w:tcPr>
          <w:p w14:paraId="53D6A296"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No. peaks</w:t>
            </w:r>
          </w:p>
        </w:tc>
        <w:tc>
          <w:tcPr>
            <w:tcW w:w="1780" w:type="dxa"/>
            <w:tcBorders>
              <w:top w:val="nil"/>
              <w:left w:val="single" w:sz="8" w:space="0" w:color="auto"/>
              <w:bottom w:val="nil"/>
              <w:right w:val="single" w:sz="8" w:space="0" w:color="auto"/>
            </w:tcBorders>
            <w:shd w:val="clear" w:color="000000" w:fill="F2F2F2"/>
            <w:noWrap/>
            <w:vAlign w:val="center"/>
            <w:hideMark/>
          </w:tcPr>
          <w:p w14:paraId="6C284389"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919</w:t>
            </w:r>
          </w:p>
        </w:tc>
        <w:tc>
          <w:tcPr>
            <w:tcW w:w="1780" w:type="dxa"/>
            <w:tcBorders>
              <w:top w:val="nil"/>
              <w:left w:val="nil"/>
              <w:bottom w:val="nil"/>
              <w:right w:val="single" w:sz="8" w:space="0" w:color="auto"/>
            </w:tcBorders>
            <w:shd w:val="clear" w:color="000000" w:fill="F2F2F2"/>
            <w:noWrap/>
            <w:vAlign w:val="center"/>
            <w:hideMark/>
          </w:tcPr>
          <w:p w14:paraId="5FB3BFF3"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265</w:t>
            </w:r>
          </w:p>
        </w:tc>
        <w:tc>
          <w:tcPr>
            <w:tcW w:w="1780" w:type="dxa"/>
            <w:tcBorders>
              <w:top w:val="nil"/>
              <w:left w:val="nil"/>
              <w:bottom w:val="nil"/>
              <w:right w:val="single" w:sz="8" w:space="0" w:color="auto"/>
            </w:tcBorders>
            <w:shd w:val="clear" w:color="000000" w:fill="F2F2F2"/>
            <w:noWrap/>
            <w:vAlign w:val="center"/>
            <w:hideMark/>
          </w:tcPr>
          <w:p w14:paraId="0DD7BDC0"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469</w:t>
            </w:r>
          </w:p>
        </w:tc>
      </w:tr>
      <w:tr w:rsidR="00550FD1" w:rsidRPr="00550FD1" w14:paraId="10B1453D" w14:textId="77777777" w:rsidTr="00E930C2">
        <w:trPr>
          <w:trHeight w:val="319"/>
        </w:trPr>
        <w:tc>
          <w:tcPr>
            <w:tcW w:w="1050" w:type="dxa"/>
            <w:vMerge/>
            <w:tcBorders>
              <w:top w:val="single" w:sz="8" w:space="0" w:color="auto"/>
              <w:left w:val="single" w:sz="8" w:space="0" w:color="auto"/>
              <w:bottom w:val="single" w:sz="8" w:space="0" w:color="000000"/>
              <w:right w:val="single" w:sz="8" w:space="0" w:color="auto"/>
            </w:tcBorders>
            <w:vAlign w:val="center"/>
            <w:hideMark/>
          </w:tcPr>
          <w:p w14:paraId="46FAD469" w14:textId="77777777" w:rsidR="00550FD1" w:rsidRPr="00550FD1" w:rsidRDefault="00550FD1" w:rsidP="00550FD1">
            <w:pPr>
              <w:spacing w:after="0" w:line="240" w:lineRule="auto"/>
              <w:jc w:val="left"/>
              <w:rPr>
                <w:rFonts w:eastAsia="Times New Roman"/>
                <w:color w:val="000000"/>
                <w:lang w:val="en-US"/>
              </w:rPr>
            </w:pPr>
          </w:p>
        </w:tc>
        <w:tc>
          <w:tcPr>
            <w:tcW w:w="830" w:type="dxa"/>
            <w:vMerge/>
            <w:tcBorders>
              <w:top w:val="nil"/>
              <w:left w:val="single" w:sz="8" w:space="0" w:color="auto"/>
              <w:bottom w:val="single" w:sz="8" w:space="0" w:color="000000"/>
              <w:right w:val="single" w:sz="8" w:space="0" w:color="auto"/>
            </w:tcBorders>
            <w:vAlign w:val="center"/>
            <w:hideMark/>
          </w:tcPr>
          <w:p w14:paraId="1FB38C6D" w14:textId="77777777" w:rsidR="00550FD1" w:rsidRPr="00550FD1" w:rsidRDefault="00550FD1" w:rsidP="00550FD1">
            <w:pPr>
              <w:spacing w:after="0" w:line="240" w:lineRule="auto"/>
              <w:jc w:val="left"/>
              <w:rPr>
                <w:rFonts w:eastAsia="Times New Roman"/>
                <w:color w:val="000000"/>
                <w:lang w:val="en-US"/>
              </w:rPr>
            </w:pPr>
          </w:p>
        </w:tc>
        <w:tc>
          <w:tcPr>
            <w:tcW w:w="2488" w:type="dxa"/>
            <w:tcBorders>
              <w:top w:val="nil"/>
              <w:left w:val="nil"/>
              <w:bottom w:val="single" w:sz="8" w:space="0" w:color="auto"/>
              <w:right w:val="nil"/>
            </w:tcBorders>
            <w:shd w:val="clear" w:color="auto" w:fill="auto"/>
            <w:noWrap/>
            <w:vAlign w:val="center"/>
            <w:hideMark/>
          </w:tcPr>
          <w:p w14:paraId="461EE1A0"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No. averaged scans</w:t>
            </w:r>
          </w:p>
        </w:tc>
        <w:tc>
          <w:tcPr>
            <w:tcW w:w="1780" w:type="dxa"/>
            <w:tcBorders>
              <w:top w:val="nil"/>
              <w:left w:val="single" w:sz="8" w:space="0" w:color="auto"/>
              <w:bottom w:val="single" w:sz="8" w:space="0" w:color="auto"/>
              <w:right w:val="single" w:sz="8" w:space="0" w:color="auto"/>
            </w:tcBorders>
            <w:shd w:val="clear" w:color="auto" w:fill="auto"/>
            <w:noWrap/>
            <w:vAlign w:val="center"/>
            <w:hideMark/>
          </w:tcPr>
          <w:p w14:paraId="29C2A186"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71</w:t>
            </w:r>
          </w:p>
        </w:tc>
        <w:tc>
          <w:tcPr>
            <w:tcW w:w="1780" w:type="dxa"/>
            <w:tcBorders>
              <w:top w:val="nil"/>
              <w:left w:val="nil"/>
              <w:bottom w:val="single" w:sz="8" w:space="0" w:color="auto"/>
              <w:right w:val="single" w:sz="8" w:space="0" w:color="auto"/>
            </w:tcBorders>
            <w:shd w:val="clear" w:color="auto" w:fill="auto"/>
            <w:noWrap/>
            <w:vAlign w:val="center"/>
            <w:hideMark/>
          </w:tcPr>
          <w:p w14:paraId="2ABB68D3"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22</w:t>
            </w:r>
          </w:p>
        </w:tc>
        <w:tc>
          <w:tcPr>
            <w:tcW w:w="1780" w:type="dxa"/>
            <w:tcBorders>
              <w:top w:val="nil"/>
              <w:left w:val="nil"/>
              <w:bottom w:val="single" w:sz="8" w:space="0" w:color="auto"/>
              <w:right w:val="single" w:sz="8" w:space="0" w:color="auto"/>
            </w:tcBorders>
            <w:shd w:val="clear" w:color="auto" w:fill="auto"/>
            <w:noWrap/>
            <w:vAlign w:val="center"/>
            <w:hideMark/>
          </w:tcPr>
          <w:p w14:paraId="72B123A4"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24</w:t>
            </w:r>
          </w:p>
        </w:tc>
      </w:tr>
      <w:tr w:rsidR="00550FD1" w:rsidRPr="00550FD1" w14:paraId="48348D41" w14:textId="77777777" w:rsidTr="00550FD1">
        <w:trPr>
          <w:trHeight w:val="304"/>
        </w:trPr>
        <w:tc>
          <w:tcPr>
            <w:tcW w:w="1880"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7BB9F5F8"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Bottom up</w:t>
            </w:r>
          </w:p>
        </w:tc>
        <w:tc>
          <w:tcPr>
            <w:tcW w:w="2488" w:type="dxa"/>
            <w:tcBorders>
              <w:top w:val="nil"/>
              <w:left w:val="nil"/>
              <w:bottom w:val="nil"/>
              <w:right w:val="single" w:sz="8" w:space="0" w:color="auto"/>
            </w:tcBorders>
            <w:shd w:val="clear" w:color="000000" w:fill="F2F2F2"/>
            <w:noWrap/>
            <w:vAlign w:val="center"/>
            <w:hideMark/>
          </w:tcPr>
          <w:p w14:paraId="281E2FDE"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No. raw files</w:t>
            </w:r>
          </w:p>
        </w:tc>
        <w:tc>
          <w:tcPr>
            <w:tcW w:w="1780" w:type="dxa"/>
            <w:tcBorders>
              <w:top w:val="nil"/>
              <w:left w:val="nil"/>
              <w:bottom w:val="nil"/>
              <w:right w:val="single" w:sz="8" w:space="0" w:color="auto"/>
            </w:tcBorders>
            <w:shd w:val="clear" w:color="000000" w:fill="F2F2F2"/>
            <w:noWrap/>
            <w:vAlign w:val="center"/>
            <w:hideMark/>
          </w:tcPr>
          <w:p w14:paraId="291F2C65"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4</w:t>
            </w:r>
          </w:p>
        </w:tc>
        <w:tc>
          <w:tcPr>
            <w:tcW w:w="1780" w:type="dxa"/>
            <w:tcBorders>
              <w:top w:val="nil"/>
              <w:left w:val="nil"/>
              <w:bottom w:val="nil"/>
              <w:right w:val="single" w:sz="8" w:space="0" w:color="auto"/>
            </w:tcBorders>
            <w:shd w:val="clear" w:color="000000" w:fill="F2F2F2"/>
            <w:noWrap/>
            <w:vAlign w:val="center"/>
            <w:hideMark/>
          </w:tcPr>
          <w:p w14:paraId="2BF6E2E1"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8</w:t>
            </w:r>
          </w:p>
        </w:tc>
        <w:tc>
          <w:tcPr>
            <w:tcW w:w="1780" w:type="dxa"/>
            <w:tcBorders>
              <w:top w:val="nil"/>
              <w:left w:val="nil"/>
              <w:bottom w:val="nil"/>
              <w:right w:val="single" w:sz="8" w:space="0" w:color="auto"/>
            </w:tcBorders>
            <w:shd w:val="clear" w:color="000000" w:fill="F2F2F2"/>
            <w:noWrap/>
            <w:vAlign w:val="center"/>
            <w:hideMark/>
          </w:tcPr>
          <w:p w14:paraId="396A9074"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8</w:t>
            </w:r>
          </w:p>
        </w:tc>
      </w:tr>
      <w:tr w:rsidR="00550FD1" w:rsidRPr="00550FD1" w14:paraId="42BED046" w14:textId="77777777" w:rsidTr="00E930C2">
        <w:trPr>
          <w:trHeight w:val="304"/>
        </w:trPr>
        <w:tc>
          <w:tcPr>
            <w:tcW w:w="1880" w:type="dxa"/>
            <w:gridSpan w:val="2"/>
            <w:vMerge/>
            <w:tcBorders>
              <w:top w:val="single" w:sz="8" w:space="0" w:color="auto"/>
              <w:left w:val="single" w:sz="8" w:space="0" w:color="auto"/>
              <w:bottom w:val="single" w:sz="8" w:space="0" w:color="000000"/>
              <w:right w:val="single" w:sz="8" w:space="0" w:color="000000"/>
            </w:tcBorders>
            <w:vAlign w:val="center"/>
            <w:hideMark/>
          </w:tcPr>
          <w:p w14:paraId="231BCBA9" w14:textId="77777777" w:rsidR="00550FD1" w:rsidRPr="00550FD1" w:rsidRDefault="00550FD1" w:rsidP="00550FD1">
            <w:pPr>
              <w:spacing w:after="0" w:line="240" w:lineRule="auto"/>
              <w:jc w:val="left"/>
              <w:rPr>
                <w:rFonts w:eastAsia="Times New Roman"/>
                <w:color w:val="000000"/>
                <w:lang w:val="en-US"/>
              </w:rPr>
            </w:pPr>
          </w:p>
        </w:tc>
        <w:tc>
          <w:tcPr>
            <w:tcW w:w="2488" w:type="dxa"/>
            <w:tcBorders>
              <w:top w:val="nil"/>
              <w:left w:val="nil"/>
              <w:bottom w:val="nil"/>
              <w:right w:val="single" w:sz="8" w:space="0" w:color="auto"/>
            </w:tcBorders>
            <w:shd w:val="clear" w:color="auto" w:fill="auto"/>
            <w:noWrap/>
            <w:vAlign w:val="center"/>
            <w:hideMark/>
          </w:tcPr>
          <w:p w14:paraId="7C60CC16"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Protease 1</w:t>
            </w:r>
          </w:p>
        </w:tc>
        <w:tc>
          <w:tcPr>
            <w:tcW w:w="1780" w:type="dxa"/>
            <w:tcBorders>
              <w:top w:val="nil"/>
              <w:left w:val="nil"/>
              <w:bottom w:val="nil"/>
              <w:right w:val="single" w:sz="8" w:space="0" w:color="auto"/>
            </w:tcBorders>
            <w:shd w:val="clear" w:color="auto" w:fill="auto"/>
            <w:noWrap/>
            <w:vAlign w:val="center"/>
            <w:hideMark/>
          </w:tcPr>
          <w:p w14:paraId="288262F4"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Trypsin</w:t>
            </w:r>
          </w:p>
        </w:tc>
        <w:tc>
          <w:tcPr>
            <w:tcW w:w="1780" w:type="dxa"/>
            <w:tcBorders>
              <w:top w:val="nil"/>
              <w:left w:val="nil"/>
              <w:bottom w:val="nil"/>
              <w:right w:val="single" w:sz="8" w:space="0" w:color="auto"/>
            </w:tcBorders>
            <w:shd w:val="clear" w:color="auto" w:fill="auto"/>
            <w:noWrap/>
            <w:vAlign w:val="center"/>
            <w:hideMark/>
          </w:tcPr>
          <w:p w14:paraId="2D1AE0F7"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Trypsin</w:t>
            </w:r>
          </w:p>
        </w:tc>
        <w:tc>
          <w:tcPr>
            <w:tcW w:w="1780" w:type="dxa"/>
            <w:tcBorders>
              <w:top w:val="nil"/>
              <w:left w:val="nil"/>
              <w:bottom w:val="nil"/>
              <w:right w:val="single" w:sz="8" w:space="0" w:color="auto"/>
            </w:tcBorders>
            <w:shd w:val="clear" w:color="auto" w:fill="auto"/>
            <w:noWrap/>
            <w:vAlign w:val="center"/>
            <w:hideMark/>
          </w:tcPr>
          <w:p w14:paraId="7B3531A7"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Trypsin</w:t>
            </w:r>
          </w:p>
        </w:tc>
      </w:tr>
      <w:tr w:rsidR="00550FD1" w:rsidRPr="00550FD1" w14:paraId="37F82497" w14:textId="77777777" w:rsidTr="00550FD1">
        <w:trPr>
          <w:trHeight w:val="304"/>
        </w:trPr>
        <w:tc>
          <w:tcPr>
            <w:tcW w:w="1880" w:type="dxa"/>
            <w:gridSpan w:val="2"/>
            <w:vMerge/>
            <w:tcBorders>
              <w:top w:val="single" w:sz="8" w:space="0" w:color="auto"/>
              <w:left w:val="single" w:sz="8" w:space="0" w:color="auto"/>
              <w:bottom w:val="single" w:sz="8" w:space="0" w:color="000000"/>
              <w:right w:val="single" w:sz="8" w:space="0" w:color="000000"/>
            </w:tcBorders>
            <w:vAlign w:val="center"/>
            <w:hideMark/>
          </w:tcPr>
          <w:p w14:paraId="2D48E9F8" w14:textId="77777777" w:rsidR="00550FD1" w:rsidRPr="00550FD1" w:rsidRDefault="00550FD1" w:rsidP="00550FD1">
            <w:pPr>
              <w:spacing w:after="0" w:line="240" w:lineRule="auto"/>
              <w:jc w:val="left"/>
              <w:rPr>
                <w:rFonts w:eastAsia="Times New Roman"/>
                <w:color w:val="000000"/>
                <w:lang w:val="en-US"/>
              </w:rPr>
            </w:pPr>
          </w:p>
        </w:tc>
        <w:tc>
          <w:tcPr>
            <w:tcW w:w="2488" w:type="dxa"/>
            <w:tcBorders>
              <w:top w:val="nil"/>
              <w:left w:val="nil"/>
              <w:bottom w:val="nil"/>
              <w:right w:val="single" w:sz="8" w:space="0" w:color="auto"/>
            </w:tcBorders>
            <w:shd w:val="clear" w:color="000000" w:fill="F2F2F2"/>
            <w:noWrap/>
            <w:vAlign w:val="center"/>
            <w:hideMark/>
          </w:tcPr>
          <w:p w14:paraId="61448F15"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Protease 2</w:t>
            </w:r>
          </w:p>
        </w:tc>
        <w:tc>
          <w:tcPr>
            <w:tcW w:w="1780" w:type="dxa"/>
            <w:tcBorders>
              <w:top w:val="nil"/>
              <w:left w:val="nil"/>
              <w:bottom w:val="nil"/>
              <w:right w:val="single" w:sz="8" w:space="0" w:color="auto"/>
            </w:tcBorders>
            <w:shd w:val="clear" w:color="000000" w:fill="F2F2F2"/>
            <w:noWrap/>
            <w:vAlign w:val="center"/>
            <w:hideMark/>
          </w:tcPr>
          <w:p w14:paraId="1E31F71E"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Chymotrypsin</w:t>
            </w:r>
          </w:p>
        </w:tc>
        <w:tc>
          <w:tcPr>
            <w:tcW w:w="1780" w:type="dxa"/>
            <w:tcBorders>
              <w:top w:val="nil"/>
              <w:left w:val="nil"/>
              <w:bottom w:val="nil"/>
              <w:right w:val="single" w:sz="8" w:space="0" w:color="auto"/>
            </w:tcBorders>
            <w:shd w:val="clear" w:color="000000" w:fill="F2F2F2"/>
            <w:noWrap/>
            <w:vAlign w:val="center"/>
            <w:hideMark/>
          </w:tcPr>
          <w:p w14:paraId="7DE1EF3E"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Chymotrypsin</w:t>
            </w:r>
          </w:p>
        </w:tc>
        <w:tc>
          <w:tcPr>
            <w:tcW w:w="1780" w:type="dxa"/>
            <w:tcBorders>
              <w:top w:val="nil"/>
              <w:left w:val="nil"/>
              <w:bottom w:val="nil"/>
              <w:right w:val="single" w:sz="8" w:space="0" w:color="auto"/>
            </w:tcBorders>
            <w:shd w:val="clear" w:color="000000" w:fill="F2F2F2"/>
            <w:noWrap/>
            <w:vAlign w:val="center"/>
            <w:hideMark/>
          </w:tcPr>
          <w:p w14:paraId="5FA42A50"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Chymotrypsin</w:t>
            </w:r>
          </w:p>
        </w:tc>
      </w:tr>
      <w:tr w:rsidR="00550FD1" w:rsidRPr="00550FD1" w14:paraId="3BF13EE6" w14:textId="77777777" w:rsidTr="00E930C2">
        <w:trPr>
          <w:trHeight w:val="304"/>
        </w:trPr>
        <w:tc>
          <w:tcPr>
            <w:tcW w:w="1880" w:type="dxa"/>
            <w:gridSpan w:val="2"/>
            <w:vMerge/>
            <w:tcBorders>
              <w:top w:val="single" w:sz="8" w:space="0" w:color="auto"/>
              <w:left w:val="single" w:sz="8" w:space="0" w:color="auto"/>
              <w:bottom w:val="single" w:sz="8" w:space="0" w:color="000000"/>
              <w:right w:val="single" w:sz="8" w:space="0" w:color="000000"/>
            </w:tcBorders>
            <w:vAlign w:val="center"/>
            <w:hideMark/>
          </w:tcPr>
          <w:p w14:paraId="45A0936A" w14:textId="77777777" w:rsidR="00550FD1" w:rsidRPr="00550FD1" w:rsidRDefault="00550FD1" w:rsidP="00550FD1">
            <w:pPr>
              <w:spacing w:after="0" w:line="240" w:lineRule="auto"/>
              <w:jc w:val="left"/>
              <w:rPr>
                <w:rFonts w:eastAsia="Times New Roman"/>
                <w:color w:val="000000"/>
                <w:lang w:val="en-US"/>
              </w:rPr>
            </w:pPr>
          </w:p>
        </w:tc>
        <w:tc>
          <w:tcPr>
            <w:tcW w:w="2488" w:type="dxa"/>
            <w:tcBorders>
              <w:top w:val="nil"/>
              <w:left w:val="nil"/>
              <w:bottom w:val="nil"/>
              <w:right w:val="single" w:sz="8" w:space="0" w:color="auto"/>
            </w:tcBorders>
            <w:shd w:val="clear" w:color="auto" w:fill="auto"/>
            <w:noWrap/>
            <w:vAlign w:val="center"/>
            <w:hideMark/>
          </w:tcPr>
          <w:p w14:paraId="3C442C30"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Protease 3</w:t>
            </w:r>
          </w:p>
        </w:tc>
        <w:tc>
          <w:tcPr>
            <w:tcW w:w="1780" w:type="dxa"/>
            <w:tcBorders>
              <w:top w:val="nil"/>
              <w:left w:val="nil"/>
              <w:bottom w:val="nil"/>
              <w:right w:val="single" w:sz="8" w:space="0" w:color="auto"/>
            </w:tcBorders>
            <w:shd w:val="clear" w:color="auto" w:fill="auto"/>
            <w:noWrap/>
            <w:vAlign w:val="center"/>
            <w:hideMark/>
          </w:tcPr>
          <w:p w14:paraId="1E600FBF"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Thermolysin</w:t>
            </w:r>
          </w:p>
        </w:tc>
        <w:tc>
          <w:tcPr>
            <w:tcW w:w="1780" w:type="dxa"/>
            <w:tcBorders>
              <w:top w:val="nil"/>
              <w:left w:val="nil"/>
              <w:bottom w:val="nil"/>
              <w:right w:val="single" w:sz="8" w:space="0" w:color="auto"/>
            </w:tcBorders>
            <w:shd w:val="clear" w:color="auto" w:fill="auto"/>
            <w:noWrap/>
            <w:vAlign w:val="center"/>
            <w:hideMark/>
          </w:tcPr>
          <w:p w14:paraId="6648D1D9"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Thermolysin</w:t>
            </w:r>
          </w:p>
        </w:tc>
        <w:tc>
          <w:tcPr>
            <w:tcW w:w="1780" w:type="dxa"/>
            <w:tcBorders>
              <w:top w:val="nil"/>
              <w:left w:val="nil"/>
              <w:bottom w:val="nil"/>
              <w:right w:val="single" w:sz="8" w:space="0" w:color="auto"/>
            </w:tcBorders>
            <w:shd w:val="clear" w:color="auto" w:fill="auto"/>
            <w:noWrap/>
            <w:vAlign w:val="center"/>
            <w:hideMark/>
          </w:tcPr>
          <w:p w14:paraId="12A76C45"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Thermolysin</w:t>
            </w:r>
          </w:p>
        </w:tc>
      </w:tr>
      <w:tr w:rsidR="00550FD1" w:rsidRPr="00550FD1" w14:paraId="4C331FD9" w14:textId="77777777" w:rsidTr="00550FD1">
        <w:trPr>
          <w:trHeight w:val="304"/>
        </w:trPr>
        <w:tc>
          <w:tcPr>
            <w:tcW w:w="1880" w:type="dxa"/>
            <w:gridSpan w:val="2"/>
            <w:vMerge/>
            <w:tcBorders>
              <w:top w:val="single" w:sz="8" w:space="0" w:color="auto"/>
              <w:left w:val="single" w:sz="8" w:space="0" w:color="auto"/>
              <w:bottom w:val="single" w:sz="8" w:space="0" w:color="000000"/>
              <w:right w:val="single" w:sz="8" w:space="0" w:color="000000"/>
            </w:tcBorders>
            <w:vAlign w:val="center"/>
            <w:hideMark/>
          </w:tcPr>
          <w:p w14:paraId="3106E15C" w14:textId="77777777" w:rsidR="00550FD1" w:rsidRPr="00550FD1" w:rsidRDefault="00550FD1" w:rsidP="00550FD1">
            <w:pPr>
              <w:spacing w:after="0" w:line="240" w:lineRule="auto"/>
              <w:jc w:val="left"/>
              <w:rPr>
                <w:rFonts w:eastAsia="Times New Roman"/>
                <w:color w:val="000000"/>
                <w:lang w:val="en-US"/>
              </w:rPr>
            </w:pPr>
          </w:p>
        </w:tc>
        <w:tc>
          <w:tcPr>
            <w:tcW w:w="2488" w:type="dxa"/>
            <w:tcBorders>
              <w:top w:val="nil"/>
              <w:left w:val="nil"/>
              <w:bottom w:val="nil"/>
              <w:right w:val="single" w:sz="8" w:space="0" w:color="auto"/>
            </w:tcBorders>
            <w:shd w:val="clear" w:color="000000" w:fill="F2F2F2"/>
            <w:noWrap/>
            <w:vAlign w:val="center"/>
            <w:hideMark/>
          </w:tcPr>
          <w:p w14:paraId="70005E29"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Protease 4</w:t>
            </w:r>
          </w:p>
        </w:tc>
        <w:tc>
          <w:tcPr>
            <w:tcW w:w="1780" w:type="dxa"/>
            <w:tcBorders>
              <w:top w:val="nil"/>
              <w:left w:val="nil"/>
              <w:bottom w:val="nil"/>
              <w:right w:val="single" w:sz="8" w:space="0" w:color="auto"/>
            </w:tcBorders>
            <w:shd w:val="clear" w:color="000000" w:fill="F2F2F2"/>
            <w:noWrap/>
            <w:vAlign w:val="center"/>
            <w:hideMark/>
          </w:tcPr>
          <w:p w14:paraId="59293FA2"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Elastase</w:t>
            </w:r>
          </w:p>
        </w:tc>
        <w:tc>
          <w:tcPr>
            <w:tcW w:w="1780" w:type="dxa"/>
            <w:tcBorders>
              <w:top w:val="nil"/>
              <w:left w:val="nil"/>
              <w:bottom w:val="nil"/>
              <w:right w:val="single" w:sz="8" w:space="0" w:color="auto"/>
            </w:tcBorders>
            <w:shd w:val="clear" w:color="000000" w:fill="F2F2F2"/>
            <w:noWrap/>
            <w:vAlign w:val="center"/>
            <w:hideMark/>
          </w:tcPr>
          <w:p w14:paraId="1E7B03B1"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Elastase</w:t>
            </w:r>
          </w:p>
        </w:tc>
        <w:tc>
          <w:tcPr>
            <w:tcW w:w="1780" w:type="dxa"/>
            <w:tcBorders>
              <w:top w:val="nil"/>
              <w:left w:val="nil"/>
              <w:bottom w:val="nil"/>
              <w:right w:val="single" w:sz="8" w:space="0" w:color="auto"/>
            </w:tcBorders>
            <w:shd w:val="clear" w:color="000000" w:fill="F2F2F2"/>
            <w:noWrap/>
            <w:vAlign w:val="center"/>
            <w:hideMark/>
          </w:tcPr>
          <w:p w14:paraId="70496EF8"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Pepsin</w:t>
            </w:r>
          </w:p>
        </w:tc>
      </w:tr>
      <w:tr w:rsidR="00550FD1" w:rsidRPr="00550FD1" w14:paraId="6474B1A5" w14:textId="77777777" w:rsidTr="00E930C2">
        <w:trPr>
          <w:trHeight w:val="319"/>
        </w:trPr>
        <w:tc>
          <w:tcPr>
            <w:tcW w:w="1880" w:type="dxa"/>
            <w:gridSpan w:val="2"/>
            <w:vMerge/>
            <w:tcBorders>
              <w:top w:val="single" w:sz="8" w:space="0" w:color="auto"/>
              <w:left w:val="single" w:sz="8" w:space="0" w:color="auto"/>
              <w:bottom w:val="single" w:sz="8" w:space="0" w:color="000000"/>
              <w:right w:val="single" w:sz="8" w:space="0" w:color="000000"/>
            </w:tcBorders>
            <w:vAlign w:val="center"/>
            <w:hideMark/>
          </w:tcPr>
          <w:p w14:paraId="60599621" w14:textId="77777777" w:rsidR="00550FD1" w:rsidRPr="00550FD1" w:rsidRDefault="00550FD1" w:rsidP="00550FD1">
            <w:pPr>
              <w:spacing w:after="0" w:line="240" w:lineRule="auto"/>
              <w:jc w:val="left"/>
              <w:rPr>
                <w:rFonts w:eastAsia="Times New Roman"/>
                <w:color w:val="000000"/>
                <w:lang w:val="en-US"/>
              </w:rPr>
            </w:pPr>
          </w:p>
        </w:tc>
        <w:tc>
          <w:tcPr>
            <w:tcW w:w="2488" w:type="dxa"/>
            <w:tcBorders>
              <w:top w:val="nil"/>
              <w:left w:val="nil"/>
              <w:bottom w:val="single" w:sz="8" w:space="0" w:color="auto"/>
              <w:right w:val="single" w:sz="8" w:space="0" w:color="auto"/>
            </w:tcBorders>
            <w:shd w:val="clear" w:color="auto" w:fill="auto"/>
            <w:noWrap/>
            <w:vAlign w:val="center"/>
            <w:hideMark/>
          </w:tcPr>
          <w:p w14:paraId="67E16912"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No. Peptides</w:t>
            </w:r>
          </w:p>
        </w:tc>
        <w:tc>
          <w:tcPr>
            <w:tcW w:w="1780" w:type="dxa"/>
            <w:tcBorders>
              <w:top w:val="nil"/>
              <w:left w:val="nil"/>
              <w:bottom w:val="single" w:sz="8" w:space="0" w:color="auto"/>
              <w:right w:val="single" w:sz="8" w:space="0" w:color="auto"/>
            </w:tcBorders>
            <w:shd w:val="clear" w:color="auto" w:fill="auto"/>
            <w:noWrap/>
            <w:vAlign w:val="center"/>
            <w:hideMark/>
          </w:tcPr>
          <w:p w14:paraId="4D88C5C2"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14000</w:t>
            </w:r>
          </w:p>
        </w:tc>
        <w:tc>
          <w:tcPr>
            <w:tcW w:w="1780" w:type="dxa"/>
            <w:tcBorders>
              <w:top w:val="nil"/>
              <w:left w:val="nil"/>
              <w:bottom w:val="single" w:sz="8" w:space="0" w:color="auto"/>
              <w:right w:val="single" w:sz="8" w:space="0" w:color="auto"/>
            </w:tcBorders>
            <w:shd w:val="clear" w:color="auto" w:fill="auto"/>
            <w:noWrap/>
            <w:vAlign w:val="center"/>
            <w:hideMark/>
          </w:tcPr>
          <w:p w14:paraId="131784BD"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27421</w:t>
            </w:r>
          </w:p>
        </w:tc>
        <w:tc>
          <w:tcPr>
            <w:tcW w:w="1780" w:type="dxa"/>
            <w:tcBorders>
              <w:top w:val="nil"/>
              <w:left w:val="nil"/>
              <w:bottom w:val="single" w:sz="8" w:space="0" w:color="auto"/>
              <w:right w:val="single" w:sz="8" w:space="0" w:color="auto"/>
            </w:tcBorders>
            <w:shd w:val="clear" w:color="auto" w:fill="auto"/>
            <w:noWrap/>
            <w:vAlign w:val="center"/>
            <w:hideMark/>
          </w:tcPr>
          <w:p w14:paraId="084BF14C"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35003</w:t>
            </w:r>
          </w:p>
        </w:tc>
      </w:tr>
    </w:tbl>
    <w:p w14:paraId="4DAC076D" w14:textId="77777777" w:rsidR="00477127" w:rsidRDefault="00477127">
      <w:pPr>
        <w:spacing w:line="259" w:lineRule="auto"/>
        <w:jc w:val="left"/>
        <w:rPr>
          <w:b/>
        </w:rPr>
      </w:pPr>
    </w:p>
    <w:p w14:paraId="44D17AF1" w14:textId="7383C511" w:rsidR="00D20162" w:rsidRDefault="00477127" w:rsidP="00E930C2">
      <w:pPr>
        <w:pStyle w:val="Heading3"/>
      </w:pPr>
      <w:r w:rsidRPr="00F8658C">
        <w:t>Overview of input data</w:t>
      </w:r>
    </w:p>
    <w:p w14:paraId="7469BA60" w14:textId="54867208" w:rsidR="009C6CF2" w:rsidRDefault="00A83491" w:rsidP="00E930C2">
      <w:pPr>
        <w:rPr>
          <w:noProof/>
        </w:rPr>
      </w:pPr>
      <w:r>
        <w:t>Middle-down: The MS1 section shows the retention time window over which MS1 scans were averaged before deconvolution to obtain the target precursor mass, the selected mass, and the deviation of that selected mass from the known target mass. The MS2 section shows the retention time window over which MS2 scans were averaged before deconvolution to obtain the fragment masses, how many scans were averaged to achieve, and how many fragment masses were obtained. Bottom-up: The bottom-up section of the table shows the number of raw files that were used as input, which proteases were used for digestion and the number of peptides that resulted from de novo peptide sequencing using PEAKS.</w:t>
      </w:r>
      <w:r w:rsidR="009C6CF2">
        <w:rPr>
          <w:noProof/>
        </w:rPr>
        <w:br w:type="page"/>
      </w:r>
    </w:p>
    <w:p w14:paraId="00456250" w14:textId="690B2CEC" w:rsidR="00265A94" w:rsidRPr="00D20162" w:rsidRDefault="00265A94" w:rsidP="00265A94">
      <w:pPr>
        <w:pStyle w:val="Heading2"/>
        <w:rPr>
          <w:rStyle w:val="Heading2Char"/>
          <w:rFonts w:eastAsiaTheme="minorHAnsi"/>
          <w:b/>
          <w:bCs/>
        </w:rPr>
      </w:pPr>
      <w:r w:rsidRPr="00D20162">
        <w:rPr>
          <w:rStyle w:val="Heading2Char"/>
          <w:rFonts w:eastAsiaTheme="minorHAnsi"/>
          <w:b/>
          <w:bCs/>
        </w:rPr>
        <w:lastRenderedPageBreak/>
        <w:t>Figure S</w:t>
      </w:r>
      <w:r>
        <w:rPr>
          <w:rStyle w:val="Heading2Char"/>
          <w:rFonts w:eastAsiaTheme="minorHAnsi"/>
          <w:b/>
          <w:bCs/>
        </w:rPr>
        <w:t>1</w:t>
      </w:r>
    </w:p>
    <w:p w14:paraId="00D95628" w14:textId="77777777" w:rsidR="00265A94" w:rsidRDefault="00265A94" w:rsidP="00265A94">
      <w:pPr>
        <w:spacing w:after="0" w:line="360" w:lineRule="auto"/>
      </w:pPr>
      <w:r>
        <w:rPr>
          <w:noProof/>
          <w:lang w:val="en-US"/>
        </w:rPr>
        <w:drawing>
          <wp:inline distT="0" distB="0" distL="0" distR="0" wp14:anchorId="6A355ADD" wp14:editId="1BEBCE69">
            <wp:extent cx="5942935" cy="6510655"/>
            <wp:effectExtent l="0" t="0" r="0" b="0"/>
            <wp:docPr id="349115130" name="Picture 349115130"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15130" name="Picture 349115130" descr="A screenshot of a computer program&#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2935" cy="6510655"/>
                    </a:xfrm>
                    <a:prstGeom prst="rect">
                      <a:avLst/>
                    </a:prstGeom>
                  </pic:spPr>
                </pic:pic>
              </a:graphicData>
            </a:graphic>
          </wp:inline>
        </w:drawing>
      </w:r>
    </w:p>
    <w:p w14:paraId="2CCAEDC3" w14:textId="77777777" w:rsidR="00265A94" w:rsidRPr="00D20162" w:rsidRDefault="00265A94" w:rsidP="00265A94">
      <w:pPr>
        <w:pStyle w:val="Heading3"/>
        <w:rPr>
          <w:rStyle w:val="Heading2Char"/>
          <w:rFonts w:eastAsiaTheme="minorHAnsi"/>
          <w:b/>
          <w:bCs/>
        </w:rPr>
      </w:pPr>
      <w:r>
        <w:rPr>
          <w:rStyle w:val="Heading2Char"/>
          <w:rFonts w:eastAsiaTheme="minorHAnsi"/>
          <w:b/>
          <w:bCs/>
        </w:rPr>
        <w:t>Framework region</w:t>
      </w:r>
      <w:r w:rsidRPr="00D20162">
        <w:rPr>
          <w:rStyle w:val="Heading2Char"/>
          <w:rFonts w:eastAsiaTheme="minorHAnsi"/>
          <w:b/>
          <w:bCs/>
        </w:rPr>
        <w:t xml:space="preserve"> candidate generation</w:t>
      </w:r>
    </w:p>
    <w:p w14:paraId="001020A8" w14:textId="77777777" w:rsidR="00265A94" w:rsidRDefault="00265A94" w:rsidP="00265A94">
      <w:r>
        <w:t xml:space="preserve">Candidate FR sequences for each framework region are generated from residue frequency tables from three sources: The definitive Stitch run, the template selection Stitch run and the IMGT (from highest to </w:t>
      </w:r>
      <w:r>
        <w:lastRenderedPageBreak/>
        <w:t>lowest priority respectively). Residue candidates are selected based on their relative frequency. For each position, residue candidates from the next frequency table are only taken if the depth of coverage in the current table is lower than the depth of coverage at the highly conserved Cysteine 104. After residue candidates have been selected for all positions, all permutations of these candidates are taken for each FR to yield sequence candidates for these FRs.</w:t>
      </w:r>
    </w:p>
    <w:p w14:paraId="05C1786B" w14:textId="77777777" w:rsidR="00265A94" w:rsidRDefault="00265A94" w:rsidP="00265A94">
      <w:pPr>
        <w:spacing w:line="259" w:lineRule="auto"/>
        <w:jc w:val="left"/>
      </w:pPr>
      <w:r>
        <w:br w:type="page"/>
      </w:r>
    </w:p>
    <w:p w14:paraId="505FE5F8" w14:textId="37D65B8F" w:rsidR="00D20162" w:rsidRPr="00E930C2" w:rsidRDefault="00D20162" w:rsidP="00D20162">
      <w:pPr>
        <w:pStyle w:val="Heading2"/>
        <w:rPr>
          <w:rStyle w:val="Heading2Char"/>
          <w:rFonts w:eastAsiaTheme="minorHAnsi"/>
          <w:b/>
          <w:bCs/>
        </w:rPr>
      </w:pPr>
      <w:r w:rsidRPr="00E930C2">
        <w:rPr>
          <w:rStyle w:val="Heading2Char"/>
          <w:rFonts w:eastAsiaTheme="minorHAnsi"/>
          <w:b/>
          <w:bCs/>
        </w:rPr>
        <w:lastRenderedPageBreak/>
        <w:t xml:space="preserve">Figure </w:t>
      </w:r>
      <w:r w:rsidR="00265A94" w:rsidRPr="00E930C2">
        <w:rPr>
          <w:rStyle w:val="Heading2Char"/>
          <w:rFonts w:eastAsiaTheme="minorHAnsi"/>
          <w:b/>
          <w:bCs/>
        </w:rPr>
        <w:t>S</w:t>
      </w:r>
      <w:r w:rsidR="00265A94">
        <w:rPr>
          <w:rStyle w:val="Heading2Char"/>
          <w:rFonts w:eastAsiaTheme="minorHAnsi"/>
          <w:b/>
          <w:bCs/>
        </w:rPr>
        <w:t>2</w:t>
      </w:r>
      <w:r w:rsidR="00265A94" w:rsidRPr="00E930C2">
        <w:rPr>
          <w:rStyle w:val="Heading2Char"/>
          <w:rFonts w:eastAsiaTheme="minorHAnsi"/>
          <w:b/>
          <w:bCs/>
        </w:rPr>
        <w:t xml:space="preserve"> </w:t>
      </w:r>
    </w:p>
    <w:p w14:paraId="171FE6FE" w14:textId="0A8FF969" w:rsidR="009C6CF2" w:rsidRDefault="009C6CF2" w:rsidP="00D20162">
      <w:r>
        <w:rPr>
          <w:noProof/>
          <w:lang w:val="en-US"/>
        </w:rPr>
        <w:drawing>
          <wp:inline distT="0" distB="0" distL="0" distR="0" wp14:anchorId="5814DA00" wp14:editId="32FC28C3">
            <wp:extent cx="5934456" cy="3191256"/>
            <wp:effectExtent l="0" t="0" r="0" b="0"/>
            <wp:docPr id="13" name="Picture 1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imeli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4456" cy="3191256"/>
                    </a:xfrm>
                    <a:prstGeom prst="rect">
                      <a:avLst/>
                    </a:prstGeom>
                  </pic:spPr>
                </pic:pic>
              </a:graphicData>
            </a:graphic>
          </wp:inline>
        </w:drawing>
      </w:r>
    </w:p>
    <w:p w14:paraId="5C7CAF66" w14:textId="053744D5" w:rsidR="00D20162" w:rsidRPr="00D20162" w:rsidRDefault="000F56C7" w:rsidP="00E930C2">
      <w:pPr>
        <w:pStyle w:val="Heading3"/>
      </w:pPr>
      <w:r w:rsidRPr="00D20162">
        <w:t xml:space="preserve">Schematic of the </w:t>
      </w:r>
      <w:r w:rsidRPr="00D20162">
        <w:rPr>
          <w:rStyle w:val="Heading2Char"/>
          <w:rFonts w:eastAsiaTheme="minorHAnsi"/>
          <w:b/>
          <w:bCs/>
        </w:rPr>
        <w:t>s</w:t>
      </w:r>
      <w:r w:rsidR="009C6CF2" w:rsidRPr="00D20162">
        <w:rPr>
          <w:rStyle w:val="Heading2Char"/>
          <w:rFonts w:eastAsiaTheme="minorHAnsi"/>
          <w:b/>
          <w:bCs/>
        </w:rPr>
        <w:t xml:space="preserve">liding window </w:t>
      </w:r>
      <w:r w:rsidRPr="00D20162">
        <w:rPr>
          <w:rStyle w:val="Heading2Char"/>
          <w:rFonts w:eastAsiaTheme="minorHAnsi"/>
          <w:b/>
          <w:bCs/>
        </w:rPr>
        <w:t>fragment matching algorithm</w:t>
      </w:r>
    </w:p>
    <w:p w14:paraId="3DED6A53" w14:textId="7C4AC100" w:rsidR="009C6CF2" w:rsidRDefault="009C6CF2" w:rsidP="00E930C2">
      <w:r>
        <w:t xml:space="preserve">The sliding window fragment matching </w:t>
      </w:r>
      <w:r w:rsidR="000F56C7">
        <w:t xml:space="preserve">algorithm </w:t>
      </w:r>
      <w:r>
        <w:t xml:space="preserve">finds the optimum mass offset for </w:t>
      </w:r>
      <w:r w:rsidR="000F56C7">
        <w:t xml:space="preserve">an imperfect </w:t>
      </w:r>
      <w:r>
        <w:t>subsequence</w:t>
      </w:r>
      <w:r w:rsidR="000F56C7">
        <w:t xml:space="preserve"> for a given fragmentation spectrum</w:t>
      </w:r>
      <w:r w:rsidR="001A3655">
        <w:t xml:space="preserve"> (FR2 in the figure)</w:t>
      </w:r>
      <w:r>
        <w:t>. Theoretical fragments are generated at an approximate offset and shifted by a predefined increment (default: 0.01 Da) throughout a predefined range (default: starting position plus and minus 190 Da)). This enables error-tolerant scoring of subsequences</w:t>
      </w:r>
      <w:r w:rsidR="001A3655">
        <w:t xml:space="preserve"> and</w:t>
      </w:r>
      <w:r>
        <w:t xml:space="preserve"> determination </w:t>
      </w:r>
      <w:r w:rsidR="000F56C7">
        <w:t xml:space="preserve">of </w:t>
      </w:r>
      <w:r>
        <w:t xml:space="preserve">the </w:t>
      </w:r>
      <w:r w:rsidR="001A3655">
        <w:t>prefix- and suffix- (</w:t>
      </w:r>
      <w:r>
        <w:t>N- and C-terminal</w:t>
      </w:r>
      <w:r w:rsidR="001A3655">
        <w:t>)</w:t>
      </w:r>
      <w:r>
        <w:t xml:space="preserve"> </w:t>
      </w:r>
      <w:r w:rsidR="000F56C7">
        <w:t>masses</w:t>
      </w:r>
      <w:r>
        <w:t>.</w:t>
      </w:r>
    </w:p>
    <w:p w14:paraId="4DE79639" w14:textId="5BDA702E" w:rsidR="009C6CF2" w:rsidRDefault="009C6CF2">
      <w:pPr>
        <w:spacing w:line="259" w:lineRule="auto"/>
        <w:jc w:val="left"/>
      </w:pPr>
      <w:r>
        <w:br w:type="page"/>
      </w:r>
    </w:p>
    <w:p w14:paraId="587C40AE" w14:textId="046EE6D8" w:rsidR="00D20162" w:rsidRDefault="00D20162" w:rsidP="00E930C2">
      <w:pPr>
        <w:pStyle w:val="Heading2"/>
      </w:pPr>
      <w:r w:rsidRPr="00F8658C">
        <w:lastRenderedPageBreak/>
        <w:t xml:space="preserve">Table </w:t>
      </w:r>
      <w:r w:rsidR="00757C4A">
        <w:t>S2</w:t>
      </w:r>
    </w:p>
    <w:tbl>
      <w:tblPr>
        <w:tblW w:w="9638" w:type="dxa"/>
        <w:tblInd w:w="108" w:type="dxa"/>
        <w:tblLook w:val="04A0" w:firstRow="1" w:lastRow="0" w:firstColumn="1" w:lastColumn="0" w:noHBand="0" w:noVBand="1"/>
      </w:tblPr>
      <w:tblGrid>
        <w:gridCol w:w="1227"/>
        <w:gridCol w:w="1590"/>
        <w:gridCol w:w="761"/>
        <w:gridCol w:w="782"/>
        <w:gridCol w:w="1077"/>
        <w:gridCol w:w="573"/>
        <w:gridCol w:w="989"/>
        <w:gridCol w:w="1077"/>
        <w:gridCol w:w="573"/>
        <w:gridCol w:w="989"/>
      </w:tblGrid>
      <w:tr w:rsidR="004D7750" w:rsidRPr="00550FD1" w14:paraId="31023789" w14:textId="77777777" w:rsidTr="004D7750">
        <w:trPr>
          <w:trHeight w:val="362"/>
        </w:trPr>
        <w:tc>
          <w:tcPr>
            <w:tcW w:w="2817" w:type="dxa"/>
            <w:gridSpan w:val="2"/>
            <w:vMerge w:val="restart"/>
            <w:tcBorders>
              <w:top w:val="nil"/>
              <w:left w:val="nil"/>
              <w:bottom w:val="nil"/>
              <w:right w:val="nil"/>
            </w:tcBorders>
            <w:shd w:val="clear" w:color="auto" w:fill="auto"/>
            <w:noWrap/>
            <w:vAlign w:val="center"/>
            <w:hideMark/>
          </w:tcPr>
          <w:p w14:paraId="61ECA421" w14:textId="77777777" w:rsidR="00550FD1" w:rsidRPr="00550FD1" w:rsidRDefault="00550FD1" w:rsidP="00550FD1">
            <w:pPr>
              <w:spacing w:after="0" w:line="240" w:lineRule="auto"/>
              <w:jc w:val="left"/>
              <w:rPr>
                <w:rFonts w:ascii="Times New Roman" w:eastAsia="Times New Roman" w:hAnsi="Times New Roman" w:cs="Times New Roman"/>
                <w:sz w:val="24"/>
                <w:szCs w:val="24"/>
                <w:lang w:val="en-US"/>
              </w:rPr>
            </w:pPr>
          </w:p>
        </w:tc>
        <w:tc>
          <w:tcPr>
            <w:tcW w:w="1543" w:type="dxa"/>
            <w:gridSpan w:val="2"/>
            <w:tcBorders>
              <w:top w:val="single" w:sz="4" w:space="0" w:color="auto"/>
              <w:left w:val="single" w:sz="4" w:space="0" w:color="auto"/>
              <w:bottom w:val="nil"/>
              <w:right w:val="single" w:sz="4" w:space="0" w:color="auto"/>
            </w:tcBorders>
            <w:shd w:val="clear" w:color="auto" w:fill="auto"/>
            <w:noWrap/>
            <w:vAlign w:val="center"/>
            <w:hideMark/>
          </w:tcPr>
          <w:p w14:paraId="4E616A77"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Monoclonal</w:t>
            </w:r>
          </w:p>
        </w:tc>
        <w:tc>
          <w:tcPr>
            <w:tcW w:w="2639" w:type="dxa"/>
            <w:gridSpan w:val="3"/>
            <w:tcBorders>
              <w:top w:val="single" w:sz="4" w:space="0" w:color="auto"/>
              <w:left w:val="nil"/>
              <w:bottom w:val="nil"/>
              <w:right w:val="single" w:sz="4" w:space="0" w:color="auto"/>
            </w:tcBorders>
            <w:shd w:val="clear" w:color="auto" w:fill="auto"/>
            <w:noWrap/>
            <w:vAlign w:val="center"/>
            <w:hideMark/>
          </w:tcPr>
          <w:p w14:paraId="0A3E4754"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Mix</w:t>
            </w:r>
          </w:p>
        </w:tc>
        <w:tc>
          <w:tcPr>
            <w:tcW w:w="2639" w:type="dxa"/>
            <w:gridSpan w:val="3"/>
            <w:tcBorders>
              <w:top w:val="single" w:sz="4" w:space="0" w:color="auto"/>
              <w:left w:val="nil"/>
              <w:bottom w:val="nil"/>
              <w:right w:val="single" w:sz="4" w:space="0" w:color="auto"/>
            </w:tcBorders>
            <w:shd w:val="clear" w:color="auto" w:fill="auto"/>
            <w:noWrap/>
            <w:vAlign w:val="center"/>
            <w:hideMark/>
          </w:tcPr>
          <w:p w14:paraId="12430ACE"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Polyclonal</w:t>
            </w:r>
          </w:p>
        </w:tc>
      </w:tr>
      <w:tr w:rsidR="00550FD1" w:rsidRPr="00550FD1" w14:paraId="741F28B9" w14:textId="77777777" w:rsidTr="004D7750">
        <w:trPr>
          <w:trHeight w:val="362"/>
        </w:trPr>
        <w:tc>
          <w:tcPr>
            <w:tcW w:w="2817" w:type="dxa"/>
            <w:gridSpan w:val="2"/>
            <w:vMerge/>
            <w:tcBorders>
              <w:top w:val="nil"/>
              <w:left w:val="nil"/>
              <w:bottom w:val="nil"/>
              <w:right w:val="nil"/>
            </w:tcBorders>
            <w:vAlign w:val="center"/>
            <w:hideMark/>
          </w:tcPr>
          <w:p w14:paraId="3D194D2D" w14:textId="77777777" w:rsidR="00550FD1" w:rsidRPr="00550FD1" w:rsidRDefault="00550FD1" w:rsidP="00550FD1">
            <w:pPr>
              <w:spacing w:after="0" w:line="240" w:lineRule="auto"/>
              <w:jc w:val="left"/>
              <w:rPr>
                <w:rFonts w:ascii="Times New Roman" w:eastAsia="Times New Roman" w:hAnsi="Times New Roman" w:cs="Times New Roman"/>
                <w:sz w:val="24"/>
                <w:szCs w:val="24"/>
                <w:lang w:val="en-US"/>
              </w:rPr>
            </w:pPr>
          </w:p>
        </w:tc>
        <w:tc>
          <w:tcPr>
            <w:tcW w:w="761" w:type="dxa"/>
            <w:tcBorders>
              <w:top w:val="single" w:sz="4" w:space="0" w:color="auto"/>
              <w:left w:val="single" w:sz="4" w:space="0" w:color="auto"/>
              <w:bottom w:val="single" w:sz="4" w:space="0" w:color="auto"/>
              <w:right w:val="nil"/>
            </w:tcBorders>
            <w:shd w:val="clear" w:color="auto" w:fill="auto"/>
            <w:noWrap/>
            <w:vAlign w:val="center"/>
            <w:hideMark/>
          </w:tcPr>
          <w:p w14:paraId="0EB278FD"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Start</w:t>
            </w:r>
          </w:p>
        </w:tc>
        <w:tc>
          <w:tcPr>
            <w:tcW w:w="782" w:type="dxa"/>
            <w:tcBorders>
              <w:top w:val="single" w:sz="4" w:space="0" w:color="auto"/>
              <w:left w:val="nil"/>
              <w:bottom w:val="single" w:sz="4" w:space="0" w:color="auto"/>
              <w:right w:val="single" w:sz="4" w:space="0" w:color="auto"/>
            </w:tcBorders>
            <w:shd w:val="clear" w:color="auto" w:fill="auto"/>
            <w:noWrap/>
            <w:vAlign w:val="center"/>
            <w:hideMark/>
          </w:tcPr>
          <w:p w14:paraId="6FD839E1"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End</w:t>
            </w:r>
          </w:p>
        </w:tc>
        <w:tc>
          <w:tcPr>
            <w:tcW w:w="1077" w:type="dxa"/>
            <w:tcBorders>
              <w:top w:val="single" w:sz="4" w:space="0" w:color="auto"/>
              <w:left w:val="nil"/>
              <w:bottom w:val="single" w:sz="4" w:space="0" w:color="auto"/>
              <w:right w:val="nil"/>
            </w:tcBorders>
            <w:shd w:val="clear" w:color="auto" w:fill="auto"/>
            <w:noWrap/>
            <w:vAlign w:val="center"/>
            <w:hideMark/>
          </w:tcPr>
          <w:p w14:paraId="553160E0"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Start</w:t>
            </w:r>
          </w:p>
        </w:tc>
        <w:tc>
          <w:tcPr>
            <w:tcW w:w="573" w:type="dxa"/>
            <w:tcBorders>
              <w:top w:val="single" w:sz="4" w:space="0" w:color="auto"/>
              <w:left w:val="nil"/>
              <w:bottom w:val="single" w:sz="4" w:space="0" w:color="auto"/>
              <w:right w:val="nil"/>
            </w:tcBorders>
            <w:shd w:val="clear" w:color="auto" w:fill="auto"/>
            <w:noWrap/>
            <w:vAlign w:val="center"/>
            <w:hideMark/>
          </w:tcPr>
          <w:p w14:paraId="625E6031"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 </w:t>
            </w:r>
          </w:p>
        </w:tc>
        <w:tc>
          <w:tcPr>
            <w:tcW w:w="988" w:type="dxa"/>
            <w:tcBorders>
              <w:top w:val="single" w:sz="4" w:space="0" w:color="auto"/>
              <w:left w:val="nil"/>
              <w:bottom w:val="single" w:sz="4" w:space="0" w:color="auto"/>
              <w:right w:val="single" w:sz="4" w:space="0" w:color="auto"/>
            </w:tcBorders>
            <w:shd w:val="clear" w:color="auto" w:fill="auto"/>
            <w:noWrap/>
            <w:vAlign w:val="center"/>
            <w:hideMark/>
          </w:tcPr>
          <w:p w14:paraId="599D2A71"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End</w:t>
            </w:r>
          </w:p>
        </w:tc>
        <w:tc>
          <w:tcPr>
            <w:tcW w:w="1077" w:type="dxa"/>
            <w:tcBorders>
              <w:top w:val="single" w:sz="4" w:space="0" w:color="auto"/>
              <w:left w:val="nil"/>
              <w:bottom w:val="single" w:sz="4" w:space="0" w:color="auto"/>
              <w:right w:val="nil"/>
            </w:tcBorders>
            <w:shd w:val="clear" w:color="auto" w:fill="auto"/>
            <w:noWrap/>
            <w:vAlign w:val="center"/>
            <w:hideMark/>
          </w:tcPr>
          <w:p w14:paraId="7D720771"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Start</w:t>
            </w:r>
          </w:p>
        </w:tc>
        <w:tc>
          <w:tcPr>
            <w:tcW w:w="573" w:type="dxa"/>
            <w:tcBorders>
              <w:top w:val="single" w:sz="4" w:space="0" w:color="auto"/>
              <w:left w:val="nil"/>
              <w:bottom w:val="single" w:sz="4" w:space="0" w:color="auto"/>
              <w:right w:val="nil"/>
            </w:tcBorders>
            <w:shd w:val="clear" w:color="auto" w:fill="auto"/>
            <w:noWrap/>
            <w:vAlign w:val="center"/>
            <w:hideMark/>
          </w:tcPr>
          <w:p w14:paraId="1A946474"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 </w:t>
            </w:r>
          </w:p>
        </w:tc>
        <w:tc>
          <w:tcPr>
            <w:tcW w:w="988" w:type="dxa"/>
            <w:tcBorders>
              <w:top w:val="single" w:sz="4" w:space="0" w:color="auto"/>
              <w:left w:val="nil"/>
              <w:bottom w:val="single" w:sz="4" w:space="0" w:color="auto"/>
              <w:right w:val="single" w:sz="4" w:space="0" w:color="auto"/>
            </w:tcBorders>
            <w:shd w:val="clear" w:color="auto" w:fill="auto"/>
            <w:noWrap/>
            <w:vAlign w:val="center"/>
            <w:hideMark/>
          </w:tcPr>
          <w:p w14:paraId="49DE66EB"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End</w:t>
            </w:r>
          </w:p>
        </w:tc>
      </w:tr>
      <w:tr w:rsidR="00550FD1" w:rsidRPr="00550FD1" w14:paraId="12AADBED" w14:textId="77777777" w:rsidTr="004D7750">
        <w:trPr>
          <w:trHeight w:val="362"/>
        </w:trPr>
        <w:tc>
          <w:tcPr>
            <w:tcW w:w="1227" w:type="dxa"/>
            <w:vMerge w:val="restart"/>
            <w:tcBorders>
              <w:top w:val="single" w:sz="4" w:space="0" w:color="auto"/>
              <w:left w:val="single" w:sz="4" w:space="0" w:color="auto"/>
              <w:bottom w:val="single" w:sz="4" w:space="0" w:color="auto"/>
              <w:right w:val="nil"/>
            </w:tcBorders>
            <w:shd w:val="clear" w:color="auto" w:fill="auto"/>
            <w:noWrap/>
            <w:vAlign w:val="center"/>
            <w:hideMark/>
          </w:tcPr>
          <w:p w14:paraId="6A6A3BDD"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 xml:space="preserve">FR </w:t>
            </w:r>
          </w:p>
        </w:tc>
        <w:tc>
          <w:tcPr>
            <w:tcW w:w="1589" w:type="dxa"/>
            <w:tcBorders>
              <w:top w:val="single" w:sz="4" w:space="0" w:color="auto"/>
              <w:left w:val="single" w:sz="4" w:space="0" w:color="auto"/>
              <w:bottom w:val="nil"/>
              <w:right w:val="single" w:sz="4" w:space="0" w:color="auto"/>
            </w:tcBorders>
            <w:shd w:val="clear" w:color="000000" w:fill="F2F2F2"/>
            <w:noWrap/>
            <w:vAlign w:val="center"/>
            <w:hideMark/>
          </w:tcPr>
          <w:p w14:paraId="08877477"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FR1</w:t>
            </w:r>
          </w:p>
        </w:tc>
        <w:tc>
          <w:tcPr>
            <w:tcW w:w="761" w:type="dxa"/>
            <w:tcBorders>
              <w:top w:val="nil"/>
              <w:left w:val="nil"/>
              <w:bottom w:val="nil"/>
              <w:right w:val="nil"/>
            </w:tcBorders>
            <w:shd w:val="clear" w:color="000000" w:fill="F2F2F2"/>
            <w:noWrap/>
            <w:vAlign w:val="center"/>
            <w:hideMark/>
          </w:tcPr>
          <w:p w14:paraId="4F8BB147"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8</w:t>
            </w:r>
          </w:p>
        </w:tc>
        <w:tc>
          <w:tcPr>
            <w:tcW w:w="782" w:type="dxa"/>
            <w:tcBorders>
              <w:top w:val="nil"/>
              <w:left w:val="nil"/>
              <w:bottom w:val="nil"/>
              <w:right w:val="single" w:sz="4" w:space="0" w:color="auto"/>
            </w:tcBorders>
            <w:shd w:val="clear" w:color="000000" w:fill="F2F2F2"/>
            <w:noWrap/>
            <w:vAlign w:val="center"/>
            <w:hideMark/>
          </w:tcPr>
          <w:p w14:paraId="3D1CC58A"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1</w:t>
            </w:r>
          </w:p>
        </w:tc>
        <w:tc>
          <w:tcPr>
            <w:tcW w:w="1077" w:type="dxa"/>
            <w:tcBorders>
              <w:top w:val="nil"/>
              <w:left w:val="nil"/>
              <w:bottom w:val="nil"/>
              <w:right w:val="nil"/>
            </w:tcBorders>
            <w:shd w:val="clear" w:color="000000" w:fill="F2F2F2"/>
            <w:noWrap/>
            <w:vAlign w:val="center"/>
            <w:hideMark/>
          </w:tcPr>
          <w:p w14:paraId="13D30352"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240</w:t>
            </w:r>
          </w:p>
        </w:tc>
        <w:tc>
          <w:tcPr>
            <w:tcW w:w="573" w:type="dxa"/>
            <w:tcBorders>
              <w:top w:val="nil"/>
              <w:left w:val="nil"/>
              <w:bottom w:val="nil"/>
              <w:right w:val="nil"/>
            </w:tcBorders>
            <w:shd w:val="clear" w:color="000000" w:fill="F2F2F2"/>
            <w:noWrap/>
            <w:vAlign w:val="center"/>
            <w:hideMark/>
          </w:tcPr>
          <w:p w14:paraId="21331F82"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40</w:t>
            </w:r>
          </w:p>
        </w:tc>
        <w:tc>
          <w:tcPr>
            <w:tcW w:w="988" w:type="dxa"/>
            <w:tcBorders>
              <w:top w:val="nil"/>
              <w:left w:val="nil"/>
              <w:bottom w:val="nil"/>
              <w:right w:val="single" w:sz="4" w:space="0" w:color="auto"/>
            </w:tcBorders>
            <w:shd w:val="clear" w:color="000000" w:fill="F2F2F2"/>
            <w:noWrap/>
            <w:vAlign w:val="center"/>
            <w:hideMark/>
          </w:tcPr>
          <w:p w14:paraId="414C72FA"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40</w:t>
            </w:r>
          </w:p>
        </w:tc>
        <w:tc>
          <w:tcPr>
            <w:tcW w:w="1077" w:type="dxa"/>
            <w:tcBorders>
              <w:top w:val="nil"/>
              <w:left w:val="nil"/>
              <w:bottom w:val="nil"/>
              <w:right w:val="nil"/>
            </w:tcBorders>
            <w:shd w:val="clear" w:color="000000" w:fill="F2F2F2"/>
            <w:noWrap/>
            <w:vAlign w:val="center"/>
            <w:hideMark/>
          </w:tcPr>
          <w:p w14:paraId="2CE3B5DE"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8</w:t>
            </w:r>
          </w:p>
        </w:tc>
        <w:tc>
          <w:tcPr>
            <w:tcW w:w="573" w:type="dxa"/>
            <w:tcBorders>
              <w:top w:val="nil"/>
              <w:left w:val="nil"/>
              <w:bottom w:val="nil"/>
              <w:right w:val="nil"/>
            </w:tcBorders>
            <w:shd w:val="clear" w:color="000000" w:fill="F2F2F2"/>
            <w:noWrap/>
            <w:vAlign w:val="center"/>
            <w:hideMark/>
          </w:tcPr>
          <w:p w14:paraId="36C4BF58"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4</w:t>
            </w:r>
          </w:p>
        </w:tc>
        <w:tc>
          <w:tcPr>
            <w:tcW w:w="988" w:type="dxa"/>
            <w:tcBorders>
              <w:top w:val="nil"/>
              <w:left w:val="nil"/>
              <w:bottom w:val="nil"/>
              <w:right w:val="single" w:sz="4" w:space="0" w:color="auto"/>
            </w:tcBorders>
            <w:shd w:val="clear" w:color="000000" w:fill="F2F2F2"/>
            <w:noWrap/>
            <w:vAlign w:val="center"/>
            <w:hideMark/>
          </w:tcPr>
          <w:p w14:paraId="34ED6790"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2</w:t>
            </w:r>
          </w:p>
        </w:tc>
      </w:tr>
      <w:tr w:rsidR="00550FD1" w:rsidRPr="00550FD1" w14:paraId="74E04EC7" w14:textId="77777777" w:rsidTr="004D7750">
        <w:trPr>
          <w:trHeight w:val="362"/>
        </w:trPr>
        <w:tc>
          <w:tcPr>
            <w:tcW w:w="1227" w:type="dxa"/>
            <w:vMerge/>
            <w:tcBorders>
              <w:top w:val="single" w:sz="4" w:space="0" w:color="auto"/>
              <w:left w:val="single" w:sz="4" w:space="0" w:color="auto"/>
              <w:bottom w:val="single" w:sz="4" w:space="0" w:color="auto"/>
              <w:right w:val="nil"/>
            </w:tcBorders>
            <w:vAlign w:val="center"/>
            <w:hideMark/>
          </w:tcPr>
          <w:p w14:paraId="3FC3DA0E" w14:textId="77777777" w:rsidR="00550FD1" w:rsidRPr="00550FD1" w:rsidRDefault="00550FD1" w:rsidP="00550FD1">
            <w:pPr>
              <w:spacing w:after="0" w:line="240" w:lineRule="auto"/>
              <w:jc w:val="left"/>
              <w:rPr>
                <w:rFonts w:eastAsia="Times New Roman"/>
                <w:color w:val="000000"/>
                <w:lang w:val="en-US"/>
              </w:rPr>
            </w:pPr>
          </w:p>
        </w:tc>
        <w:tc>
          <w:tcPr>
            <w:tcW w:w="1589" w:type="dxa"/>
            <w:tcBorders>
              <w:top w:val="nil"/>
              <w:left w:val="single" w:sz="4" w:space="0" w:color="auto"/>
              <w:bottom w:val="nil"/>
              <w:right w:val="single" w:sz="4" w:space="0" w:color="auto"/>
            </w:tcBorders>
            <w:shd w:val="clear" w:color="auto" w:fill="auto"/>
            <w:noWrap/>
            <w:vAlign w:val="center"/>
            <w:hideMark/>
          </w:tcPr>
          <w:p w14:paraId="57912573"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FR2</w:t>
            </w:r>
          </w:p>
        </w:tc>
        <w:tc>
          <w:tcPr>
            <w:tcW w:w="761" w:type="dxa"/>
            <w:tcBorders>
              <w:top w:val="nil"/>
              <w:left w:val="nil"/>
              <w:bottom w:val="nil"/>
              <w:right w:val="nil"/>
            </w:tcBorders>
            <w:shd w:val="clear" w:color="auto" w:fill="auto"/>
            <w:noWrap/>
            <w:vAlign w:val="center"/>
            <w:hideMark/>
          </w:tcPr>
          <w:p w14:paraId="765688DC"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w:t>
            </w:r>
          </w:p>
        </w:tc>
        <w:tc>
          <w:tcPr>
            <w:tcW w:w="782" w:type="dxa"/>
            <w:tcBorders>
              <w:top w:val="nil"/>
              <w:left w:val="nil"/>
              <w:bottom w:val="nil"/>
              <w:right w:val="single" w:sz="4" w:space="0" w:color="auto"/>
            </w:tcBorders>
            <w:shd w:val="clear" w:color="auto" w:fill="auto"/>
            <w:noWrap/>
            <w:vAlign w:val="center"/>
            <w:hideMark/>
          </w:tcPr>
          <w:p w14:paraId="70CD6930"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1</w:t>
            </w:r>
          </w:p>
        </w:tc>
        <w:tc>
          <w:tcPr>
            <w:tcW w:w="1077" w:type="dxa"/>
            <w:tcBorders>
              <w:top w:val="nil"/>
              <w:left w:val="nil"/>
              <w:bottom w:val="nil"/>
              <w:right w:val="nil"/>
            </w:tcBorders>
            <w:shd w:val="clear" w:color="auto" w:fill="auto"/>
            <w:noWrap/>
            <w:vAlign w:val="center"/>
            <w:hideMark/>
          </w:tcPr>
          <w:p w14:paraId="13494DA7"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756</w:t>
            </w:r>
          </w:p>
        </w:tc>
        <w:tc>
          <w:tcPr>
            <w:tcW w:w="573" w:type="dxa"/>
            <w:tcBorders>
              <w:top w:val="nil"/>
              <w:left w:val="nil"/>
              <w:bottom w:val="nil"/>
              <w:right w:val="nil"/>
            </w:tcBorders>
            <w:shd w:val="clear" w:color="auto" w:fill="auto"/>
            <w:noWrap/>
            <w:vAlign w:val="center"/>
            <w:hideMark/>
          </w:tcPr>
          <w:p w14:paraId="7E34B2D7"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90</w:t>
            </w:r>
          </w:p>
        </w:tc>
        <w:tc>
          <w:tcPr>
            <w:tcW w:w="988" w:type="dxa"/>
            <w:tcBorders>
              <w:top w:val="nil"/>
              <w:left w:val="nil"/>
              <w:bottom w:val="nil"/>
              <w:right w:val="single" w:sz="4" w:space="0" w:color="auto"/>
            </w:tcBorders>
            <w:shd w:val="clear" w:color="auto" w:fill="auto"/>
            <w:noWrap/>
            <w:vAlign w:val="center"/>
            <w:hideMark/>
          </w:tcPr>
          <w:p w14:paraId="46BDE4A1" w14:textId="69E57640" w:rsidR="00550FD1" w:rsidRPr="00550FD1" w:rsidRDefault="00DD1E3D" w:rsidP="00550FD1">
            <w:pPr>
              <w:spacing w:after="0" w:line="240" w:lineRule="auto"/>
              <w:jc w:val="center"/>
              <w:rPr>
                <w:rFonts w:eastAsia="Times New Roman"/>
                <w:b/>
                <w:bCs/>
                <w:color w:val="000000"/>
                <w:lang w:val="en-US"/>
              </w:rPr>
            </w:pPr>
            <w:r>
              <w:rPr>
                <w:rFonts w:eastAsia="Times New Roman"/>
                <w:b/>
                <w:bCs/>
              </w:rPr>
              <w:t>7</w:t>
            </w:r>
          </w:p>
        </w:tc>
        <w:tc>
          <w:tcPr>
            <w:tcW w:w="1077" w:type="dxa"/>
            <w:tcBorders>
              <w:top w:val="nil"/>
              <w:left w:val="nil"/>
              <w:bottom w:val="nil"/>
              <w:right w:val="nil"/>
            </w:tcBorders>
            <w:shd w:val="clear" w:color="auto" w:fill="auto"/>
            <w:noWrap/>
            <w:vAlign w:val="center"/>
            <w:hideMark/>
          </w:tcPr>
          <w:p w14:paraId="7DF8DE82"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2</w:t>
            </w:r>
          </w:p>
        </w:tc>
        <w:tc>
          <w:tcPr>
            <w:tcW w:w="573" w:type="dxa"/>
            <w:tcBorders>
              <w:top w:val="nil"/>
              <w:left w:val="nil"/>
              <w:bottom w:val="nil"/>
              <w:right w:val="nil"/>
            </w:tcBorders>
            <w:shd w:val="clear" w:color="auto" w:fill="auto"/>
            <w:noWrap/>
            <w:vAlign w:val="center"/>
            <w:hideMark/>
          </w:tcPr>
          <w:p w14:paraId="4F7D2241"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w:t>
            </w:r>
          </w:p>
        </w:tc>
        <w:tc>
          <w:tcPr>
            <w:tcW w:w="988" w:type="dxa"/>
            <w:tcBorders>
              <w:top w:val="nil"/>
              <w:left w:val="nil"/>
              <w:bottom w:val="nil"/>
              <w:right w:val="single" w:sz="4" w:space="0" w:color="auto"/>
            </w:tcBorders>
            <w:shd w:val="clear" w:color="auto" w:fill="auto"/>
            <w:noWrap/>
            <w:vAlign w:val="center"/>
            <w:hideMark/>
          </w:tcPr>
          <w:p w14:paraId="0E97E95D"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1</w:t>
            </w:r>
          </w:p>
        </w:tc>
      </w:tr>
      <w:tr w:rsidR="00550FD1" w:rsidRPr="00550FD1" w14:paraId="287C3D1D" w14:textId="77777777" w:rsidTr="004D7750">
        <w:trPr>
          <w:trHeight w:val="362"/>
        </w:trPr>
        <w:tc>
          <w:tcPr>
            <w:tcW w:w="1227" w:type="dxa"/>
            <w:vMerge/>
            <w:tcBorders>
              <w:top w:val="single" w:sz="4" w:space="0" w:color="auto"/>
              <w:left w:val="single" w:sz="4" w:space="0" w:color="auto"/>
              <w:bottom w:val="single" w:sz="4" w:space="0" w:color="auto"/>
              <w:right w:val="nil"/>
            </w:tcBorders>
            <w:vAlign w:val="center"/>
            <w:hideMark/>
          </w:tcPr>
          <w:p w14:paraId="5C3B18C2" w14:textId="77777777" w:rsidR="00550FD1" w:rsidRPr="00550FD1" w:rsidRDefault="00550FD1" w:rsidP="00550FD1">
            <w:pPr>
              <w:spacing w:after="0" w:line="240" w:lineRule="auto"/>
              <w:jc w:val="left"/>
              <w:rPr>
                <w:rFonts w:eastAsia="Times New Roman"/>
                <w:color w:val="000000"/>
                <w:lang w:val="en-US"/>
              </w:rPr>
            </w:pPr>
          </w:p>
        </w:tc>
        <w:tc>
          <w:tcPr>
            <w:tcW w:w="1589" w:type="dxa"/>
            <w:tcBorders>
              <w:top w:val="nil"/>
              <w:left w:val="single" w:sz="4" w:space="0" w:color="auto"/>
              <w:bottom w:val="nil"/>
              <w:right w:val="single" w:sz="4" w:space="0" w:color="auto"/>
            </w:tcBorders>
            <w:shd w:val="clear" w:color="000000" w:fill="F2F2F2"/>
            <w:noWrap/>
            <w:vAlign w:val="center"/>
            <w:hideMark/>
          </w:tcPr>
          <w:p w14:paraId="6231BD0A"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FR3</w:t>
            </w:r>
          </w:p>
        </w:tc>
        <w:tc>
          <w:tcPr>
            <w:tcW w:w="761" w:type="dxa"/>
            <w:tcBorders>
              <w:top w:val="nil"/>
              <w:left w:val="nil"/>
              <w:bottom w:val="nil"/>
              <w:right w:val="nil"/>
            </w:tcBorders>
            <w:shd w:val="clear" w:color="000000" w:fill="F2F2F2"/>
            <w:noWrap/>
            <w:vAlign w:val="center"/>
            <w:hideMark/>
          </w:tcPr>
          <w:p w14:paraId="292E1E6C"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w:t>
            </w:r>
          </w:p>
        </w:tc>
        <w:tc>
          <w:tcPr>
            <w:tcW w:w="782" w:type="dxa"/>
            <w:tcBorders>
              <w:top w:val="nil"/>
              <w:left w:val="nil"/>
              <w:bottom w:val="nil"/>
              <w:right w:val="single" w:sz="4" w:space="0" w:color="auto"/>
            </w:tcBorders>
            <w:shd w:val="clear" w:color="000000" w:fill="F2F2F2"/>
            <w:noWrap/>
            <w:vAlign w:val="center"/>
            <w:hideMark/>
          </w:tcPr>
          <w:p w14:paraId="6951DD63"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1</w:t>
            </w:r>
          </w:p>
        </w:tc>
        <w:tc>
          <w:tcPr>
            <w:tcW w:w="1077" w:type="dxa"/>
            <w:tcBorders>
              <w:top w:val="nil"/>
              <w:left w:val="nil"/>
              <w:bottom w:val="nil"/>
              <w:right w:val="nil"/>
            </w:tcBorders>
            <w:shd w:val="clear" w:color="000000" w:fill="F2F2F2"/>
            <w:noWrap/>
            <w:vAlign w:val="center"/>
            <w:hideMark/>
          </w:tcPr>
          <w:p w14:paraId="04A71C19"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5</w:t>
            </w:r>
          </w:p>
        </w:tc>
        <w:tc>
          <w:tcPr>
            <w:tcW w:w="573" w:type="dxa"/>
            <w:tcBorders>
              <w:top w:val="nil"/>
              <w:left w:val="nil"/>
              <w:bottom w:val="nil"/>
              <w:right w:val="nil"/>
            </w:tcBorders>
            <w:shd w:val="clear" w:color="000000" w:fill="F2F2F2"/>
            <w:noWrap/>
            <w:vAlign w:val="center"/>
            <w:hideMark/>
          </w:tcPr>
          <w:p w14:paraId="19EDAB99"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w:t>
            </w:r>
          </w:p>
        </w:tc>
        <w:tc>
          <w:tcPr>
            <w:tcW w:w="988" w:type="dxa"/>
            <w:tcBorders>
              <w:top w:val="nil"/>
              <w:left w:val="nil"/>
              <w:bottom w:val="nil"/>
              <w:right w:val="single" w:sz="4" w:space="0" w:color="auto"/>
            </w:tcBorders>
            <w:shd w:val="clear" w:color="000000" w:fill="F2F2F2"/>
            <w:noWrap/>
            <w:vAlign w:val="center"/>
            <w:hideMark/>
          </w:tcPr>
          <w:p w14:paraId="4DDCCF1E"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1</w:t>
            </w:r>
          </w:p>
        </w:tc>
        <w:tc>
          <w:tcPr>
            <w:tcW w:w="1077" w:type="dxa"/>
            <w:tcBorders>
              <w:top w:val="nil"/>
              <w:left w:val="nil"/>
              <w:bottom w:val="nil"/>
              <w:right w:val="nil"/>
            </w:tcBorders>
            <w:shd w:val="clear" w:color="000000" w:fill="F2F2F2"/>
            <w:noWrap/>
            <w:vAlign w:val="center"/>
            <w:hideMark/>
          </w:tcPr>
          <w:p w14:paraId="2B029721"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384</w:t>
            </w:r>
          </w:p>
        </w:tc>
        <w:tc>
          <w:tcPr>
            <w:tcW w:w="573" w:type="dxa"/>
            <w:tcBorders>
              <w:top w:val="nil"/>
              <w:left w:val="nil"/>
              <w:bottom w:val="nil"/>
              <w:right w:val="nil"/>
            </w:tcBorders>
            <w:shd w:val="clear" w:color="000000" w:fill="F2F2F2"/>
            <w:noWrap/>
            <w:vAlign w:val="center"/>
            <w:hideMark/>
          </w:tcPr>
          <w:p w14:paraId="1D6C8FAD"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14</w:t>
            </w:r>
          </w:p>
        </w:tc>
        <w:tc>
          <w:tcPr>
            <w:tcW w:w="988" w:type="dxa"/>
            <w:tcBorders>
              <w:top w:val="nil"/>
              <w:left w:val="nil"/>
              <w:bottom w:val="nil"/>
              <w:right w:val="single" w:sz="4" w:space="0" w:color="auto"/>
            </w:tcBorders>
            <w:shd w:val="clear" w:color="000000" w:fill="F2F2F2"/>
            <w:noWrap/>
            <w:vAlign w:val="center"/>
            <w:hideMark/>
          </w:tcPr>
          <w:p w14:paraId="68D0ACA6" w14:textId="22F6645F" w:rsidR="00550FD1" w:rsidRPr="00550FD1" w:rsidRDefault="0059264C" w:rsidP="00550FD1">
            <w:pPr>
              <w:spacing w:after="0" w:line="240" w:lineRule="auto"/>
              <w:jc w:val="center"/>
              <w:rPr>
                <w:rFonts w:eastAsia="Times New Roman"/>
                <w:b/>
                <w:bCs/>
                <w:color w:val="000000"/>
                <w:lang w:val="en-US"/>
              </w:rPr>
            </w:pPr>
            <w:r>
              <w:rPr>
                <w:rFonts w:eastAsia="Times New Roman"/>
                <w:b/>
                <w:bCs/>
                <w:color w:val="000000"/>
                <w:lang w:val="en-US"/>
              </w:rPr>
              <w:t>3</w:t>
            </w:r>
          </w:p>
        </w:tc>
      </w:tr>
      <w:tr w:rsidR="00550FD1" w:rsidRPr="00550FD1" w14:paraId="7DAFB7D5" w14:textId="77777777" w:rsidTr="004D7750">
        <w:trPr>
          <w:trHeight w:val="362"/>
        </w:trPr>
        <w:tc>
          <w:tcPr>
            <w:tcW w:w="1227" w:type="dxa"/>
            <w:vMerge/>
            <w:tcBorders>
              <w:top w:val="single" w:sz="4" w:space="0" w:color="auto"/>
              <w:left w:val="single" w:sz="4" w:space="0" w:color="auto"/>
              <w:bottom w:val="single" w:sz="4" w:space="0" w:color="auto"/>
              <w:right w:val="nil"/>
            </w:tcBorders>
            <w:vAlign w:val="center"/>
            <w:hideMark/>
          </w:tcPr>
          <w:p w14:paraId="41414F16" w14:textId="77777777" w:rsidR="00550FD1" w:rsidRPr="00550FD1" w:rsidRDefault="00550FD1" w:rsidP="00550FD1">
            <w:pPr>
              <w:spacing w:after="0" w:line="240" w:lineRule="auto"/>
              <w:jc w:val="left"/>
              <w:rPr>
                <w:rFonts w:eastAsia="Times New Roman"/>
                <w:color w:val="000000"/>
                <w:lang w:val="en-US"/>
              </w:rPr>
            </w:pPr>
          </w:p>
        </w:tc>
        <w:tc>
          <w:tcPr>
            <w:tcW w:w="1589" w:type="dxa"/>
            <w:tcBorders>
              <w:top w:val="nil"/>
              <w:left w:val="single" w:sz="4" w:space="0" w:color="auto"/>
              <w:bottom w:val="single" w:sz="4" w:space="0" w:color="auto"/>
              <w:right w:val="single" w:sz="4" w:space="0" w:color="auto"/>
            </w:tcBorders>
            <w:shd w:val="clear" w:color="auto" w:fill="auto"/>
            <w:noWrap/>
            <w:vAlign w:val="center"/>
            <w:hideMark/>
          </w:tcPr>
          <w:p w14:paraId="0183D8C3"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FR4</w:t>
            </w:r>
          </w:p>
        </w:tc>
        <w:tc>
          <w:tcPr>
            <w:tcW w:w="761" w:type="dxa"/>
            <w:tcBorders>
              <w:top w:val="nil"/>
              <w:left w:val="nil"/>
              <w:bottom w:val="nil"/>
              <w:right w:val="nil"/>
            </w:tcBorders>
            <w:shd w:val="clear" w:color="auto" w:fill="auto"/>
            <w:noWrap/>
            <w:vAlign w:val="center"/>
            <w:hideMark/>
          </w:tcPr>
          <w:p w14:paraId="3A1F552E"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w:t>
            </w:r>
          </w:p>
        </w:tc>
        <w:tc>
          <w:tcPr>
            <w:tcW w:w="782" w:type="dxa"/>
            <w:tcBorders>
              <w:top w:val="nil"/>
              <w:left w:val="nil"/>
              <w:bottom w:val="nil"/>
              <w:right w:val="single" w:sz="4" w:space="0" w:color="auto"/>
            </w:tcBorders>
            <w:shd w:val="clear" w:color="auto" w:fill="auto"/>
            <w:noWrap/>
            <w:vAlign w:val="center"/>
            <w:hideMark/>
          </w:tcPr>
          <w:p w14:paraId="5F13A339"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1</w:t>
            </w:r>
          </w:p>
        </w:tc>
        <w:tc>
          <w:tcPr>
            <w:tcW w:w="1077" w:type="dxa"/>
            <w:tcBorders>
              <w:top w:val="nil"/>
              <w:left w:val="nil"/>
              <w:bottom w:val="nil"/>
              <w:right w:val="nil"/>
            </w:tcBorders>
            <w:shd w:val="clear" w:color="auto" w:fill="auto"/>
            <w:noWrap/>
            <w:vAlign w:val="center"/>
            <w:hideMark/>
          </w:tcPr>
          <w:p w14:paraId="0F699B06"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4</w:t>
            </w:r>
          </w:p>
        </w:tc>
        <w:tc>
          <w:tcPr>
            <w:tcW w:w="573" w:type="dxa"/>
            <w:tcBorders>
              <w:top w:val="nil"/>
              <w:left w:val="nil"/>
              <w:bottom w:val="nil"/>
              <w:right w:val="nil"/>
            </w:tcBorders>
            <w:shd w:val="clear" w:color="auto" w:fill="auto"/>
            <w:noWrap/>
            <w:vAlign w:val="center"/>
            <w:hideMark/>
          </w:tcPr>
          <w:p w14:paraId="616CFC6F"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2</w:t>
            </w:r>
          </w:p>
        </w:tc>
        <w:tc>
          <w:tcPr>
            <w:tcW w:w="988" w:type="dxa"/>
            <w:tcBorders>
              <w:top w:val="nil"/>
              <w:left w:val="nil"/>
              <w:bottom w:val="nil"/>
              <w:right w:val="single" w:sz="4" w:space="0" w:color="auto"/>
            </w:tcBorders>
            <w:shd w:val="clear" w:color="auto" w:fill="auto"/>
            <w:noWrap/>
            <w:vAlign w:val="center"/>
            <w:hideMark/>
          </w:tcPr>
          <w:p w14:paraId="2D1D2490"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2</w:t>
            </w:r>
          </w:p>
        </w:tc>
        <w:tc>
          <w:tcPr>
            <w:tcW w:w="1077" w:type="dxa"/>
            <w:tcBorders>
              <w:top w:val="nil"/>
              <w:left w:val="nil"/>
              <w:bottom w:val="nil"/>
              <w:right w:val="nil"/>
            </w:tcBorders>
            <w:shd w:val="clear" w:color="auto" w:fill="auto"/>
            <w:noWrap/>
            <w:vAlign w:val="center"/>
            <w:hideMark/>
          </w:tcPr>
          <w:p w14:paraId="521073EA"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64</w:t>
            </w:r>
          </w:p>
        </w:tc>
        <w:tc>
          <w:tcPr>
            <w:tcW w:w="573" w:type="dxa"/>
            <w:tcBorders>
              <w:top w:val="nil"/>
              <w:left w:val="nil"/>
              <w:bottom w:val="nil"/>
              <w:right w:val="nil"/>
            </w:tcBorders>
            <w:shd w:val="clear" w:color="auto" w:fill="auto"/>
            <w:noWrap/>
            <w:vAlign w:val="center"/>
            <w:hideMark/>
          </w:tcPr>
          <w:p w14:paraId="5C3BBC69"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12</w:t>
            </w:r>
          </w:p>
        </w:tc>
        <w:tc>
          <w:tcPr>
            <w:tcW w:w="988" w:type="dxa"/>
            <w:tcBorders>
              <w:top w:val="nil"/>
              <w:left w:val="nil"/>
              <w:bottom w:val="nil"/>
              <w:right w:val="single" w:sz="4" w:space="0" w:color="auto"/>
            </w:tcBorders>
            <w:shd w:val="clear" w:color="auto" w:fill="auto"/>
            <w:noWrap/>
            <w:vAlign w:val="center"/>
            <w:hideMark/>
          </w:tcPr>
          <w:p w14:paraId="7AB7F144" w14:textId="6175524C" w:rsidR="00550FD1" w:rsidRPr="00550FD1" w:rsidRDefault="0059264C" w:rsidP="00550FD1">
            <w:pPr>
              <w:spacing w:after="0" w:line="240" w:lineRule="auto"/>
              <w:jc w:val="center"/>
              <w:rPr>
                <w:rFonts w:eastAsia="Times New Roman"/>
                <w:b/>
                <w:bCs/>
                <w:color w:val="000000"/>
                <w:lang w:val="en-US"/>
              </w:rPr>
            </w:pPr>
            <w:r>
              <w:rPr>
                <w:rFonts w:eastAsia="Times New Roman"/>
                <w:b/>
                <w:bCs/>
                <w:color w:val="000000"/>
                <w:lang w:val="en-US"/>
              </w:rPr>
              <w:t>4</w:t>
            </w:r>
          </w:p>
        </w:tc>
      </w:tr>
      <w:tr w:rsidR="00550FD1" w:rsidRPr="00550FD1" w14:paraId="3CC61322" w14:textId="77777777" w:rsidTr="004D7750">
        <w:trPr>
          <w:trHeight w:val="362"/>
        </w:trPr>
        <w:tc>
          <w:tcPr>
            <w:tcW w:w="1227" w:type="dxa"/>
            <w:vMerge w:val="restart"/>
            <w:tcBorders>
              <w:top w:val="nil"/>
              <w:left w:val="single" w:sz="4" w:space="0" w:color="auto"/>
              <w:bottom w:val="single" w:sz="4" w:space="0" w:color="auto"/>
              <w:right w:val="nil"/>
            </w:tcBorders>
            <w:shd w:val="clear" w:color="auto" w:fill="auto"/>
            <w:vAlign w:val="center"/>
            <w:hideMark/>
          </w:tcPr>
          <w:p w14:paraId="592C6994"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FR-CDR-FR</w:t>
            </w:r>
          </w:p>
        </w:tc>
        <w:tc>
          <w:tcPr>
            <w:tcW w:w="1589" w:type="dxa"/>
            <w:tcBorders>
              <w:top w:val="nil"/>
              <w:left w:val="single" w:sz="4" w:space="0" w:color="auto"/>
              <w:bottom w:val="nil"/>
              <w:right w:val="single" w:sz="4" w:space="0" w:color="auto"/>
            </w:tcBorders>
            <w:shd w:val="clear" w:color="000000" w:fill="F2F2F2"/>
            <w:noWrap/>
            <w:vAlign w:val="center"/>
            <w:hideMark/>
          </w:tcPr>
          <w:p w14:paraId="17DB2EB5"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FR1-</w:t>
            </w:r>
            <w:r w:rsidRPr="00550FD1">
              <w:rPr>
                <w:rFonts w:eastAsia="Times New Roman"/>
                <w:b/>
                <w:bCs/>
                <w:color w:val="000000"/>
                <w:lang w:val="en-US"/>
              </w:rPr>
              <w:t>CDR1</w:t>
            </w:r>
            <w:r w:rsidRPr="00550FD1">
              <w:rPr>
                <w:rFonts w:eastAsia="Times New Roman"/>
                <w:color w:val="000000"/>
                <w:lang w:val="en-US"/>
              </w:rPr>
              <w:t>-FR2</w:t>
            </w:r>
          </w:p>
        </w:tc>
        <w:tc>
          <w:tcPr>
            <w:tcW w:w="761" w:type="dxa"/>
            <w:tcBorders>
              <w:top w:val="single" w:sz="4" w:space="0" w:color="auto"/>
              <w:left w:val="nil"/>
              <w:bottom w:val="nil"/>
              <w:right w:val="nil"/>
            </w:tcBorders>
            <w:shd w:val="clear" w:color="000000" w:fill="F2F2F2"/>
            <w:noWrap/>
            <w:vAlign w:val="center"/>
            <w:hideMark/>
          </w:tcPr>
          <w:p w14:paraId="4E9B845C"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10</w:t>
            </w:r>
          </w:p>
        </w:tc>
        <w:tc>
          <w:tcPr>
            <w:tcW w:w="782" w:type="dxa"/>
            <w:tcBorders>
              <w:top w:val="single" w:sz="4" w:space="0" w:color="auto"/>
              <w:left w:val="nil"/>
              <w:bottom w:val="nil"/>
              <w:right w:val="single" w:sz="4" w:space="0" w:color="auto"/>
            </w:tcBorders>
            <w:shd w:val="clear" w:color="000000" w:fill="F2F2F2"/>
            <w:noWrap/>
            <w:vAlign w:val="center"/>
            <w:hideMark/>
          </w:tcPr>
          <w:p w14:paraId="3F319683"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1</w:t>
            </w:r>
          </w:p>
        </w:tc>
        <w:tc>
          <w:tcPr>
            <w:tcW w:w="1077" w:type="dxa"/>
            <w:tcBorders>
              <w:top w:val="single" w:sz="4" w:space="0" w:color="auto"/>
              <w:left w:val="nil"/>
              <w:bottom w:val="nil"/>
              <w:right w:val="nil"/>
            </w:tcBorders>
            <w:shd w:val="clear" w:color="000000" w:fill="F2F2F2"/>
            <w:noWrap/>
            <w:vAlign w:val="center"/>
            <w:hideMark/>
          </w:tcPr>
          <w:p w14:paraId="6C67F84D" w14:textId="6CE319E1" w:rsidR="00550FD1" w:rsidRPr="00550FD1" w:rsidRDefault="00DD1E3D" w:rsidP="00550FD1">
            <w:pPr>
              <w:spacing w:after="0" w:line="240" w:lineRule="auto"/>
              <w:jc w:val="center"/>
              <w:rPr>
                <w:rFonts w:eastAsia="Times New Roman"/>
                <w:color w:val="000000"/>
                <w:lang w:val="en-US"/>
              </w:rPr>
            </w:pPr>
            <w:r>
              <w:rPr>
                <w:rFonts w:eastAsia="Times New Roman"/>
                <w:color w:val="000000"/>
                <w:lang w:val="en-US"/>
              </w:rPr>
              <w:t>1106</w:t>
            </w:r>
          </w:p>
        </w:tc>
        <w:tc>
          <w:tcPr>
            <w:tcW w:w="573" w:type="dxa"/>
            <w:tcBorders>
              <w:top w:val="single" w:sz="4" w:space="0" w:color="auto"/>
              <w:left w:val="nil"/>
              <w:bottom w:val="nil"/>
              <w:right w:val="nil"/>
            </w:tcBorders>
            <w:shd w:val="clear" w:color="000000" w:fill="F2F2F2"/>
            <w:noWrap/>
            <w:vAlign w:val="center"/>
            <w:hideMark/>
          </w:tcPr>
          <w:p w14:paraId="6BADA492"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 </w:t>
            </w:r>
          </w:p>
        </w:tc>
        <w:tc>
          <w:tcPr>
            <w:tcW w:w="988" w:type="dxa"/>
            <w:tcBorders>
              <w:top w:val="single" w:sz="4" w:space="0" w:color="auto"/>
              <w:left w:val="nil"/>
              <w:bottom w:val="nil"/>
              <w:right w:val="single" w:sz="4" w:space="0" w:color="auto"/>
            </w:tcBorders>
            <w:shd w:val="clear" w:color="000000" w:fill="F2F2F2"/>
            <w:noWrap/>
            <w:vAlign w:val="center"/>
            <w:hideMark/>
          </w:tcPr>
          <w:p w14:paraId="7F8F65F4"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1</w:t>
            </w:r>
          </w:p>
        </w:tc>
        <w:tc>
          <w:tcPr>
            <w:tcW w:w="1077" w:type="dxa"/>
            <w:tcBorders>
              <w:top w:val="single" w:sz="4" w:space="0" w:color="auto"/>
              <w:left w:val="nil"/>
              <w:bottom w:val="nil"/>
              <w:right w:val="nil"/>
            </w:tcBorders>
            <w:shd w:val="clear" w:color="000000" w:fill="F2F2F2"/>
            <w:noWrap/>
            <w:vAlign w:val="center"/>
            <w:hideMark/>
          </w:tcPr>
          <w:p w14:paraId="3B4737A7"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20</w:t>
            </w:r>
          </w:p>
        </w:tc>
        <w:tc>
          <w:tcPr>
            <w:tcW w:w="573" w:type="dxa"/>
            <w:tcBorders>
              <w:top w:val="single" w:sz="4" w:space="0" w:color="auto"/>
              <w:left w:val="nil"/>
              <w:bottom w:val="nil"/>
              <w:right w:val="nil"/>
            </w:tcBorders>
            <w:shd w:val="clear" w:color="000000" w:fill="F2F2F2"/>
            <w:noWrap/>
            <w:vAlign w:val="center"/>
            <w:hideMark/>
          </w:tcPr>
          <w:p w14:paraId="362EDECE"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 </w:t>
            </w:r>
          </w:p>
        </w:tc>
        <w:tc>
          <w:tcPr>
            <w:tcW w:w="988" w:type="dxa"/>
            <w:tcBorders>
              <w:top w:val="single" w:sz="4" w:space="0" w:color="auto"/>
              <w:left w:val="nil"/>
              <w:bottom w:val="nil"/>
              <w:right w:val="single" w:sz="4" w:space="0" w:color="auto"/>
            </w:tcBorders>
            <w:shd w:val="clear" w:color="000000" w:fill="F2F2F2"/>
            <w:noWrap/>
            <w:vAlign w:val="center"/>
            <w:hideMark/>
          </w:tcPr>
          <w:p w14:paraId="3F265635" w14:textId="360C0E45" w:rsidR="00550FD1" w:rsidRPr="00550FD1" w:rsidRDefault="00273051" w:rsidP="00550FD1">
            <w:pPr>
              <w:spacing w:after="0" w:line="240" w:lineRule="auto"/>
              <w:jc w:val="center"/>
              <w:rPr>
                <w:rFonts w:eastAsia="Times New Roman"/>
                <w:b/>
                <w:bCs/>
                <w:color w:val="000000"/>
                <w:lang w:val="en-US"/>
              </w:rPr>
            </w:pPr>
            <w:r>
              <w:rPr>
                <w:rFonts w:eastAsia="Times New Roman"/>
                <w:b/>
                <w:bCs/>
                <w:color w:val="000000"/>
                <w:lang w:val="en-US"/>
              </w:rPr>
              <w:t>1</w:t>
            </w:r>
          </w:p>
        </w:tc>
      </w:tr>
      <w:tr w:rsidR="00550FD1" w:rsidRPr="00550FD1" w14:paraId="18DF7C56" w14:textId="77777777" w:rsidTr="004D7750">
        <w:trPr>
          <w:trHeight w:val="362"/>
        </w:trPr>
        <w:tc>
          <w:tcPr>
            <w:tcW w:w="1227" w:type="dxa"/>
            <w:vMerge/>
            <w:tcBorders>
              <w:top w:val="nil"/>
              <w:left w:val="single" w:sz="4" w:space="0" w:color="auto"/>
              <w:bottom w:val="single" w:sz="4" w:space="0" w:color="auto"/>
              <w:right w:val="nil"/>
            </w:tcBorders>
            <w:vAlign w:val="center"/>
            <w:hideMark/>
          </w:tcPr>
          <w:p w14:paraId="15D8DE10" w14:textId="77777777" w:rsidR="00550FD1" w:rsidRPr="00550FD1" w:rsidRDefault="00550FD1" w:rsidP="00550FD1">
            <w:pPr>
              <w:spacing w:after="0" w:line="240" w:lineRule="auto"/>
              <w:jc w:val="left"/>
              <w:rPr>
                <w:rFonts w:eastAsia="Times New Roman"/>
                <w:color w:val="000000"/>
                <w:lang w:val="en-US"/>
              </w:rPr>
            </w:pPr>
          </w:p>
        </w:tc>
        <w:tc>
          <w:tcPr>
            <w:tcW w:w="1589" w:type="dxa"/>
            <w:tcBorders>
              <w:top w:val="nil"/>
              <w:left w:val="single" w:sz="4" w:space="0" w:color="auto"/>
              <w:bottom w:val="nil"/>
              <w:right w:val="single" w:sz="4" w:space="0" w:color="auto"/>
            </w:tcBorders>
            <w:shd w:val="clear" w:color="auto" w:fill="auto"/>
            <w:noWrap/>
            <w:vAlign w:val="center"/>
            <w:hideMark/>
          </w:tcPr>
          <w:p w14:paraId="3BCBD611"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FR2-</w:t>
            </w:r>
            <w:r w:rsidRPr="00550FD1">
              <w:rPr>
                <w:rFonts w:eastAsia="Times New Roman"/>
                <w:b/>
                <w:bCs/>
                <w:color w:val="000000"/>
                <w:lang w:val="en-US"/>
              </w:rPr>
              <w:t>CDR2</w:t>
            </w:r>
            <w:r w:rsidRPr="00550FD1">
              <w:rPr>
                <w:rFonts w:eastAsia="Times New Roman"/>
                <w:color w:val="000000"/>
                <w:lang w:val="en-US"/>
              </w:rPr>
              <w:t>-FR3</w:t>
            </w:r>
          </w:p>
        </w:tc>
        <w:tc>
          <w:tcPr>
            <w:tcW w:w="761" w:type="dxa"/>
            <w:tcBorders>
              <w:top w:val="nil"/>
              <w:left w:val="nil"/>
              <w:bottom w:val="nil"/>
              <w:right w:val="nil"/>
            </w:tcBorders>
            <w:shd w:val="clear" w:color="auto" w:fill="auto"/>
            <w:noWrap/>
            <w:vAlign w:val="center"/>
            <w:hideMark/>
          </w:tcPr>
          <w:p w14:paraId="15E0243E"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10</w:t>
            </w:r>
          </w:p>
        </w:tc>
        <w:tc>
          <w:tcPr>
            <w:tcW w:w="782" w:type="dxa"/>
            <w:tcBorders>
              <w:top w:val="nil"/>
              <w:left w:val="nil"/>
              <w:bottom w:val="nil"/>
              <w:right w:val="single" w:sz="4" w:space="0" w:color="auto"/>
            </w:tcBorders>
            <w:shd w:val="clear" w:color="auto" w:fill="auto"/>
            <w:noWrap/>
            <w:vAlign w:val="center"/>
            <w:hideMark/>
          </w:tcPr>
          <w:p w14:paraId="52DB1EBC"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1</w:t>
            </w:r>
          </w:p>
        </w:tc>
        <w:tc>
          <w:tcPr>
            <w:tcW w:w="1077" w:type="dxa"/>
            <w:tcBorders>
              <w:top w:val="nil"/>
              <w:left w:val="nil"/>
              <w:bottom w:val="nil"/>
              <w:right w:val="nil"/>
            </w:tcBorders>
            <w:shd w:val="clear" w:color="auto" w:fill="auto"/>
            <w:noWrap/>
            <w:vAlign w:val="center"/>
            <w:hideMark/>
          </w:tcPr>
          <w:p w14:paraId="3B3705B0" w14:textId="078C4ABB" w:rsidR="00550FD1" w:rsidRPr="00550FD1" w:rsidRDefault="00DD1E3D" w:rsidP="00550FD1">
            <w:pPr>
              <w:spacing w:after="0" w:line="240" w:lineRule="auto"/>
              <w:jc w:val="center"/>
              <w:rPr>
                <w:rFonts w:eastAsia="Times New Roman"/>
                <w:color w:val="000000"/>
                <w:lang w:val="en-US"/>
              </w:rPr>
            </w:pPr>
            <w:r>
              <w:rPr>
                <w:rFonts w:eastAsia="Times New Roman"/>
                <w:color w:val="000000"/>
                <w:lang w:val="en-US"/>
              </w:rPr>
              <w:t>49</w:t>
            </w:r>
          </w:p>
        </w:tc>
        <w:tc>
          <w:tcPr>
            <w:tcW w:w="573" w:type="dxa"/>
            <w:tcBorders>
              <w:top w:val="nil"/>
              <w:left w:val="nil"/>
              <w:bottom w:val="nil"/>
              <w:right w:val="nil"/>
            </w:tcBorders>
            <w:shd w:val="clear" w:color="auto" w:fill="auto"/>
            <w:noWrap/>
            <w:vAlign w:val="center"/>
            <w:hideMark/>
          </w:tcPr>
          <w:p w14:paraId="48E20049" w14:textId="77777777" w:rsidR="00550FD1" w:rsidRPr="00550FD1" w:rsidRDefault="00550FD1" w:rsidP="00550FD1">
            <w:pPr>
              <w:spacing w:after="0" w:line="240" w:lineRule="auto"/>
              <w:jc w:val="center"/>
              <w:rPr>
                <w:rFonts w:eastAsia="Times New Roman"/>
                <w:color w:val="000000"/>
                <w:lang w:val="en-US"/>
              </w:rPr>
            </w:pPr>
          </w:p>
        </w:tc>
        <w:tc>
          <w:tcPr>
            <w:tcW w:w="988" w:type="dxa"/>
            <w:tcBorders>
              <w:top w:val="nil"/>
              <w:left w:val="nil"/>
              <w:bottom w:val="nil"/>
              <w:right w:val="single" w:sz="4" w:space="0" w:color="auto"/>
            </w:tcBorders>
            <w:shd w:val="clear" w:color="auto" w:fill="auto"/>
            <w:noWrap/>
            <w:vAlign w:val="center"/>
            <w:hideMark/>
          </w:tcPr>
          <w:p w14:paraId="2131D813" w14:textId="3A709974"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1</w:t>
            </w:r>
          </w:p>
        </w:tc>
        <w:tc>
          <w:tcPr>
            <w:tcW w:w="1077" w:type="dxa"/>
            <w:tcBorders>
              <w:top w:val="nil"/>
              <w:left w:val="nil"/>
              <w:bottom w:val="nil"/>
              <w:right w:val="nil"/>
            </w:tcBorders>
            <w:shd w:val="clear" w:color="auto" w:fill="auto"/>
            <w:noWrap/>
            <w:vAlign w:val="center"/>
            <w:hideMark/>
          </w:tcPr>
          <w:p w14:paraId="103B056E" w14:textId="0CBBD87A" w:rsidR="00550FD1" w:rsidRPr="00550FD1" w:rsidRDefault="00DD1E3D" w:rsidP="00550FD1">
            <w:pPr>
              <w:spacing w:after="0" w:line="240" w:lineRule="auto"/>
              <w:jc w:val="center"/>
              <w:rPr>
                <w:rFonts w:eastAsia="Times New Roman"/>
                <w:color w:val="000000"/>
                <w:lang w:val="en-US"/>
              </w:rPr>
            </w:pPr>
            <w:r>
              <w:rPr>
                <w:rFonts w:eastAsia="Times New Roman"/>
                <w:color w:val="000000"/>
                <w:lang w:val="en-US"/>
              </w:rPr>
              <w:t>3</w:t>
            </w:r>
            <w:r w:rsidRPr="00550FD1">
              <w:rPr>
                <w:rFonts w:eastAsia="Times New Roman"/>
                <w:color w:val="000000"/>
                <w:lang w:val="en-US"/>
              </w:rPr>
              <w:t>0</w:t>
            </w:r>
          </w:p>
        </w:tc>
        <w:tc>
          <w:tcPr>
            <w:tcW w:w="573" w:type="dxa"/>
            <w:tcBorders>
              <w:top w:val="nil"/>
              <w:left w:val="nil"/>
              <w:bottom w:val="nil"/>
              <w:right w:val="nil"/>
            </w:tcBorders>
            <w:shd w:val="clear" w:color="auto" w:fill="auto"/>
            <w:noWrap/>
            <w:vAlign w:val="center"/>
            <w:hideMark/>
          </w:tcPr>
          <w:p w14:paraId="434C0D1A" w14:textId="77777777" w:rsidR="00550FD1" w:rsidRPr="00550FD1" w:rsidRDefault="00550FD1" w:rsidP="00550FD1">
            <w:pPr>
              <w:spacing w:after="0" w:line="240" w:lineRule="auto"/>
              <w:jc w:val="center"/>
              <w:rPr>
                <w:rFonts w:eastAsia="Times New Roman"/>
                <w:color w:val="000000"/>
                <w:lang w:val="en-US"/>
              </w:rPr>
            </w:pPr>
          </w:p>
        </w:tc>
        <w:tc>
          <w:tcPr>
            <w:tcW w:w="988" w:type="dxa"/>
            <w:tcBorders>
              <w:top w:val="nil"/>
              <w:left w:val="nil"/>
              <w:bottom w:val="nil"/>
              <w:right w:val="single" w:sz="4" w:space="0" w:color="auto"/>
            </w:tcBorders>
            <w:shd w:val="clear" w:color="auto" w:fill="auto"/>
            <w:noWrap/>
            <w:vAlign w:val="center"/>
            <w:hideMark/>
          </w:tcPr>
          <w:p w14:paraId="579F6481"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1</w:t>
            </w:r>
          </w:p>
        </w:tc>
      </w:tr>
      <w:tr w:rsidR="00550FD1" w:rsidRPr="00550FD1" w14:paraId="4C89CFAD" w14:textId="77777777" w:rsidTr="004D7750">
        <w:trPr>
          <w:trHeight w:val="362"/>
        </w:trPr>
        <w:tc>
          <w:tcPr>
            <w:tcW w:w="1227" w:type="dxa"/>
            <w:vMerge/>
            <w:tcBorders>
              <w:top w:val="nil"/>
              <w:left w:val="single" w:sz="4" w:space="0" w:color="auto"/>
              <w:bottom w:val="single" w:sz="4" w:space="0" w:color="auto"/>
              <w:right w:val="nil"/>
            </w:tcBorders>
            <w:vAlign w:val="center"/>
            <w:hideMark/>
          </w:tcPr>
          <w:p w14:paraId="50B1B00E" w14:textId="77777777" w:rsidR="00550FD1" w:rsidRPr="00550FD1" w:rsidRDefault="00550FD1" w:rsidP="00550FD1">
            <w:pPr>
              <w:spacing w:after="0" w:line="240" w:lineRule="auto"/>
              <w:jc w:val="left"/>
              <w:rPr>
                <w:rFonts w:eastAsia="Times New Roman"/>
                <w:color w:val="000000"/>
                <w:lang w:val="en-US"/>
              </w:rPr>
            </w:pPr>
          </w:p>
        </w:tc>
        <w:tc>
          <w:tcPr>
            <w:tcW w:w="1589" w:type="dxa"/>
            <w:tcBorders>
              <w:top w:val="nil"/>
              <w:left w:val="single" w:sz="4" w:space="0" w:color="auto"/>
              <w:bottom w:val="single" w:sz="4" w:space="0" w:color="auto"/>
              <w:right w:val="single" w:sz="4" w:space="0" w:color="auto"/>
            </w:tcBorders>
            <w:shd w:val="clear" w:color="000000" w:fill="F2F2F2"/>
            <w:noWrap/>
            <w:vAlign w:val="center"/>
            <w:hideMark/>
          </w:tcPr>
          <w:p w14:paraId="4BBBE77F"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FR3-</w:t>
            </w:r>
            <w:r w:rsidRPr="00550FD1">
              <w:rPr>
                <w:rFonts w:eastAsia="Times New Roman"/>
                <w:b/>
                <w:bCs/>
                <w:color w:val="000000"/>
                <w:lang w:val="en-US"/>
              </w:rPr>
              <w:t>CDR3</w:t>
            </w:r>
            <w:r w:rsidRPr="00550FD1">
              <w:rPr>
                <w:rFonts w:eastAsia="Times New Roman"/>
                <w:color w:val="000000"/>
                <w:lang w:val="en-US"/>
              </w:rPr>
              <w:t>-FR4</w:t>
            </w:r>
          </w:p>
        </w:tc>
        <w:tc>
          <w:tcPr>
            <w:tcW w:w="761" w:type="dxa"/>
            <w:tcBorders>
              <w:top w:val="nil"/>
              <w:left w:val="nil"/>
              <w:bottom w:val="single" w:sz="4" w:space="0" w:color="auto"/>
              <w:right w:val="nil"/>
            </w:tcBorders>
            <w:shd w:val="clear" w:color="000000" w:fill="F2F2F2"/>
            <w:noWrap/>
            <w:vAlign w:val="center"/>
            <w:hideMark/>
          </w:tcPr>
          <w:p w14:paraId="02ACC7E2"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10</w:t>
            </w:r>
          </w:p>
        </w:tc>
        <w:tc>
          <w:tcPr>
            <w:tcW w:w="782" w:type="dxa"/>
            <w:tcBorders>
              <w:top w:val="nil"/>
              <w:left w:val="nil"/>
              <w:bottom w:val="single" w:sz="4" w:space="0" w:color="auto"/>
              <w:right w:val="single" w:sz="4" w:space="0" w:color="auto"/>
            </w:tcBorders>
            <w:shd w:val="clear" w:color="000000" w:fill="F2F2F2"/>
            <w:noWrap/>
            <w:vAlign w:val="center"/>
            <w:hideMark/>
          </w:tcPr>
          <w:p w14:paraId="397CED49"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1</w:t>
            </w:r>
          </w:p>
        </w:tc>
        <w:tc>
          <w:tcPr>
            <w:tcW w:w="1077" w:type="dxa"/>
            <w:tcBorders>
              <w:top w:val="nil"/>
              <w:left w:val="nil"/>
              <w:bottom w:val="single" w:sz="4" w:space="0" w:color="auto"/>
              <w:right w:val="nil"/>
            </w:tcBorders>
            <w:shd w:val="clear" w:color="000000" w:fill="F2F2F2"/>
            <w:noWrap/>
            <w:vAlign w:val="center"/>
            <w:hideMark/>
          </w:tcPr>
          <w:p w14:paraId="08A7EE9B" w14:textId="1D6C71ED" w:rsidR="00550FD1" w:rsidRPr="00550FD1" w:rsidRDefault="00DD1E3D" w:rsidP="00550FD1">
            <w:pPr>
              <w:spacing w:after="0" w:line="240" w:lineRule="auto"/>
              <w:jc w:val="center"/>
              <w:rPr>
                <w:rFonts w:eastAsia="Times New Roman"/>
                <w:color w:val="000000"/>
                <w:lang w:val="en-US"/>
              </w:rPr>
            </w:pPr>
            <w:r>
              <w:rPr>
                <w:rFonts w:eastAsia="Times New Roman"/>
                <w:color w:val="000000"/>
                <w:lang w:val="en-US"/>
              </w:rPr>
              <w:t>20</w:t>
            </w:r>
          </w:p>
        </w:tc>
        <w:tc>
          <w:tcPr>
            <w:tcW w:w="573" w:type="dxa"/>
            <w:tcBorders>
              <w:top w:val="nil"/>
              <w:left w:val="nil"/>
              <w:bottom w:val="single" w:sz="4" w:space="0" w:color="auto"/>
              <w:right w:val="nil"/>
            </w:tcBorders>
            <w:shd w:val="clear" w:color="000000" w:fill="F2F2F2"/>
            <w:noWrap/>
            <w:vAlign w:val="center"/>
            <w:hideMark/>
          </w:tcPr>
          <w:p w14:paraId="2D7955B3"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 </w:t>
            </w:r>
          </w:p>
        </w:tc>
        <w:tc>
          <w:tcPr>
            <w:tcW w:w="988" w:type="dxa"/>
            <w:tcBorders>
              <w:top w:val="nil"/>
              <w:left w:val="nil"/>
              <w:bottom w:val="single" w:sz="4" w:space="0" w:color="auto"/>
              <w:right w:val="single" w:sz="4" w:space="0" w:color="auto"/>
            </w:tcBorders>
            <w:shd w:val="clear" w:color="000000" w:fill="F2F2F2"/>
            <w:noWrap/>
            <w:vAlign w:val="center"/>
            <w:hideMark/>
          </w:tcPr>
          <w:p w14:paraId="22D98002"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3</w:t>
            </w:r>
          </w:p>
        </w:tc>
        <w:tc>
          <w:tcPr>
            <w:tcW w:w="1077" w:type="dxa"/>
            <w:tcBorders>
              <w:top w:val="nil"/>
              <w:left w:val="nil"/>
              <w:bottom w:val="single" w:sz="4" w:space="0" w:color="auto"/>
              <w:right w:val="nil"/>
            </w:tcBorders>
            <w:shd w:val="clear" w:color="000000" w:fill="F2F2F2"/>
            <w:noWrap/>
            <w:vAlign w:val="center"/>
            <w:hideMark/>
          </w:tcPr>
          <w:p w14:paraId="0D108740" w14:textId="645B4E03" w:rsidR="00550FD1" w:rsidRPr="00550FD1" w:rsidRDefault="00DD1E3D" w:rsidP="00550FD1">
            <w:pPr>
              <w:spacing w:after="0" w:line="240" w:lineRule="auto"/>
              <w:jc w:val="center"/>
              <w:rPr>
                <w:rFonts w:eastAsia="Times New Roman"/>
                <w:color w:val="000000"/>
                <w:lang w:val="en-US"/>
              </w:rPr>
            </w:pPr>
            <w:r>
              <w:rPr>
                <w:rFonts w:eastAsia="Times New Roman"/>
                <w:color w:val="000000"/>
                <w:lang w:val="en-US"/>
              </w:rPr>
              <w:t>120</w:t>
            </w:r>
          </w:p>
        </w:tc>
        <w:tc>
          <w:tcPr>
            <w:tcW w:w="573" w:type="dxa"/>
            <w:tcBorders>
              <w:top w:val="nil"/>
              <w:left w:val="nil"/>
              <w:bottom w:val="single" w:sz="4" w:space="0" w:color="auto"/>
              <w:right w:val="nil"/>
            </w:tcBorders>
            <w:shd w:val="clear" w:color="000000" w:fill="F2F2F2"/>
            <w:noWrap/>
            <w:vAlign w:val="center"/>
            <w:hideMark/>
          </w:tcPr>
          <w:p w14:paraId="4E215068"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 </w:t>
            </w:r>
          </w:p>
        </w:tc>
        <w:tc>
          <w:tcPr>
            <w:tcW w:w="988" w:type="dxa"/>
            <w:tcBorders>
              <w:top w:val="nil"/>
              <w:left w:val="nil"/>
              <w:bottom w:val="single" w:sz="4" w:space="0" w:color="auto"/>
              <w:right w:val="single" w:sz="4" w:space="0" w:color="auto"/>
            </w:tcBorders>
            <w:shd w:val="clear" w:color="000000" w:fill="F2F2F2"/>
            <w:noWrap/>
            <w:vAlign w:val="center"/>
            <w:hideMark/>
          </w:tcPr>
          <w:p w14:paraId="6F167B6C"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2</w:t>
            </w:r>
          </w:p>
        </w:tc>
      </w:tr>
      <w:tr w:rsidR="00550FD1" w:rsidRPr="00550FD1" w14:paraId="5944BFD5" w14:textId="77777777" w:rsidTr="004D7750">
        <w:trPr>
          <w:trHeight w:val="362"/>
        </w:trPr>
        <w:tc>
          <w:tcPr>
            <w:tcW w:w="1227" w:type="dxa"/>
            <w:tcBorders>
              <w:top w:val="nil"/>
              <w:left w:val="single" w:sz="4" w:space="0" w:color="auto"/>
              <w:bottom w:val="single" w:sz="4" w:space="0" w:color="auto"/>
              <w:right w:val="nil"/>
            </w:tcBorders>
            <w:shd w:val="clear" w:color="auto" w:fill="auto"/>
            <w:noWrap/>
            <w:vAlign w:val="center"/>
            <w:hideMark/>
          </w:tcPr>
          <w:p w14:paraId="5DF0F9FC"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Chain</w:t>
            </w:r>
          </w:p>
        </w:tc>
        <w:tc>
          <w:tcPr>
            <w:tcW w:w="1589" w:type="dxa"/>
            <w:tcBorders>
              <w:top w:val="nil"/>
              <w:left w:val="single" w:sz="4" w:space="0" w:color="auto"/>
              <w:bottom w:val="single" w:sz="4" w:space="0" w:color="auto"/>
              <w:right w:val="single" w:sz="4" w:space="0" w:color="auto"/>
            </w:tcBorders>
            <w:shd w:val="clear" w:color="auto" w:fill="auto"/>
            <w:noWrap/>
            <w:vAlign w:val="center"/>
            <w:hideMark/>
          </w:tcPr>
          <w:p w14:paraId="00B32619"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Chain</w:t>
            </w:r>
          </w:p>
        </w:tc>
        <w:tc>
          <w:tcPr>
            <w:tcW w:w="761" w:type="dxa"/>
            <w:tcBorders>
              <w:top w:val="nil"/>
              <w:left w:val="nil"/>
              <w:bottom w:val="single" w:sz="4" w:space="0" w:color="auto"/>
              <w:right w:val="nil"/>
            </w:tcBorders>
            <w:shd w:val="clear" w:color="auto" w:fill="auto"/>
            <w:noWrap/>
            <w:vAlign w:val="center"/>
            <w:hideMark/>
          </w:tcPr>
          <w:p w14:paraId="73C92F9F" w14:textId="1DCCBCC8" w:rsidR="00550FD1" w:rsidRPr="00550FD1" w:rsidRDefault="00DD1E3D" w:rsidP="00550FD1">
            <w:pPr>
              <w:spacing w:after="0" w:line="240" w:lineRule="auto"/>
              <w:jc w:val="center"/>
              <w:rPr>
                <w:rFonts w:eastAsia="Times New Roman"/>
                <w:color w:val="000000"/>
                <w:lang w:val="en-US"/>
              </w:rPr>
            </w:pPr>
            <w:r>
              <w:rPr>
                <w:rFonts w:eastAsia="Times New Roman"/>
                <w:color w:val="000000"/>
                <w:lang w:val="en-US"/>
              </w:rPr>
              <w:t>930</w:t>
            </w:r>
          </w:p>
        </w:tc>
        <w:tc>
          <w:tcPr>
            <w:tcW w:w="782" w:type="dxa"/>
            <w:tcBorders>
              <w:top w:val="nil"/>
              <w:left w:val="nil"/>
              <w:bottom w:val="single" w:sz="4" w:space="0" w:color="auto"/>
              <w:right w:val="single" w:sz="4" w:space="0" w:color="auto"/>
            </w:tcBorders>
            <w:shd w:val="clear" w:color="auto" w:fill="auto"/>
            <w:noWrap/>
            <w:vAlign w:val="center"/>
            <w:hideMark/>
          </w:tcPr>
          <w:p w14:paraId="0834DCDB"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1</w:t>
            </w:r>
          </w:p>
        </w:tc>
        <w:tc>
          <w:tcPr>
            <w:tcW w:w="1077" w:type="dxa"/>
            <w:tcBorders>
              <w:top w:val="nil"/>
              <w:left w:val="nil"/>
              <w:bottom w:val="single" w:sz="4" w:space="0" w:color="auto"/>
              <w:right w:val="nil"/>
            </w:tcBorders>
            <w:shd w:val="clear" w:color="auto" w:fill="auto"/>
            <w:noWrap/>
            <w:vAlign w:val="center"/>
            <w:hideMark/>
          </w:tcPr>
          <w:p w14:paraId="6F096066" w14:textId="52730984" w:rsidR="00550FD1" w:rsidRPr="00550FD1" w:rsidRDefault="00DD1E3D" w:rsidP="00550FD1">
            <w:pPr>
              <w:spacing w:after="0" w:line="240" w:lineRule="auto"/>
              <w:jc w:val="center"/>
              <w:rPr>
                <w:rFonts w:eastAsia="Times New Roman"/>
                <w:color w:val="000000"/>
                <w:lang w:val="en-US"/>
              </w:rPr>
            </w:pPr>
            <w:r>
              <w:rPr>
                <w:rFonts w:eastAsia="Times New Roman"/>
                <w:color w:val="000000"/>
                <w:lang w:val="en-US"/>
              </w:rPr>
              <w:t>616</w:t>
            </w:r>
          </w:p>
        </w:tc>
        <w:tc>
          <w:tcPr>
            <w:tcW w:w="573" w:type="dxa"/>
            <w:tcBorders>
              <w:top w:val="nil"/>
              <w:left w:val="nil"/>
              <w:bottom w:val="single" w:sz="4" w:space="0" w:color="auto"/>
              <w:right w:val="nil"/>
            </w:tcBorders>
            <w:shd w:val="clear" w:color="auto" w:fill="auto"/>
            <w:noWrap/>
            <w:vAlign w:val="center"/>
            <w:hideMark/>
          </w:tcPr>
          <w:p w14:paraId="55C414A7"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 </w:t>
            </w:r>
          </w:p>
        </w:tc>
        <w:tc>
          <w:tcPr>
            <w:tcW w:w="988" w:type="dxa"/>
            <w:tcBorders>
              <w:top w:val="nil"/>
              <w:left w:val="nil"/>
              <w:bottom w:val="single" w:sz="4" w:space="0" w:color="auto"/>
              <w:right w:val="single" w:sz="4" w:space="0" w:color="auto"/>
            </w:tcBorders>
            <w:shd w:val="clear" w:color="auto" w:fill="auto"/>
            <w:noWrap/>
            <w:vAlign w:val="center"/>
            <w:hideMark/>
          </w:tcPr>
          <w:p w14:paraId="5E591E36" w14:textId="2240E406" w:rsidR="00550FD1" w:rsidRPr="00550FD1" w:rsidRDefault="00DD1E3D" w:rsidP="00550FD1">
            <w:pPr>
              <w:spacing w:after="0" w:line="240" w:lineRule="auto"/>
              <w:jc w:val="center"/>
              <w:rPr>
                <w:rFonts w:eastAsia="Times New Roman"/>
                <w:b/>
                <w:bCs/>
                <w:color w:val="000000"/>
                <w:lang w:val="en-US"/>
              </w:rPr>
            </w:pPr>
            <w:r>
              <w:rPr>
                <w:rFonts w:eastAsia="Times New Roman"/>
                <w:b/>
                <w:bCs/>
                <w:color w:val="000000"/>
                <w:lang w:val="en-US"/>
              </w:rPr>
              <w:t>3</w:t>
            </w:r>
          </w:p>
        </w:tc>
        <w:tc>
          <w:tcPr>
            <w:tcW w:w="1077" w:type="dxa"/>
            <w:tcBorders>
              <w:top w:val="nil"/>
              <w:left w:val="nil"/>
              <w:bottom w:val="single" w:sz="4" w:space="0" w:color="auto"/>
              <w:right w:val="nil"/>
            </w:tcBorders>
            <w:shd w:val="clear" w:color="auto" w:fill="auto"/>
            <w:noWrap/>
            <w:vAlign w:val="center"/>
            <w:hideMark/>
          </w:tcPr>
          <w:p w14:paraId="1BE8EBC4" w14:textId="2E787034" w:rsidR="00550FD1" w:rsidRPr="00550FD1" w:rsidRDefault="00FB2784" w:rsidP="00550FD1">
            <w:pPr>
              <w:spacing w:after="0" w:line="240" w:lineRule="auto"/>
              <w:jc w:val="center"/>
              <w:rPr>
                <w:rFonts w:eastAsia="Times New Roman"/>
                <w:color w:val="000000"/>
                <w:lang w:val="en-US"/>
              </w:rPr>
            </w:pPr>
            <w:r>
              <w:rPr>
                <w:rFonts w:eastAsia="Times New Roman"/>
                <w:color w:val="000000"/>
                <w:lang w:val="en-US"/>
              </w:rPr>
              <w:t>975</w:t>
            </w:r>
          </w:p>
        </w:tc>
        <w:tc>
          <w:tcPr>
            <w:tcW w:w="573" w:type="dxa"/>
            <w:tcBorders>
              <w:top w:val="nil"/>
              <w:left w:val="nil"/>
              <w:bottom w:val="single" w:sz="4" w:space="0" w:color="auto"/>
              <w:right w:val="nil"/>
            </w:tcBorders>
            <w:shd w:val="clear" w:color="auto" w:fill="auto"/>
            <w:noWrap/>
            <w:vAlign w:val="center"/>
            <w:hideMark/>
          </w:tcPr>
          <w:p w14:paraId="51A97221"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 </w:t>
            </w:r>
          </w:p>
        </w:tc>
        <w:tc>
          <w:tcPr>
            <w:tcW w:w="988" w:type="dxa"/>
            <w:tcBorders>
              <w:top w:val="nil"/>
              <w:left w:val="nil"/>
              <w:bottom w:val="single" w:sz="4" w:space="0" w:color="auto"/>
              <w:right w:val="single" w:sz="4" w:space="0" w:color="auto"/>
            </w:tcBorders>
            <w:shd w:val="clear" w:color="auto" w:fill="auto"/>
            <w:noWrap/>
            <w:vAlign w:val="center"/>
            <w:hideMark/>
          </w:tcPr>
          <w:p w14:paraId="6C8C311B" w14:textId="5D75534E" w:rsidR="00550FD1" w:rsidRPr="00550FD1" w:rsidRDefault="00FB2784" w:rsidP="00550FD1">
            <w:pPr>
              <w:spacing w:after="0" w:line="240" w:lineRule="auto"/>
              <w:jc w:val="center"/>
              <w:rPr>
                <w:rFonts w:eastAsia="Times New Roman"/>
                <w:b/>
                <w:bCs/>
                <w:color w:val="000000"/>
                <w:lang w:val="en-US"/>
              </w:rPr>
            </w:pPr>
            <w:r>
              <w:rPr>
                <w:rFonts w:eastAsia="Times New Roman"/>
                <w:b/>
                <w:bCs/>
                <w:color w:val="000000"/>
                <w:lang w:val="en-US"/>
              </w:rPr>
              <w:t>2</w:t>
            </w:r>
          </w:p>
        </w:tc>
      </w:tr>
    </w:tbl>
    <w:p w14:paraId="4E6D4055" w14:textId="0AF59FC6" w:rsidR="00550FD1" w:rsidRDefault="00550FD1" w:rsidP="00550FD1">
      <w:pPr>
        <w:rPr>
          <w:b/>
          <w:bCs/>
        </w:rPr>
      </w:pPr>
    </w:p>
    <w:p w14:paraId="66733B67" w14:textId="1F3C4309" w:rsidR="00273051" w:rsidRPr="00D20162" w:rsidRDefault="00273051" w:rsidP="00273051">
      <w:pPr>
        <w:pStyle w:val="Heading3"/>
      </w:pPr>
      <w:r w:rsidRPr="00D20162">
        <w:t xml:space="preserve">Number of </w:t>
      </w:r>
      <w:r w:rsidR="00317EC4">
        <w:t>segment</w:t>
      </w:r>
      <w:r w:rsidR="00317EC4" w:rsidRPr="00D20162">
        <w:t xml:space="preserve"> </w:t>
      </w:r>
      <w:r w:rsidRPr="00D20162">
        <w:t>candidates throughout the workflow</w:t>
      </w:r>
    </w:p>
    <w:p w14:paraId="6DBACAE9" w14:textId="01082724" w:rsidR="00273051" w:rsidRDefault="00273051" w:rsidP="00273051">
      <w:pPr>
        <w:rPr>
          <w:b/>
          <w:bCs/>
        </w:rPr>
      </w:pPr>
      <w:r>
        <w:t xml:space="preserve">The table shows the number of </w:t>
      </w:r>
      <w:r w:rsidR="00317EC4">
        <w:t xml:space="preserve">segment </w:t>
      </w:r>
      <w:r>
        <w:t xml:space="preserve">candidates at the start and end of each stage. For the </w:t>
      </w:r>
      <w:r w:rsidR="0011111D">
        <w:t>m</w:t>
      </w:r>
      <w:r>
        <w:t xml:space="preserve">ix and </w:t>
      </w:r>
      <w:r w:rsidR="0011111D">
        <w:t>p</w:t>
      </w:r>
      <w:r>
        <w:t xml:space="preserve">olyclonal FR sequencing stage, a middle column is included which displays the number of </w:t>
      </w:r>
      <w:r w:rsidR="00D85C51">
        <w:t xml:space="preserve">candidates </w:t>
      </w:r>
      <w:r>
        <w:t>after a “first pass” filtering, for example excluding candidates that do not have highly conserved residues (Cys23 and Cys104 specifically), or candidates with highly unlikely terminal mass offsets.</w:t>
      </w:r>
      <w:r>
        <w:rPr>
          <w:b/>
          <w:bCs/>
        </w:rPr>
        <w:br w:type="page"/>
      </w:r>
    </w:p>
    <w:p w14:paraId="30794B78" w14:textId="1868C0BD" w:rsidR="00273051" w:rsidRDefault="00273051" w:rsidP="00273051">
      <w:pPr>
        <w:pStyle w:val="Heading2"/>
      </w:pPr>
      <w:r>
        <w:lastRenderedPageBreak/>
        <w:t xml:space="preserve">Figure </w:t>
      </w:r>
      <w:r w:rsidR="00757C4A">
        <w:t>S3</w:t>
      </w:r>
    </w:p>
    <w:p w14:paraId="2B097882" w14:textId="657534AD" w:rsidR="00273051" w:rsidRPr="00D36000" w:rsidRDefault="00273051" w:rsidP="00E930C2">
      <w:pPr>
        <w:rPr>
          <w:lang w:val="nl-NL"/>
        </w:rPr>
      </w:pPr>
      <w:r>
        <w:rPr>
          <w:noProof/>
          <w:lang w:val="en-US"/>
        </w:rPr>
        <w:lastRenderedPageBreak/>
        <w:drawing>
          <wp:inline distT="0" distB="0" distL="0" distR="0" wp14:anchorId="5C72C91B" wp14:editId="507F4F5F">
            <wp:extent cx="5905785" cy="8248101"/>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05785" cy="8248101"/>
                    </a:xfrm>
                    <a:prstGeom prst="rect">
                      <a:avLst/>
                    </a:prstGeom>
                  </pic:spPr>
                </pic:pic>
              </a:graphicData>
            </a:graphic>
          </wp:inline>
        </w:drawing>
      </w:r>
    </w:p>
    <w:p w14:paraId="16842A85" w14:textId="0976BCAD" w:rsidR="00ED5C48" w:rsidRDefault="00CA2D69" w:rsidP="00273051">
      <w:pPr>
        <w:pStyle w:val="Heading3"/>
      </w:pPr>
      <w:r>
        <w:lastRenderedPageBreak/>
        <w:t xml:space="preserve">BU- and MD- based </w:t>
      </w:r>
      <w:r w:rsidR="00273051">
        <w:t>scor</w:t>
      </w:r>
      <w:r>
        <w:t xml:space="preserve">ing </w:t>
      </w:r>
      <w:r w:rsidR="00D32B17">
        <w:t xml:space="preserve">and germline-based selection criteria </w:t>
      </w:r>
      <w:r>
        <w:t xml:space="preserve">enable </w:t>
      </w:r>
      <w:r w:rsidR="007E7993">
        <w:t xml:space="preserve">effective </w:t>
      </w:r>
      <w:r>
        <w:t xml:space="preserve">segment candidate </w:t>
      </w:r>
      <w:r w:rsidR="00D32B17">
        <w:t>selection</w:t>
      </w:r>
      <w:r w:rsidR="00273051">
        <w:t xml:space="preserve"> throughout the workflow</w:t>
      </w:r>
      <w:r>
        <w:t>.</w:t>
      </w:r>
      <w:r w:rsidR="007E7993">
        <w:t xml:space="preserve"> </w:t>
      </w:r>
    </w:p>
    <w:p w14:paraId="74F8D777" w14:textId="4C0D81B1" w:rsidR="00ED5C48" w:rsidRDefault="007F44B9" w:rsidP="00D36000">
      <w:r>
        <w:rPr>
          <w:bCs/>
        </w:rPr>
        <w:t>Score distributions (</w:t>
      </w:r>
      <w:r w:rsidR="00874ED0">
        <w:t>MD-score</w:t>
      </w:r>
      <w:r w:rsidRPr="00ED5C48">
        <w:t xml:space="preserve"> (x axis) and </w:t>
      </w:r>
      <w:r w:rsidR="00874ED0">
        <w:t>Shotgun-score</w:t>
      </w:r>
      <w:r w:rsidRPr="00ED5C48">
        <w:t xml:space="preserve"> (y axis)</w:t>
      </w:r>
      <w:r>
        <w:rPr>
          <w:bCs/>
        </w:rPr>
        <w:t xml:space="preserve">) for all considered segment candidates are shown. </w:t>
      </w:r>
      <w:r w:rsidR="00D32B17" w:rsidRPr="00D36000">
        <w:rPr>
          <w:bCs/>
        </w:rPr>
        <w:t xml:space="preserve">Each column </w:t>
      </w:r>
      <w:r w:rsidR="00FC047A">
        <w:rPr>
          <w:bCs/>
        </w:rPr>
        <w:t>depicts segment candidates</w:t>
      </w:r>
      <w:r w:rsidR="003E020C">
        <w:rPr>
          <w:bCs/>
        </w:rPr>
        <w:t xml:space="preserve"> for a </w:t>
      </w:r>
      <w:r w:rsidR="00D32B17" w:rsidRPr="00D36000">
        <w:rPr>
          <w:bCs/>
        </w:rPr>
        <w:t>sample.</w:t>
      </w:r>
      <w:r w:rsidR="00D32B17">
        <w:rPr>
          <w:b/>
        </w:rPr>
        <w:t xml:space="preserve"> </w:t>
      </w:r>
      <w:r w:rsidR="00FC047A" w:rsidRPr="00ED5C48">
        <w:t>Each graph represents segment candidate</w:t>
      </w:r>
      <w:r>
        <w:t xml:space="preserve"> scores</w:t>
      </w:r>
      <w:r w:rsidR="00966C8D">
        <w:t xml:space="preserve"> for a target </w:t>
      </w:r>
      <w:r w:rsidR="007B20D0" w:rsidRPr="00ED5C48">
        <w:t>segment</w:t>
      </w:r>
      <w:r w:rsidR="00966C8D">
        <w:t>.</w:t>
      </w:r>
      <w:r w:rsidR="00E2531D">
        <w:t xml:space="preserve"> E</w:t>
      </w:r>
      <w:r w:rsidR="00ED5C48" w:rsidRPr="00ED5C48">
        <w:t>ach dot in the graph</w:t>
      </w:r>
      <w:r w:rsidR="00E2531D">
        <w:t>s</w:t>
      </w:r>
      <w:r w:rsidR="00ED5C48" w:rsidRPr="00ED5C48">
        <w:t xml:space="preserve"> represents a rejected candidate</w:t>
      </w:r>
      <w:r>
        <w:t>, whereas s</w:t>
      </w:r>
      <w:r w:rsidR="00ED5C48" w:rsidRPr="00ED5C48">
        <w:t>tars indicate selected candidates</w:t>
      </w:r>
      <w:r w:rsidR="007E7993">
        <w:t>. A y</w:t>
      </w:r>
      <w:r w:rsidR="00ED5C48" w:rsidRPr="00ED5C48">
        <w:t xml:space="preserve">ellow outline </w:t>
      </w:r>
      <w:r>
        <w:t>highlights</w:t>
      </w:r>
      <w:r w:rsidR="00ED5C48" w:rsidRPr="00ED5C48">
        <w:t xml:space="preserve"> the correct candidate. </w:t>
      </w:r>
      <w:r w:rsidR="00ED5C48">
        <w:t xml:space="preserve">The correct candidate </w:t>
      </w:r>
      <w:r w:rsidR="00ED5C48" w:rsidRPr="00ED5C48">
        <w:t>was selected in all stages</w:t>
      </w:r>
      <w:r>
        <w:t xml:space="preserve"> (except for the CDR3 and chain for the polyclonal sample, where it was not present. However,</w:t>
      </w:r>
      <w:r w:rsidR="00ED5C48" w:rsidRPr="00ED5C48">
        <w:t xml:space="preserve"> ambiguity could not be fully resolved everywhere.</w:t>
      </w:r>
      <w:r>
        <w:t xml:space="preserve"> A legend with the consecutive selection criteria is shown at the top of the figure. </w:t>
      </w:r>
      <w:r w:rsidRPr="004178A3">
        <w:t xml:space="preserve">Grey: Input candidate. Red: First pass criteria met (default criterium: Has conserved Cys23 or Cys104). Blue: Preliminary selection criterium met (default criterium: </w:t>
      </w:r>
      <w:r w:rsidR="00874ED0" w:rsidRPr="004178A3">
        <w:t>MD-score</w:t>
      </w:r>
      <w:r w:rsidRPr="004178A3">
        <w:t xml:space="preserve"> was &lt;5 removed from the maximum in the pool). Green: Selected for the next stage (default criterium: Top </w:t>
      </w:r>
      <w:r w:rsidR="00874ED0" w:rsidRPr="004178A3">
        <w:t>Shotgun-score</w:t>
      </w:r>
      <w:r w:rsidRPr="004178A3">
        <w:t>).</w:t>
      </w:r>
      <w:r>
        <w:t xml:space="preserve"> Any additional/alternative criteria are shown in the </w:t>
      </w:r>
      <w:r w:rsidR="00E13F7A">
        <w:t xml:space="preserve">graph itself (e.g., for the mix FR4 candidate pool, the first pass filtering criterium included the presence of W118). </w:t>
      </w:r>
      <w:r>
        <w:t xml:space="preserve">The number of candidates </w:t>
      </w:r>
      <w:r w:rsidRPr="00ED5C48">
        <w:t xml:space="preserve">satisfying each criterium </w:t>
      </w:r>
      <w:r>
        <w:t xml:space="preserve">is </w:t>
      </w:r>
      <w:r w:rsidRPr="00ED5C48">
        <w:t>given at the top of each graph.</w:t>
      </w:r>
      <w:r>
        <w:t xml:space="preserve"> </w:t>
      </w:r>
      <w:r w:rsidR="00ED5C48" w:rsidRPr="00ED5C48">
        <w:t>E.g.</w:t>
      </w:r>
      <w:r w:rsidR="00E2531D">
        <w:t>,</w:t>
      </w:r>
      <w:r w:rsidR="00ED5C48" w:rsidRPr="00ED5C48">
        <w:t xml:space="preserve"> for the monoclonal, </w:t>
      </w:r>
      <w:r w:rsidR="00E2531D">
        <w:t>8</w:t>
      </w:r>
      <w:r w:rsidR="00ED5C48" w:rsidRPr="00ED5C48">
        <w:t xml:space="preserve"> FR1 candidates were considered in total. Of these </w:t>
      </w:r>
      <w:r w:rsidR="009F31E2">
        <w:t>8</w:t>
      </w:r>
      <w:r w:rsidR="00ED5C48" w:rsidRPr="00ED5C48">
        <w:t xml:space="preserve">, only </w:t>
      </w:r>
      <w:r w:rsidR="009F31E2">
        <w:t>4</w:t>
      </w:r>
      <w:r w:rsidR="00ED5C48" w:rsidRPr="00ED5C48">
        <w:t xml:space="preserve"> </w:t>
      </w:r>
      <w:r w:rsidR="00E2531D">
        <w:t xml:space="preserve">had </w:t>
      </w:r>
      <w:r w:rsidR="00ED5C48" w:rsidRPr="00ED5C48">
        <w:t xml:space="preserve">the highly conserved Cys23. Of these </w:t>
      </w:r>
      <w:r w:rsidR="009F31E2">
        <w:t>4</w:t>
      </w:r>
      <w:r w:rsidR="00ED5C48" w:rsidRPr="00ED5C48">
        <w:t xml:space="preserve">, only 2 were considered top candidates based on their </w:t>
      </w:r>
      <w:r w:rsidR="00874ED0">
        <w:t>MD-score</w:t>
      </w:r>
      <w:r w:rsidR="00ED5C48" w:rsidRPr="00ED5C48">
        <w:t>. A single candidate was finally selected for the next stage.</w:t>
      </w:r>
    </w:p>
    <w:p w14:paraId="29560175" w14:textId="66801858" w:rsidR="00FD5556" w:rsidRPr="00FD5556" w:rsidRDefault="00FD5556" w:rsidP="00D36000">
      <w:pPr>
        <w:pStyle w:val="NoSpacing"/>
      </w:pPr>
    </w:p>
    <w:p w14:paraId="7C566F16" w14:textId="4666D7FA" w:rsidR="00E87C29" w:rsidRPr="00D20162" w:rsidRDefault="00273051" w:rsidP="00E930C2">
      <w:pPr>
        <w:pStyle w:val="Heading2"/>
      </w:pPr>
      <w:r>
        <w:rPr>
          <w:rStyle w:val="Heading2Char"/>
          <w:rFonts w:eastAsiaTheme="majorEastAsia"/>
          <w:b/>
          <w:bCs/>
        </w:rPr>
        <w:t xml:space="preserve">Table </w:t>
      </w:r>
      <w:r w:rsidR="00757C4A">
        <w:rPr>
          <w:rStyle w:val="Heading2Char"/>
          <w:rFonts w:eastAsiaTheme="majorEastAsia"/>
          <w:b/>
          <w:bCs/>
        </w:rPr>
        <w:t>S3</w:t>
      </w:r>
    </w:p>
    <w:tbl>
      <w:tblPr>
        <w:tblStyle w:val="TableGrid"/>
        <w:tblW w:w="0" w:type="auto"/>
        <w:tblLook w:val="04A0" w:firstRow="1" w:lastRow="0" w:firstColumn="1" w:lastColumn="0" w:noHBand="0" w:noVBand="1"/>
      </w:tblPr>
      <w:tblGrid>
        <w:gridCol w:w="1985"/>
        <w:gridCol w:w="4475"/>
        <w:gridCol w:w="2890"/>
      </w:tblGrid>
      <w:tr w:rsidR="0041063B" w14:paraId="421BE863" w14:textId="2076F126" w:rsidTr="00D36000">
        <w:tc>
          <w:tcPr>
            <w:tcW w:w="1985" w:type="dxa"/>
          </w:tcPr>
          <w:p w14:paraId="298F5B2F" w14:textId="57D1F98D" w:rsidR="0041063B" w:rsidRPr="007A1676" w:rsidRDefault="003700D3" w:rsidP="007A1676">
            <w:pPr>
              <w:rPr>
                <w:b/>
              </w:rPr>
            </w:pPr>
            <w:r>
              <w:rPr>
                <w:b/>
              </w:rPr>
              <w:t>Name</w:t>
            </w:r>
          </w:p>
        </w:tc>
        <w:tc>
          <w:tcPr>
            <w:tcW w:w="4475" w:type="dxa"/>
          </w:tcPr>
          <w:p w14:paraId="7BA9F4A9" w14:textId="056E4A31" w:rsidR="0041063B" w:rsidRPr="007A1676" w:rsidRDefault="0041063B" w:rsidP="007A1676">
            <w:pPr>
              <w:rPr>
                <w:b/>
              </w:rPr>
            </w:pPr>
            <w:r w:rsidRPr="007A1676">
              <w:rPr>
                <w:b/>
              </w:rPr>
              <w:t>Description</w:t>
            </w:r>
          </w:p>
        </w:tc>
        <w:tc>
          <w:tcPr>
            <w:tcW w:w="2890" w:type="dxa"/>
          </w:tcPr>
          <w:p w14:paraId="0E0DF967" w14:textId="07C85977" w:rsidR="0041063B" w:rsidRPr="007A1676" w:rsidRDefault="0041063B" w:rsidP="007A1676">
            <w:pPr>
              <w:rPr>
                <w:b/>
              </w:rPr>
            </w:pPr>
            <w:r>
              <w:rPr>
                <w:b/>
              </w:rPr>
              <w:t>Usage</w:t>
            </w:r>
          </w:p>
        </w:tc>
      </w:tr>
      <w:tr w:rsidR="0041063B" w14:paraId="1BC0006E" w14:textId="4925998B" w:rsidTr="00D36000">
        <w:tc>
          <w:tcPr>
            <w:tcW w:w="1985" w:type="dxa"/>
          </w:tcPr>
          <w:p w14:paraId="43AEF482" w14:textId="1A8459A5" w:rsidR="0041063B" w:rsidRDefault="00874ED0" w:rsidP="007A1676">
            <w:pPr>
              <w:spacing w:line="240" w:lineRule="auto"/>
              <w:jc w:val="left"/>
            </w:pPr>
            <w:r>
              <w:t>Shotgun-score</w:t>
            </w:r>
          </w:p>
        </w:tc>
        <w:tc>
          <w:tcPr>
            <w:tcW w:w="4475" w:type="dxa"/>
          </w:tcPr>
          <w:p w14:paraId="29E6F133" w14:textId="1FB2CBFE" w:rsidR="0041063B" w:rsidRDefault="0041063B">
            <w:pPr>
              <w:spacing w:line="240" w:lineRule="auto"/>
            </w:pPr>
            <w:r>
              <w:t xml:space="preserve">This score quantifies the number and length of unbroken subsequences exactly matching the prediction. </w:t>
            </w:r>
            <w:r w:rsidR="00E83B51">
              <w:t xml:space="preserve">Each predicted residue is scored by </w:t>
            </w:r>
            <w:r>
              <w:t>count</w:t>
            </w:r>
            <w:r w:rsidR="00E83B51">
              <w:t>ing</w:t>
            </w:r>
            <w:r>
              <w:t xml:space="preserve"> the number of subsequences (of length &gt;= 6) in </w:t>
            </w:r>
            <w:r w:rsidR="00E83B51">
              <w:t xml:space="preserve">the BU reads multiplied by </w:t>
            </w:r>
            <w:r>
              <w:t>the length of th</w:t>
            </w:r>
            <w:r w:rsidR="00E83B51">
              <w:t>at</w:t>
            </w:r>
            <w:r>
              <w:t xml:space="preserve"> subsequence, thereby placing a higher weight on longer match</w:t>
            </w:r>
            <w:r w:rsidR="00E83B51">
              <w:t>es</w:t>
            </w:r>
            <w:r>
              <w:t xml:space="preserve">. </w:t>
            </w:r>
            <w:r w:rsidR="00E83B51">
              <w:t xml:space="preserve">The sum of these scores represents the candidate score. </w:t>
            </w:r>
            <w:r w:rsidR="00E83B51">
              <w:lastRenderedPageBreak/>
              <w:t>Several local metrics such as (weighted) depth of coverage, average supporting read length are calculated for each predicted residue and can be used during manual inspection.</w:t>
            </w:r>
          </w:p>
        </w:tc>
        <w:tc>
          <w:tcPr>
            <w:tcW w:w="2890" w:type="dxa"/>
          </w:tcPr>
          <w:p w14:paraId="42803B05" w14:textId="70EC08F2" w:rsidR="0041063B" w:rsidRDefault="0041063B" w:rsidP="00D36000">
            <w:pPr>
              <w:spacing w:line="240" w:lineRule="auto"/>
              <w:jc w:val="center"/>
            </w:pPr>
            <w:r>
              <w:lastRenderedPageBreak/>
              <w:t xml:space="preserve">Scoring </w:t>
            </w:r>
            <w:r w:rsidR="00A42B1F">
              <w:t>all segment candidates</w:t>
            </w:r>
            <w:r>
              <w:t xml:space="preserve"> against </w:t>
            </w:r>
            <w:r w:rsidR="00A42B1F">
              <w:t>BU</w:t>
            </w:r>
            <w:r>
              <w:t xml:space="preserve"> data</w:t>
            </w:r>
          </w:p>
        </w:tc>
      </w:tr>
      <w:tr w:rsidR="0041063B" w14:paraId="57674B5B" w14:textId="4C64FA45" w:rsidTr="00D36000">
        <w:tc>
          <w:tcPr>
            <w:tcW w:w="1985" w:type="dxa"/>
          </w:tcPr>
          <w:p w14:paraId="1501347F" w14:textId="5B0A9F05" w:rsidR="0041063B" w:rsidRDefault="007C6C44" w:rsidP="007A1676">
            <w:pPr>
              <w:spacing w:line="240" w:lineRule="auto"/>
              <w:jc w:val="left"/>
            </w:pPr>
            <w:r>
              <w:t>MD-</w:t>
            </w:r>
            <w:r w:rsidR="0041063B">
              <w:t>score</w:t>
            </w:r>
          </w:p>
        </w:tc>
        <w:tc>
          <w:tcPr>
            <w:tcW w:w="4475" w:type="dxa"/>
          </w:tcPr>
          <w:p w14:paraId="6A47968B" w14:textId="4D643464" w:rsidR="0041063B" w:rsidRDefault="00EA0694">
            <w:pPr>
              <w:spacing w:line="240" w:lineRule="auto"/>
            </w:pPr>
            <w:r>
              <w:t xml:space="preserve">Probability-based fragmentation score at the best scoring prefix mass. </w:t>
            </w:r>
            <w:r w:rsidR="0041063B">
              <w:t xml:space="preserve">This score quantifies the overlap between the theoretical </w:t>
            </w:r>
            <w:r>
              <w:t>fragment masses</w:t>
            </w:r>
            <w:r w:rsidR="0041063B">
              <w:t xml:space="preserve"> for a </w:t>
            </w:r>
            <w:r>
              <w:t xml:space="preserve">given (sub)sequence </w:t>
            </w:r>
            <w:r w:rsidR="0041063B">
              <w:t xml:space="preserve">and the recorded </w:t>
            </w:r>
            <w:r>
              <w:t>MD</w:t>
            </w:r>
            <w:r w:rsidR="0041063B">
              <w:t xml:space="preserve"> spectrum. The score </w:t>
            </w:r>
            <w:commentRangeStart w:id="36"/>
            <w:commentRangeStart w:id="37"/>
            <w:r w:rsidR="0041063B">
              <w:t>is</w:t>
            </w:r>
            <w:commentRangeEnd w:id="36"/>
            <w:r w:rsidR="0041063B">
              <w:rPr>
                <w:rStyle w:val="CommentReference"/>
              </w:rPr>
              <w:commentReference w:id="36"/>
            </w:r>
            <w:commentRangeEnd w:id="37"/>
            <w:r w:rsidR="0041063B">
              <w:rPr>
                <w:rStyle w:val="CommentReference"/>
              </w:rPr>
              <w:commentReference w:id="37"/>
            </w:r>
            <w:r w:rsidR="0041063B">
              <w:t xml:space="preserve"> </w:t>
            </w:r>
            <w:r w:rsidR="00A42B1F">
              <w:t xml:space="preserve">based on </w:t>
            </w:r>
            <w:r w:rsidR="0041063B">
              <w:t>the likelihood of a random match</w:t>
            </w:r>
            <w:r w:rsidR="00A42B1F">
              <w:t>, which</w:t>
            </w:r>
            <w:r w:rsidR="0041063B">
              <w:t xml:space="preserve"> is calculated based on the number of detected peaks vs the number of </w:t>
            </w:r>
            <w:r w:rsidR="00A42B1F">
              <w:t xml:space="preserve">annotated </w:t>
            </w:r>
            <w:r w:rsidR="0041063B">
              <w:t xml:space="preserve">peaks </w:t>
            </w:r>
            <w:r w:rsidR="0041063B">
              <w:fldChar w:fldCharType="begin" w:fldLock="1"/>
            </w:r>
            <w:r w:rsidR="0041063B">
              <w:instrText>ADDIN CSL_CITATION {"citationItems":[{"id":"ITEM-1","itemData":{"abstract":"MS-based proteomics usually involves the fragmentation of tryptic peptides (tandem MS or MS 2) and their identification by searching protein sequence databases. In ion trap instruments fragments can be further fragmented and analyzed, a process termed MSMSMS or MS 3. Here, we report that efficient ion capture in a linear ion trap leads to MS 3 acquisition times and spectra quality similar to those for MS 2 experiments with conventional 3D ion traps. Fragmentation of Nor C-terminal ions resulted in informative and low-background spectra, even at subfemtomol levels of peptide. Typically C-terminal ions are chosen for further fragmentation, and the MS 3 spectrum greatly constrains the C-terminal amino acids of the peptide sequence. MS 3 spectra allow resolution of ambiguities in identification, a crucial problem in proteomics. Because of the sensitivity and rapid scan rates of the linear ion trap, several MS 3 spectra per peptide can be obtained even when sequencing very complex mixtures. We calculate the probability that an experimental MS 3 spectrum originates from fragmentation of a given Nor C-terminal ion of a peptide under consideration. This MS 3 identification score can be combined with the MS 2 scores of the precursor peptide from existing search engines. When MS 3 is performed on the linear ion trap-Fourier transform mass spectrometer combination , accurate peptide masses further increase confidence in pep-tide identification. linear quadrupole ion trap Fourier transform MS peptide sequencing protein modification T he identification of proteins by MS is a fundamental issue in proteomics (1). Initially, proteins were identified solely by the measured peptide masses after enzymatic digestion by sequence-specific proteases. Although this mass fingerprinting method works well for isolated proteins, the resulting protein identifications are not sufficiently specific for protein mixtures, where peptide fragmentation by tandem MS (MS 2) is currently the method of choice (2-4). Peptide mixtures are resolved by nanoscale liquid chromatography, and peptides are ionized on-line by electrospray (5). Mass spectra are taken every few seconds, followed by isolation of the most intense peptide ions, fragmentation by collisions with an inert gas, and finally the recording of a mass spectrum of the fragments. This fragment mass spectrum, also termed MSMS spectrum, tandem mass spectrum, or MS 2 spectrum, consists mainly of N-and C-terminal fragments of the peptide …","author":[{"dropping-particle":"V","family":"Olsen","given":"Jesper","non-dropping-particle":"","parse-names":false,"suffix":""},{"dropping-particle":"","family":"Mann","given":"Matthias","non-dropping-particle":"","parse-names":false,"suffix":""}],"id":"ITEM-1","issued":{"date-parts":[["2004"]]},"title":"Improved peptide identification in proteomics by two consecutive stages of mass spectrometric fragmentation","type":"article-journal","volume":"101"},"uris":["http://www.mendeley.com/documents/?uuid=694d3365-7957-39cc-9c7a-23696b0382ff"]}],"mendeley":{"formattedCitation":"(Olsen &amp; Mann, 2004)","plainTextFormattedCitation":"(Olsen &amp; Mann, 2004)","previouslyFormattedCitation":"(Olsen &amp; Mann, 2004)"},"properties":{"noteIndex":0},"schema":"https://github.com/citation-style-language/schema/raw/master/csl-citation.json"}</w:instrText>
            </w:r>
            <w:r w:rsidR="0041063B">
              <w:fldChar w:fldCharType="separate"/>
            </w:r>
            <w:r w:rsidR="0041063B" w:rsidRPr="00A507FA">
              <w:rPr>
                <w:noProof/>
              </w:rPr>
              <w:t>(Olsen &amp; Mann, 2004)</w:t>
            </w:r>
            <w:r w:rsidR="0041063B">
              <w:fldChar w:fldCharType="end"/>
            </w:r>
            <w:r w:rsidR="0041063B">
              <w:t>.</w:t>
            </w:r>
          </w:p>
        </w:tc>
        <w:tc>
          <w:tcPr>
            <w:tcW w:w="2890" w:type="dxa"/>
          </w:tcPr>
          <w:p w14:paraId="58E1FF88" w14:textId="68A1533D" w:rsidR="0041063B" w:rsidRDefault="0041063B" w:rsidP="00D36000">
            <w:pPr>
              <w:spacing w:line="240" w:lineRule="auto"/>
              <w:jc w:val="center"/>
            </w:pPr>
            <w:r>
              <w:t xml:space="preserve">Scoring all </w:t>
            </w:r>
            <w:r w:rsidR="00A42B1F">
              <w:t xml:space="preserve">segment candidates </w:t>
            </w:r>
            <w:r>
              <w:t>against MD fragmentation data</w:t>
            </w:r>
          </w:p>
        </w:tc>
      </w:tr>
      <w:tr w:rsidR="0041063B" w14:paraId="71B357CE" w14:textId="7114F5C5" w:rsidTr="00D36000">
        <w:tc>
          <w:tcPr>
            <w:tcW w:w="1985" w:type="dxa"/>
          </w:tcPr>
          <w:p w14:paraId="4B199BA0" w14:textId="22D26D79" w:rsidR="0041063B" w:rsidRDefault="007C6C44" w:rsidP="007A1676">
            <w:pPr>
              <w:spacing w:line="240" w:lineRule="auto"/>
              <w:jc w:val="left"/>
            </w:pPr>
            <w:r>
              <w:t>Local</w:t>
            </w:r>
            <w:r w:rsidR="00D36000">
              <w:t xml:space="preserve"> BU-</w:t>
            </w:r>
            <w:r w:rsidR="0041063B">
              <w:t>score</w:t>
            </w:r>
          </w:p>
        </w:tc>
        <w:tc>
          <w:tcPr>
            <w:tcW w:w="4475" w:type="dxa"/>
          </w:tcPr>
          <w:p w14:paraId="30741E18" w14:textId="54C86179" w:rsidR="0041063B" w:rsidRDefault="0041063B" w:rsidP="007A1676">
            <w:pPr>
              <w:spacing w:line="240" w:lineRule="auto"/>
            </w:pPr>
            <w:r>
              <w:t xml:space="preserve">This score quantifies the support by PEAKS </w:t>
            </w:r>
            <w:r w:rsidRPr="007A1676">
              <w:rPr>
                <w:i/>
              </w:rPr>
              <w:t>de novo</w:t>
            </w:r>
            <w:r>
              <w:t xml:space="preserve"> reads. It is calculated by summing the number of reads that have a residue matching the prediction at the considered position. Positions for the prediction are numbered according to the IMGT numbering convention and reads are aligned to the prediction during manual inspection or CDR gap filling, or a consensus sequence based on the provided reads/templates/contaminants during initial scoring.</w:t>
            </w:r>
          </w:p>
        </w:tc>
        <w:tc>
          <w:tcPr>
            <w:tcW w:w="2890" w:type="dxa"/>
          </w:tcPr>
          <w:p w14:paraId="4C257FF3" w14:textId="6CA84BDF" w:rsidR="0041063B" w:rsidRDefault="00842206" w:rsidP="00D36000">
            <w:pPr>
              <w:spacing w:line="240" w:lineRule="auto"/>
              <w:jc w:val="center"/>
            </w:pPr>
            <w:r>
              <w:t>Internally s</w:t>
            </w:r>
            <w:r w:rsidR="0041063B">
              <w:t xml:space="preserve">coring CDR candidates </w:t>
            </w:r>
            <w:r>
              <w:t xml:space="preserve">against </w:t>
            </w:r>
            <w:r w:rsidR="00EA0694">
              <w:t>BU</w:t>
            </w:r>
            <w:r>
              <w:t xml:space="preserve"> data</w:t>
            </w:r>
            <w:r w:rsidR="003700D3">
              <w:t xml:space="preserve"> </w:t>
            </w:r>
            <w:r>
              <w:t>(</w:t>
            </w:r>
            <w:r w:rsidR="0041063B">
              <w:t>before they are rescor</w:t>
            </w:r>
            <w:r>
              <w:t xml:space="preserve">ed as FR-CDR-FR </w:t>
            </w:r>
            <w:r w:rsidR="00D85C51">
              <w:t>candidates</w:t>
            </w:r>
            <w:r w:rsidR="003700D3">
              <w:t xml:space="preserve"> and manually inspected</w:t>
            </w:r>
            <w:r>
              <w:t>)</w:t>
            </w:r>
          </w:p>
        </w:tc>
      </w:tr>
      <w:tr w:rsidR="007C6C44" w14:paraId="124CC9A2" w14:textId="77777777" w:rsidTr="007C6C44">
        <w:tc>
          <w:tcPr>
            <w:tcW w:w="1985" w:type="dxa"/>
          </w:tcPr>
          <w:p w14:paraId="7113ABEB" w14:textId="401B2770" w:rsidR="007C6C44" w:rsidDel="007C6C44" w:rsidRDefault="007C6C44" w:rsidP="007C6C44">
            <w:pPr>
              <w:spacing w:line="240" w:lineRule="auto"/>
              <w:jc w:val="left"/>
            </w:pPr>
            <w:r>
              <w:t>Germline score</w:t>
            </w:r>
          </w:p>
        </w:tc>
        <w:tc>
          <w:tcPr>
            <w:tcW w:w="4475" w:type="dxa"/>
          </w:tcPr>
          <w:p w14:paraId="1AB73C20" w14:textId="6CC4C355" w:rsidR="007C6C44" w:rsidRDefault="007C6C44" w:rsidP="007C6C44">
            <w:pPr>
              <w:spacing w:line="240" w:lineRule="auto"/>
            </w:pPr>
            <w:r>
              <w:t>This score quantifies the support by the provided germline sequences in the IMGT. It is calculated by aggregating the fraction of germline sequences that have a residue matching the prediction residue.</w:t>
            </w:r>
          </w:p>
        </w:tc>
        <w:tc>
          <w:tcPr>
            <w:tcW w:w="2890" w:type="dxa"/>
          </w:tcPr>
          <w:p w14:paraId="028A64E1" w14:textId="5386974D" w:rsidR="007C6C44" w:rsidRDefault="007C6C44" w:rsidP="007C6C44">
            <w:pPr>
              <w:spacing w:line="240" w:lineRule="auto"/>
              <w:jc w:val="center"/>
            </w:pPr>
            <w:r>
              <w:t>Manual inspection and tiebreaking</w:t>
            </w:r>
          </w:p>
        </w:tc>
      </w:tr>
      <w:tr w:rsidR="0041063B" w14:paraId="2AEB3CD4" w14:textId="31550E15" w:rsidTr="00D36000">
        <w:tc>
          <w:tcPr>
            <w:tcW w:w="1985" w:type="dxa"/>
          </w:tcPr>
          <w:p w14:paraId="277CE322" w14:textId="20BAA4E3" w:rsidR="0041063B" w:rsidRDefault="0041063B" w:rsidP="007A1676">
            <w:pPr>
              <w:spacing w:line="240" w:lineRule="auto"/>
              <w:jc w:val="left"/>
            </w:pPr>
            <w:r>
              <w:t>Template score</w:t>
            </w:r>
          </w:p>
        </w:tc>
        <w:tc>
          <w:tcPr>
            <w:tcW w:w="4475" w:type="dxa"/>
          </w:tcPr>
          <w:p w14:paraId="7D2260DF" w14:textId="3A945DD6" w:rsidR="0041063B" w:rsidRDefault="0041063B">
            <w:pPr>
              <w:spacing w:line="240" w:lineRule="auto"/>
            </w:pPr>
            <w:r>
              <w:t>This score quantifies the support by the provided template(s</w:t>
            </w:r>
            <w:proofErr w:type="gramStart"/>
            <w:r>
              <w:t>).It</w:t>
            </w:r>
            <w:proofErr w:type="gramEnd"/>
            <w:r>
              <w:t xml:space="preserve"> is calculated by summing the number of templates that have a residue matching the predicti</w:t>
            </w:r>
            <w:r w:rsidR="007C6C44">
              <w:t>on</w:t>
            </w:r>
            <w:r>
              <w:t>.</w:t>
            </w:r>
          </w:p>
        </w:tc>
        <w:tc>
          <w:tcPr>
            <w:tcW w:w="2890" w:type="dxa"/>
          </w:tcPr>
          <w:p w14:paraId="06BE2A81" w14:textId="538D1C45" w:rsidR="0041063B" w:rsidRDefault="00842206" w:rsidP="00D36000">
            <w:pPr>
              <w:spacing w:line="240" w:lineRule="auto"/>
              <w:jc w:val="center"/>
            </w:pPr>
            <w:r>
              <w:t>Manual inspection</w:t>
            </w:r>
            <w:r w:rsidR="007C6C44">
              <w:t xml:space="preserve"> and tiebreaking</w:t>
            </w:r>
          </w:p>
        </w:tc>
      </w:tr>
    </w:tbl>
    <w:p w14:paraId="547505A6" w14:textId="026204F2" w:rsidR="009C6CF2" w:rsidRDefault="00D20162" w:rsidP="00D20162">
      <w:pPr>
        <w:pStyle w:val="Heading3"/>
      </w:pPr>
      <w:r w:rsidRPr="00E930C2">
        <w:rPr>
          <w:rStyle w:val="Heading2Char"/>
          <w:rFonts w:eastAsiaTheme="minorHAnsi"/>
          <w:b/>
          <w:bCs/>
        </w:rPr>
        <w:t xml:space="preserve">Different scores </w:t>
      </w:r>
      <w:r w:rsidR="003700D3">
        <w:rPr>
          <w:rStyle w:val="Heading2Char"/>
          <w:rFonts w:eastAsiaTheme="minorHAnsi"/>
          <w:b/>
          <w:bCs/>
        </w:rPr>
        <w:t xml:space="preserve">calculated </w:t>
      </w:r>
      <w:r w:rsidR="00856CCC">
        <w:rPr>
          <w:rStyle w:val="Heading2Char"/>
          <w:rFonts w:eastAsiaTheme="minorHAnsi"/>
          <w:b/>
          <w:bCs/>
        </w:rPr>
        <w:t>throughout the workflow</w:t>
      </w:r>
      <w:r w:rsidRPr="00D20162">
        <w:t>.</w:t>
      </w:r>
    </w:p>
    <w:p w14:paraId="2975D37A" w14:textId="71410BA0" w:rsidR="006D0EE6" w:rsidRDefault="007C6C44">
      <w:pPr>
        <w:spacing w:line="259" w:lineRule="auto"/>
        <w:jc w:val="left"/>
      </w:pPr>
      <w:r>
        <w:t>The Template- and Germline- score are not used in the manuscript. The local BU-score is only used for internal ranking before CDR rescoring as the CDR-candidate are too short for the Shotgun-score.</w:t>
      </w:r>
      <w:r w:rsidR="006D0EE6">
        <w:br w:type="page"/>
      </w:r>
    </w:p>
    <w:p w14:paraId="07F068C2" w14:textId="0D3C184D" w:rsidR="00D20162" w:rsidRDefault="00D20162" w:rsidP="00E930C2">
      <w:pPr>
        <w:pStyle w:val="Heading2"/>
        <w:rPr>
          <w:rFonts w:ascii="Times" w:hAnsi="Times"/>
        </w:rPr>
      </w:pPr>
      <w:r w:rsidRPr="007F57C6">
        <w:rPr>
          <w:rFonts w:ascii="Times" w:hAnsi="Times"/>
        </w:rPr>
        <w:lastRenderedPageBreak/>
        <w:t xml:space="preserve">Figure </w:t>
      </w:r>
      <w:r w:rsidR="00757C4A" w:rsidRPr="007F57C6">
        <w:rPr>
          <w:rFonts w:ascii="Times" w:hAnsi="Times"/>
        </w:rPr>
        <w:t>S</w:t>
      </w:r>
      <w:r w:rsidR="00757C4A">
        <w:rPr>
          <w:rFonts w:ascii="Times" w:hAnsi="Times"/>
        </w:rPr>
        <w:t>4</w:t>
      </w:r>
    </w:p>
    <w:p w14:paraId="7371E669" w14:textId="342B9B45" w:rsidR="00E61F9F" w:rsidRDefault="00441DD3" w:rsidP="00777CB7">
      <w:pPr>
        <w:rPr>
          <w:rFonts w:ascii="Times" w:hAnsi="Times"/>
          <w:b/>
          <w:bCs/>
          <w:sz w:val="24"/>
          <w:szCs w:val="24"/>
        </w:rPr>
      </w:pPr>
      <w:r>
        <w:rPr>
          <w:noProof/>
          <w:lang w:val="en-US"/>
        </w:rPr>
        <w:drawing>
          <wp:inline distT="0" distB="0" distL="0" distR="0" wp14:anchorId="5A88002D" wp14:editId="31F0D38B">
            <wp:extent cx="5612758" cy="7846349"/>
            <wp:effectExtent l="0" t="0" r="762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2758" cy="7846349"/>
                    </a:xfrm>
                    <a:prstGeom prst="rect">
                      <a:avLst/>
                    </a:prstGeom>
                  </pic:spPr>
                </pic:pic>
              </a:graphicData>
            </a:graphic>
          </wp:inline>
        </w:drawing>
      </w:r>
    </w:p>
    <w:p w14:paraId="66B3C2AE" w14:textId="27A1FF6A" w:rsidR="00D20162" w:rsidRPr="00D20162" w:rsidRDefault="00476FB8" w:rsidP="00E930C2">
      <w:pPr>
        <w:pStyle w:val="Heading3"/>
        <w:rPr>
          <w:rStyle w:val="Heading2Char"/>
          <w:rFonts w:eastAsiaTheme="minorHAnsi"/>
          <w:b/>
          <w:bCs/>
        </w:rPr>
      </w:pPr>
      <w:bookmarkStart w:id="38" w:name="_Hlk126343873"/>
      <w:r w:rsidRPr="00E930C2">
        <w:rPr>
          <w:rStyle w:val="Heading2Char"/>
          <w:rFonts w:eastAsiaTheme="minorHAnsi"/>
          <w:b/>
          <w:bCs/>
        </w:rPr>
        <w:lastRenderedPageBreak/>
        <w:t>CDR candidate</w:t>
      </w:r>
      <w:r w:rsidRPr="00D20162">
        <w:rPr>
          <w:rStyle w:val="Heading2Char"/>
          <w:rFonts w:eastAsiaTheme="minorHAnsi"/>
          <w:b/>
          <w:bCs/>
        </w:rPr>
        <w:t xml:space="preserve"> generation</w:t>
      </w:r>
    </w:p>
    <w:p w14:paraId="1FEF16B0" w14:textId="7AAB4A3A" w:rsidR="00777CB7" w:rsidRPr="00E736E8" w:rsidRDefault="00777CB7" w:rsidP="00B92A1D">
      <w:pPr>
        <w:spacing w:after="0" w:line="360" w:lineRule="auto"/>
      </w:pPr>
      <w:r>
        <w:t>Candidate CDR sequences are generated</w:t>
      </w:r>
      <w:r w:rsidR="00476FB8">
        <w:t xml:space="preserve"> by joining a pair of adjacent FR candidates (</w:t>
      </w:r>
      <w:proofErr w:type="gramStart"/>
      <w:r w:rsidR="00476FB8">
        <w:t>e.g.</w:t>
      </w:r>
      <w:proofErr w:type="gramEnd"/>
      <w:r w:rsidR="00476FB8">
        <w:t xml:space="preserve"> a FR1 candidate and a FR2 candidate) using </w:t>
      </w:r>
      <w:r>
        <w:t xml:space="preserve">overhanging reads from both FRs. </w:t>
      </w:r>
      <w:r w:rsidR="00EE0EDA" w:rsidRPr="00405BCD">
        <w:rPr>
          <w:b/>
          <w:bCs/>
        </w:rPr>
        <w:t>a)</w:t>
      </w:r>
      <w:r w:rsidR="00EE0EDA">
        <w:t xml:space="preserve"> </w:t>
      </w:r>
      <w:r>
        <w:t xml:space="preserve">Reads containing the 3 </w:t>
      </w:r>
      <w:r w:rsidR="00015977">
        <w:t xml:space="preserve">CDR </w:t>
      </w:r>
      <w:r>
        <w:t xml:space="preserve">flanking residues are taken for </w:t>
      </w:r>
      <w:r w:rsidR="00476FB8">
        <w:t>the left (</w:t>
      </w:r>
      <w:proofErr w:type="gramStart"/>
      <w:r w:rsidR="00476FB8">
        <w:t>e.g.</w:t>
      </w:r>
      <w:proofErr w:type="gramEnd"/>
      <w:r w:rsidR="00476FB8">
        <w:t xml:space="preserve"> FR1) and right </w:t>
      </w:r>
      <w:r>
        <w:t>FR</w:t>
      </w:r>
      <w:r w:rsidR="00B92A1D">
        <w:t xml:space="preserve"> (e.g. FR2)</w:t>
      </w:r>
      <w:r>
        <w:t xml:space="preserve">. </w:t>
      </w:r>
      <w:r w:rsidR="00EE0EDA" w:rsidRPr="00405BCD">
        <w:rPr>
          <w:b/>
          <w:bCs/>
        </w:rPr>
        <w:t>b)</w:t>
      </w:r>
      <w:r w:rsidR="00EE0EDA">
        <w:t xml:space="preserve"> </w:t>
      </w:r>
      <w:r>
        <w:t xml:space="preserve">The N-terminal overhanging reads </w:t>
      </w:r>
      <w:r w:rsidR="0011111D">
        <w:t>(</w:t>
      </w:r>
      <w:proofErr w:type="spellStart"/>
      <w:r w:rsidR="0011111D">
        <w:t>left_overhangs</w:t>
      </w:r>
      <w:proofErr w:type="spellEnd"/>
      <w:r w:rsidR="0011111D">
        <w:t xml:space="preserve">) </w:t>
      </w:r>
      <w:r>
        <w:t xml:space="preserve">are then combined with the C-terminal </w:t>
      </w:r>
      <w:r w:rsidR="00B92A1D">
        <w:t>overhanging reads</w:t>
      </w:r>
      <w:r w:rsidR="0011111D">
        <w:t xml:space="preserve"> (</w:t>
      </w:r>
      <w:proofErr w:type="spellStart"/>
      <w:r w:rsidR="0011111D">
        <w:t>right_overhangs</w:t>
      </w:r>
      <w:proofErr w:type="spellEnd"/>
      <w:r w:rsidR="0011111D">
        <w:t>)</w:t>
      </w:r>
      <w:r>
        <w:t>, generating all possible combinations.</w:t>
      </w:r>
      <w:r w:rsidR="00EE0EDA">
        <w:t xml:space="preserve"> </w:t>
      </w:r>
      <w:r w:rsidR="00EE0EDA" w:rsidRPr="00405BCD">
        <w:rPr>
          <w:b/>
          <w:bCs/>
        </w:rPr>
        <w:t>c)</w:t>
      </w:r>
      <w:r w:rsidR="00EE0EDA">
        <w:t xml:space="preserve"> </w:t>
      </w:r>
      <w:r>
        <w:t>The mass of the CDR is calculated using the FR</w:t>
      </w:r>
      <w:r w:rsidR="0011111D">
        <w:t xml:space="preserve"> candidates</w:t>
      </w:r>
      <w:r>
        <w:t xml:space="preserve"> and the s</w:t>
      </w:r>
      <w:r w:rsidRPr="00F8658C">
        <w:rPr>
          <w:i/>
          <w:iCs/>
        </w:rPr>
        <w:t>liding window score</w:t>
      </w:r>
      <w:r>
        <w:rPr>
          <w:i/>
          <w:iCs/>
        </w:rPr>
        <w:t xml:space="preserve"> </w:t>
      </w:r>
      <w:r w:rsidRPr="00F8658C">
        <w:t>(</w:t>
      </w:r>
      <w:r w:rsidRPr="00F8658C">
        <w:rPr>
          <w:highlight w:val="yellow"/>
        </w:rPr>
        <w:t xml:space="preserve">Figure </w:t>
      </w:r>
      <w:r w:rsidR="00265A94" w:rsidRPr="00F8658C">
        <w:rPr>
          <w:highlight w:val="yellow"/>
        </w:rPr>
        <w:t>S</w:t>
      </w:r>
      <w:r w:rsidR="00265A94">
        <w:t>2</w:t>
      </w:r>
      <w:r w:rsidRPr="00F8658C">
        <w:t>)</w:t>
      </w:r>
      <w:r>
        <w:t xml:space="preserve"> and used to filter the CDR candidates</w:t>
      </w:r>
      <w:r w:rsidR="00B92A1D">
        <w:t>,</w:t>
      </w:r>
      <w:r>
        <w:t xml:space="preserve"> retaining only those matching the </w:t>
      </w:r>
      <w:r w:rsidR="003C6572">
        <w:t xml:space="preserve">target </w:t>
      </w:r>
      <w:r>
        <w:t>mass within a 5 Da tolerance</w:t>
      </w:r>
      <w:r w:rsidR="00EE0EDA">
        <w:t>.</w:t>
      </w:r>
    </w:p>
    <w:bookmarkEnd w:id="0"/>
    <w:bookmarkEnd w:id="38"/>
    <w:p w14:paraId="603E7615" w14:textId="0EA40CA7" w:rsidR="00053E3D" w:rsidRPr="00E736E8" w:rsidRDefault="00053E3D" w:rsidP="00777CB7"/>
    <w:sectPr w:rsidR="00053E3D" w:rsidRPr="00E736E8">
      <w:headerReference w:type="default" r:id="rId23"/>
      <w:footerReference w:type="default" r:id="rId2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Graaf, S.C. de (Bastiaan)" w:date="2023-06-19T12:31:00Z" w:initials="GSd(">
    <w:p w14:paraId="40F48CE4" w14:textId="77777777" w:rsidR="007215AA" w:rsidRDefault="007215AA" w:rsidP="00CA09B4">
      <w:pPr>
        <w:pStyle w:val="CommentText"/>
        <w:jc w:val="left"/>
      </w:pPr>
      <w:r>
        <w:rPr>
          <w:rStyle w:val="CommentReference"/>
        </w:rPr>
        <w:annotationRef/>
      </w:r>
      <w:r>
        <w:t>For figure 1, 2, 3 and 4 I have a longer legend as well, but Richard asked me to shorten a bit.</w:t>
      </w:r>
    </w:p>
  </w:comment>
  <w:comment w:id="3" w:author="Heck, A.J.R. (Albert)" w:date="2023-08-13T09:49:00Z" w:initials="AH">
    <w:p w14:paraId="1026E998" w14:textId="77777777" w:rsidR="00560AB9" w:rsidRDefault="00560AB9" w:rsidP="00F141E5">
      <w:pPr>
        <w:jc w:val="left"/>
      </w:pPr>
      <w:r>
        <w:rPr>
          <w:rStyle w:val="CommentReference"/>
        </w:rPr>
        <w:annotationRef/>
      </w:r>
      <w:r>
        <w:rPr>
          <w:color w:val="000000"/>
          <w:sz w:val="20"/>
          <w:szCs w:val="20"/>
        </w:rPr>
        <w:t>What do the error bars mean in the figure? Change annotations from “Chain candidates” to “Full sequence approach” and Segment candidates to “Segmented approach”</w:t>
      </w:r>
    </w:p>
  </w:comment>
  <w:comment w:id="4" w:author="Graaf, S.C. de (Bastiaan)" w:date="2023-08-28T13:08:00Z" w:initials="GSd(">
    <w:p w14:paraId="18AD9448" w14:textId="77777777" w:rsidR="00B149EC" w:rsidRDefault="00B149EC" w:rsidP="004A0DF6">
      <w:pPr>
        <w:pStyle w:val="CommentText"/>
        <w:jc w:val="left"/>
      </w:pPr>
      <w:r>
        <w:rPr>
          <w:rStyle w:val="CommentReference"/>
        </w:rPr>
        <w:annotationRef/>
      </w:r>
      <w:r>
        <w:t>The error bars are an attempt to indicate that the number of candidates is dependent on several factors</w:t>
      </w:r>
      <w:r>
        <w:br/>
      </w:r>
      <w:r>
        <w:br/>
        <w:t>changed the annotations</w:t>
      </w:r>
    </w:p>
  </w:comment>
  <w:comment w:id="18" w:author="Graaf, S.C. de (Bastiaan)" w:date="2023-08-22T14:04:00Z" w:initials="GSd(">
    <w:p w14:paraId="7DC25177" w14:textId="4EEFD4A4" w:rsidR="00B74CF4" w:rsidRDefault="00B74CF4" w:rsidP="003257D8">
      <w:pPr>
        <w:pStyle w:val="CommentText"/>
        <w:jc w:val="left"/>
      </w:pPr>
      <w:r>
        <w:rPr>
          <w:rStyle w:val="CommentReference"/>
        </w:rPr>
        <w:annotationRef/>
      </w:r>
      <w:r>
        <w:t>Maybe this should be the title?</w:t>
      </w:r>
    </w:p>
  </w:comment>
  <w:comment w:id="36" w:author="Graaf, S.C. de (Bastiaan)" w:date="2023-01-19T14:01:00Z" w:initials="GSd(">
    <w:p w14:paraId="7AE62047" w14:textId="6759F0C2" w:rsidR="0041063B" w:rsidRDefault="0041063B" w:rsidP="00F74D12">
      <w:pPr>
        <w:pStyle w:val="CommentText"/>
      </w:pPr>
      <w:r>
        <w:rPr>
          <w:rStyle w:val="CommentReference"/>
        </w:rPr>
        <w:annotationRef/>
      </w:r>
      <w:r w:rsidRPr="000A1347">
        <w:rPr>
          <w:lang w:val="en-US"/>
        </w:rPr>
        <w:t>Is there succinct definition for the psm score we use?</w:t>
      </w:r>
    </w:p>
  </w:comment>
  <w:comment w:id="37" w:author="Scheltema, R.A. (Richard)" w:date="2023-01-24T10:24:00Z" w:initials="SR(">
    <w:p w14:paraId="7C2CDD05" w14:textId="09CD1D26" w:rsidR="0041063B" w:rsidRDefault="0041063B">
      <w:pPr>
        <w:pStyle w:val="CommentText"/>
      </w:pPr>
      <w:r>
        <w:rPr>
          <w:rStyle w:val="CommentReference"/>
        </w:rPr>
        <w:annotationRef/>
      </w:r>
      <w:r w:rsidRPr="00AE1B73">
        <w:t>https://www.pnas.org/doi/pdf/10.1073/pnas.0405549101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0F48CE4" w15:done="1"/>
  <w15:commentEx w15:paraId="1026E998" w15:done="0"/>
  <w15:commentEx w15:paraId="18AD9448" w15:paraIdParent="1026E998" w15:done="0"/>
  <w15:commentEx w15:paraId="7DC25177" w15:done="0"/>
  <w15:commentEx w15:paraId="7AE62047" w15:done="1"/>
  <w15:commentEx w15:paraId="7C2CDD05" w15:paraIdParent="7AE62047"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3AC910" w16cex:dateUtc="2023-06-19T10:31:00Z"/>
  <w16cex:commentExtensible w16cex:durableId="2883259E" w16cex:dateUtc="2023-08-13T07:49:00Z"/>
  <w16cex:commentExtensible w16cex:durableId="28971ADF" w16cex:dateUtc="2023-08-28T11:08:00Z"/>
  <w16cex:commentExtensible w16cex:durableId="288F3EE1" w16cex:dateUtc="2023-08-22T12:04:00Z"/>
  <w16cex:commentExtensible w16cex:durableId="2773CBCE" w16cex:dateUtc="2023-01-19T13: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0F48CE4" w16cid:durableId="283AC910"/>
  <w16cid:commentId w16cid:paraId="1026E998" w16cid:durableId="2883259E"/>
  <w16cid:commentId w16cid:paraId="18AD9448" w16cid:durableId="28971ADF"/>
  <w16cid:commentId w16cid:paraId="7DC25177" w16cid:durableId="288F3EE1"/>
  <w16cid:commentId w16cid:paraId="7AE62047" w16cid:durableId="2773CBCE"/>
  <w16cid:commentId w16cid:paraId="7C2CDD05" w16cid:durableId="27824CB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0F6E55" w14:textId="77777777" w:rsidR="00A666C7" w:rsidRDefault="00A666C7" w:rsidP="00433B8F">
      <w:r>
        <w:separator/>
      </w:r>
    </w:p>
  </w:endnote>
  <w:endnote w:type="continuationSeparator" w:id="0">
    <w:p w14:paraId="6FBDCF84" w14:textId="77777777" w:rsidR="00A666C7" w:rsidRDefault="00A666C7" w:rsidP="00433B8F">
      <w:r>
        <w:continuationSeparator/>
      </w:r>
    </w:p>
  </w:endnote>
  <w:endnote w:type="continuationNotice" w:id="1">
    <w:p w14:paraId="1F5B63C0" w14:textId="77777777" w:rsidR="00A666C7" w:rsidRDefault="00A666C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w:panose1 w:val="02020603050405020304"/>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0819305"/>
      <w:docPartObj>
        <w:docPartGallery w:val="Page Numbers (Bottom of Page)"/>
        <w:docPartUnique/>
      </w:docPartObj>
    </w:sdtPr>
    <w:sdtEndPr>
      <w:rPr>
        <w:noProof/>
      </w:rPr>
    </w:sdtEndPr>
    <w:sdtContent>
      <w:p w14:paraId="7E179089" w14:textId="65F9C096" w:rsidR="00B459D2" w:rsidRDefault="00B459D2" w:rsidP="000A1347">
        <w:pPr>
          <w:pStyle w:val="Footer"/>
        </w:pPr>
        <w:r>
          <w:fldChar w:fldCharType="begin"/>
        </w:r>
        <w:r>
          <w:instrText xml:space="preserve"> PAGE   \* MERGEFORMAT </w:instrText>
        </w:r>
        <w:r>
          <w:fldChar w:fldCharType="separate"/>
        </w:r>
        <w:r w:rsidR="005678CD">
          <w:rPr>
            <w:noProof/>
          </w:rPr>
          <w:t>17</w:t>
        </w:r>
        <w:r>
          <w:rPr>
            <w:noProof/>
          </w:rPr>
          <w:fldChar w:fldCharType="end"/>
        </w:r>
      </w:p>
    </w:sdtContent>
  </w:sdt>
  <w:p w14:paraId="679A0A27" w14:textId="141ED67F" w:rsidR="00B459D2" w:rsidRDefault="00B459D2" w:rsidP="00F74D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F60B34" w14:textId="77777777" w:rsidR="00A666C7" w:rsidRDefault="00A666C7" w:rsidP="00433B8F">
      <w:r>
        <w:separator/>
      </w:r>
    </w:p>
  </w:footnote>
  <w:footnote w:type="continuationSeparator" w:id="0">
    <w:p w14:paraId="4E5C4273" w14:textId="77777777" w:rsidR="00A666C7" w:rsidRDefault="00A666C7" w:rsidP="00433B8F">
      <w:r>
        <w:continuationSeparator/>
      </w:r>
    </w:p>
  </w:footnote>
  <w:footnote w:type="continuationNotice" w:id="1">
    <w:p w14:paraId="4CB8F950" w14:textId="77777777" w:rsidR="00A666C7" w:rsidRDefault="00A666C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AEEC6" w14:textId="51E9B31A" w:rsidR="00B459D2" w:rsidRDefault="00B459D2" w:rsidP="00F74D12">
    <w:pPr>
      <w:pStyle w:val="Header"/>
    </w:pPr>
    <w:proofErr w:type="gramStart"/>
    <w:r w:rsidRPr="00E65D78">
      <w:rPr>
        <w:lang w:val="nl-NL"/>
      </w:rPr>
      <w:t>de</w:t>
    </w:r>
    <w:proofErr w:type="gramEnd"/>
    <w:r w:rsidRPr="00E65D78">
      <w:rPr>
        <w:lang w:val="nl-NL"/>
      </w:rPr>
      <w:t xml:space="preserve"> Graaf</w:t>
    </w:r>
    <w:r>
      <w:rPr>
        <w:lang w:val="nl-NL"/>
      </w:rPr>
      <w:t xml:space="preserve"> </w:t>
    </w:r>
    <w:r w:rsidRPr="00861633">
      <w:rPr>
        <w:i/>
        <w:lang w:val="nl-NL"/>
      </w:rPr>
      <w:t>et 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239FC"/>
    <w:multiLevelType w:val="hybridMultilevel"/>
    <w:tmpl w:val="A3F6BC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2BE13B2"/>
    <w:multiLevelType w:val="hybridMultilevel"/>
    <w:tmpl w:val="191A4AFE"/>
    <w:lvl w:ilvl="0" w:tplc="6D4EDD7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CBD325F"/>
    <w:multiLevelType w:val="hybridMultilevel"/>
    <w:tmpl w:val="6E52BD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2BD750E"/>
    <w:multiLevelType w:val="hybridMultilevel"/>
    <w:tmpl w:val="EB3023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8916B93"/>
    <w:multiLevelType w:val="hybridMultilevel"/>
    <w:tmpl w:val="29BEE0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08991361">
    <w:abstractNumId w:val="0"/>
  </w:num>
  <w:num w:numId="2" w16cid:durableId="416442115">
    <w:abstractNumId w:val="4"/>
  </w:num>
  <w:num w:numId="3" w16cid:durableId="2063366236">
    <w:abstractNumId w:val="3"/>
  </w:num>
  <w:num w:numId="4" w16cid:durableId="1126197434">
    <w:abstractNumId w:val="2"/>
  </w:num>
  <w:num w:numId="5" w16cid:durableId="1413577901">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aaf, S.C. de (Bastiaan)">
    <w15:presenceInfo w15:providerId="AD" w15:userId="S::s.c.degraaf@uu.nl::cf431a3b-2f78-4eb5-99bc-fe2000999c6b"/>
  </w15:person>
  <w15:person w15:author="Heck, A.J.R. (Albert)">
    <w15:presenceInfo w15:providerId="AD" w15:userId="S::a.j.r.heck@uu.nl::c31694e6-4b4b-4f86-acd9-1f0df54f8108"/>
  </w15:person>
  <w15:person w15:author="Scheltema, R.A. (Richard)">
    <w15:presenceInfo w15:providerId="AD" w15:userId="S-1-5-21-2000478354-115176313-1801674531-62799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fr-FR" w:vendorID="64" w:dllVersion="6" w:nlCheck="1" w:checkStyle="0"/>
  <w:activeWritingStyle w:appName="MSWord" w:lang="en-US" w:vendorID="64" w:dllVersion="6" w:nlCheck="1" w:checkStyle="1"/>
  <w:activeWritingStyle w:appName="MSWord" w:lang="en-AU" w:vendorID="64" w:dllVersion="6" w:nlCheck="1" w:checkStyle="1"/>
  <w:activeWritingStyle w:appName="MSWord" w:lang="en-GB" w:vendorID="64" w:dllVersion="6" w:nlCheck="1" w:checkStyle="1"/>
  <w:activeWritingStyle w:appName="MSWord" w:lang="en-AU" w:vendorID="64" w:dllVersion="0" w:nlCheck="1" w:checkStyle="0"/>
  <w:activeWritingStyle w:appName="MSWord" w:lang="en-US" w:vendorID="64" w:dllVersion="0" w:nlCheck="1" w:checkStyle="0"/>
  <w:activeWritingStyle w:appName="MSWord" w:lang="nl-NL" w:vendorID="64" w:dllVersion="0" w:nlCheck="1" w:checkStyle="0"/>
  <w:activeWritingStyle w:appName="MSWord" w:lang="fr-FR" w:vendorID="64" w:dllVersion="0" w:nlCheck="1" w:checkStyle="0"/>
  <w:activeWritingStyle w:appName="MSWord" w:lang="de-DE" w:vendorID="64" w:dllVersion="0" w:nlCheck="1" w:checkStyle="0"/>
  <w:activeWritingStyle w:appName="MSWord" w:lang="en-GB" w:vendorID="64" w:dllVersion="0" w:nlCheck="1" w:checkStyle="0"/>
  <w:proofState w:spelling="clean" w:grammar="clean"/>
  <w:trackRevisions/>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2F11"/>
    <w:rsid w:val="00003FB8"/>
    <w:rsid w:val="0000432F"/>
    <w:rsid w:val="0000577C"/>
    <w:rsid w:val="00006406"/>
    <w:rsid w:val="00012354"/>
    <w:rsid w:val="00012538"/>
    <w:rsid w:val="00013848"/>
    <w:rsid w:val="000140FC"/>
    <w:rsid w:val="00015977"/>
    <w:rsid w:val="00015ECD"/>
    <w:rsid w:val="000224CC"/>
    <w:rsid w:val="00024FC2"/>
    <w:rsid w:val="000252D7"/>
    <w:rsid w:val="0002533E"/>
    <w:rsid w:val="00025C45"/>
    <w:rsid w:val="0002735A"/>
    <w:rsid w:val="00027F99"/>
    <w:rsid w:val="00031C25"/>
    <w:rsid w:val="00034554"/>
    <w:rsid w:val="00034ADD"/>
    <w:rsid w:val="0003592B"/>
    <w:rsid w:val="00036027"/>
    <w:rsid w:val="00037747"/>
    <w:rsid w:val="00037991"/>
    <w:rsid w:val="00037A5A"/>
    <w:rsid w:val="00040649"/>
    <w:rsid w:val="000406BA"/>
    <w:rsid w:val="00040876"/>
    <w:rsid w:val="00041F6F"/>
    <w:rsid w:val="00043623"/>
    <w:rsid w:val="0004582F"/>
    <w:rsid w:val="000505B0"/>
    <w:rsid w:val="00052435"/>
    <w:rsid w:val="0005323C"/>
    <w:rsid w:val="0005365F"/>
    <w:rsid w:val="00053E3D"/>
    <w:rsid w:val="00054718"/>
    <w:rsid w:val="00054C4A"/>
    <w:rsid w:val="00055EF4"/>
    <w:rsid w:val="000569DC"/>
    <w:rsid w:val="000578CE"/>
    <w:rsid w:val="00060F9B"/>
    <w:rsid w:val="00061D24"/>
    <w:rsid w:val="00063E9B"/>
    <w:rsid w:val="000641AB"/>
    <w:rsid w:val="000650B1"/>
    <w:rsid w:val="00066B59"/>
    <w:rsid w:val="00071632"/>
    <w:rsid w:val="0007256B"/>
    <w:rsid w:val="00072B23"/>
    <w:rsid w:val="00073618"/>
    <w:rsid w:val="000736C3"/>
    <w:rsid w:val="000738FF"/>
    <w:rsid w:val="000764FB"/>
    <w:rsid w:val="00076797"/>
    <w:rsid w:val="000767CD"/>
    <w:rsid w:val="000800A5"/>
    <w:rsid w:val="000808F2"/>
    <w:rsid w:val="00082176"/>
    <w:rsid w:val="00082FF0"/>
    <w:rsid w:val="00083019"/>
    <w:rsid w:val="00084488"/>
    <w:rsid w:val="000844A2"/>
    <w:rsid w:val="00085406"/>
    <w:rsid w:val="00086462"/>
    <w:rsid w:val="00086C0F"/>
    <w:rsid w:val="000906EE"/>
    <w:rsid w:val="00091579"/>
    <w:rsid w:val="00091DDA"/>
    <w:rsid w:val="0009250E"/>
    <w:rsid w:val="000928F2"/>
    <w:rsid w:val="00095048"/>
    <w:rsid w:val="000953CE"/>
    <w:rsid w:val="000955F9"/>
    <w:rsid w:val="0009689E"/>
    <w:rsid w:val="000A03C3"/>
    <w:rsid w:val="000A0D34"/>
    <w:rsid w:val="000A1347"/>
    <w:rsid w:val="000A2BD1"/>
    <w:rsid w:val="000A5ABC"/>
    <w:rsid w:val="000A6607"/>
    <w:rsid w:val="000A6783"/>
    <w:rsid w:val="000A68DE"/>
    <w:rsid w:val="000A7095"/>
    <w:rsid w:val="000A71A6"/>
    <w:rsid w:val="000B0A24"/>
    <w:rsid w:val="000B1059"/>
    <w:rsid w:val="000B32DC"/>
    <w:rsid w:val="000B3B73"/>
    <w:rsid w:val="000B53BC"/>
    <w:rsid w:val="000B5882"/>
    <w:rsid w:val="000B5FF0"/>
    <w:rsid w:val="000B6685"/>
    <w:rsid w:val="000B69B5"/>
    <w:rsid w:val="000B7F24"/>
    <w:rsid w:val="000C0C1E"/>
    <w:rsid w:val="000C0D8D"/>
    <w:rsid w:val="000C0F22"/>
    <w:rsid w:val="000C1ACA"/>
    <w:rsid w:val="000C2649"/>
    <w:rsid w:val="000C2792"/>
    <w:rsid w:val="000C3865"/>
    <w:rsid w:val="000C448E"/>
    <w:rsid w:val="000C4B4D"/>
    <w:rsid w:val="000C5235"/>
    <w:rsid w:val="000C6B3E"/>
    <w:rsid w:val="000D1989"/>
    <w:rsid w:val="000D4C2A"/>
    <w:rsid w:val="000D52EE"/>
    <w:rsid w:val="000E153B"/>
    <w:rsid w:val="000E217E"/>
    <w:rsid w:val="000E27AC"/>
    <w:rsid w:val="000E2D08"/>
    <w:rsid w:val="000E306E"/>
    <w:rsid w:val="000E476E"/>
    <w:rsid w:val="000E4F22"/>
    <w:rsid w:val="000F1831"/>
    <w:rsid w:val="000F18A7"/>
    <w:rsid w:val="000F56C7"/>
    <w:rsid w:val="000F6266"/>
    <w:rsid w:val="000F6D01"/>
    <w:rsid w:val="000F738D"/>
    <w:rsid w:val="000F7B20"/>
    <w:rsid w:val="00100F89"/>
    <w:rsid w:val="00104A61"/>
    <w:rsid w:val="001050A5"/>
    <w:rsid w:val="0010522E"/>
    <w:rsid w:val="00107D42"/>
    <w:rsid w:val="00110CA0"/>
    <w:rsid w:val="0011111D"/>
    <w:rsid w:val="001114C2"/>
    <w:rsid w:val="001119F2"/>
    <w:rsid w:val="00117094"/>
    <w:rsid w:val="00117726"/>
    <w:rsid w:val="0012065F"/>
    <w:rsid w:val="001225AB"/>
    <w:rsid w:val="001225DB"/>
    <w:rsid w:val="00124076"/>
    <w:rsid w:val="0012501E"/>
    <w:rsid w:val="00126167"/>
    <w:rsid w:val="00130F12"/>
    <w:rsid w:val="0013221D"/>
    <w:rsid w:val="00133980"/>
    <w:rsid w:val="00136259"/>
    <w:rsid w:val="001367A4"/>
    <w:rsid w:val="001424A6"/>
    <w:rsid w:val="001437F9"/>
    <w:rsid w:val="00143BE4"/>
    <w:rsid w:val="00144194"/>
    <w:rsid w:val="00145FF3"/>
    <w:rsid w:val="001463F1"/>
    <w:rsid w:val="00147B86"/>
    <w:rsid w:val="0015094A"/>
    <w:rsid w:val="00156A48"/>
    <w:rsid w:val="00156EAA"/>
    <w:rsid w:val="001579D4"/>
    <w:rsid w:val="00157F3D"/>
    <w:rsid w:val="001606C1"/>
    <w:rsid w:val="001621D3"/>
    <w:rsid w:val="001628DB"/>
    <w:rsid w:val="00162F66"/>
    <w:rsid w:val="00164113"/>
    <w:rsid w:val="0016512D"/>
    <w:rsid w:val="00167799"/>
    <w:rsid w:val="00167826"/>
    <w:rsid w:val="001732A0"/>
    <w:rsid w:val="00173765"/>
    <w:rsid w:val="00173909"/>
    <w:rsid w:val="00174E05"/>
    <w:rsid w:val="00175F3D"/>
    <w:rsid w:val="001760C2"/>
    <w:rsid w:val="001771C9"/>
    <w:rsid w:val="001808A0"/>
    <w:rsid w:val="0018125F"/>
    <w:rsid w:val="00181776"/>
    <w:rsid w:val="00181E62"/>
    <w:rsid w:val="00181FB4"/>
    <w:rsid w:val="00183109"/>
    <w:rsid w:val="00183687"/>
    <w:rsid w:val="00184FE6"/>
    <w:rsid w:val="00186617"/>
    <w:rsid w:val="0018767D"/>
    <w:rsid w:val="00191D4E"/>
    <w:rsid w:val="00191FBF"/>
    <w:rsid w:val="001926E1"/>
    <w:rsid w:val="001931FB"/>
    <w:rsid w:val="001933DB"/>
    <w:rsid w:val="001938A0"/>
    <w:rsid w:val="001945AA"/>
    <w:rsid w:val="00195FE1"/>
    <w:rsid w:val="001A197F"/>
    <w:rsid w:val="001A3655"/>
    <w:rsid w:val="001A452A"/>
    <w:rsid w:val="001A4A07"/>
    <w:rsid w:val="001A5517"/>
    <w:rsid w:val="001A5D18"/>
    <w:rsid w:val="001A6FBB"/>
    <w:rsid w:val="001A7C6C"/>
    <w:rsid w:val="001B1F30"/>
    <w:rsid w:val="001B20B7"/>
    <w:rsid w:val="001B635A"/>
    <w:rsid w:val="001B6513"/>
    <w:rsid w:val="001B6A5D"/>
    <w:rsid w:val="001C6839"/>
    <w:rsid w:val="001C7AF3"/>
    <w:rsid w:val="001D0ABF"/>
    <w:rsid w:val="001D29B5"/>
    <w:rsid w:val="001D5F57"/>
    <w:rsid w:val="001D60E4"/>
    <w:rsid w:val="001D68A5"/>
    <w:rsid w:val="001E0C3A"/>
    <w:rsid w:val="001E1345"/>
    <w:rsid w:val="001E1E96"/>
    <w:rsid w:val="001E300F"/>
    <w:rsid w:val="001E51E2"/>
    <w:rsid w:val="001E588C"/>
    <w:rsid w:val="001E74F4"/>
    <w:rsid w:val="001E7891"/>
    <w:rsid w:val="001F22F5"/>
    <w:rsid w:val="001F30F8"/>
    <w:rsid w:val="001F5E50"/>
    <w:rsid w:val="001F5F34"/>
    <w:rsid w:val="001F69C5"/>
    <w:rsid w:val="001F7160"/>
    <w:rsid w:val="001F741A"/>
    <w:rsid w:val="00200646"/>
    <w:rsid w:val="00203F44"/>
    <w:rsid w:val="00205D5D"/>
    <w:rsid w:val="002066F0"/>
    <w:rsid w:val="00212B64"/>
    <w:rsid w:val="00213FE9"/>
    <w:rsid w:val="00214142"/>
    <w:rsid w:val="00214D9A"/>
    <w:rsid w:val="00215D59"/>
    <w:rsid w:val="002161A5"/>
    <w:rsid w:val="00216B94"/>
    <w:rsid w:val="00216F98"/>
    <w:rsid w:val="002205D1"/>
    <w:rsid w:val="00222C79"/>
    <w:rsid w:val="00222DC3"/>
    <w:rsid w:val="0022511D"/>
    <w:rsid w:val="00226CC2"/>
    <w:rsid w:val="00227E66"/>
    <w:rsid w:val="00231B37"/>
    <w:rsid w:val="00234697"/>
    <w:rsid w:val="002370BE"/>
    <w:rsid w:val="0023721E"/>
    <w:rsid w:val="00241AC9"/>
    <w:rsid w:val="00241CD8"/>
    <w:rsid w:val="00241EB4"/>
    <w:rsid w:val="00241FD6"/>
    <w:rsid w:val="00246479"/>
    <w:rsid w:val="0024790D"/>
    <w:rsid w:val="00253A82"/>
    <w:rsid w:val="00254A68"/>
    <w:rsid w:val="00256DE0"/>
    <w:rsid w:val="00260F98"/>
    <w:rsid w:val="002616CF"/>
    <w:rsid w:val="00264C3D"/>
    <w:rsid w:val="00265A94"/>
    <w:rsid w:val="00266363"/>
    <w:rsid w:val="002667BC"/>
    <w:rsid w:val="00266C5D"/>
    <w:rsid w:val="00267C47"/>
    <w:rsid w:val="00267C8D"/>
    <w:rsid w:val="00270175"/>
    <w:rsid w:val="00271DDF"/>
    <w:rsid w:val="0027258C"/>
    <w:rsid w:val="00272885"/>
    <w:rsid w:val="00273051"/>
    <w:rsid w:val="00275627"/>
    <w:rsid w:val="00275DAA"/>
    <w:rsid w:val="00280046"/>
    <w:rsid w:val="0028036F"/>
    <w:rsid w:val="00280F99"/>
    <w:rsid w:val="002815BA"/>
    <w:rsid w:val="0028579F"/>
    <w:rsid w:val="00286D5B"/>
    <w:rsid w:val="002871AC"/>
    <w:rsid w:val="002906F1"/>
    <w:rsid w:val="00293988"/>
    <w:rsid w:val="00293EA3"/>
    <w:rsid w:val="00295AF8"/>
    <w:rsid w:val="002967D2"/>
    <w:rsid w:val="0029710B"/>
    <w:rsid w:val="00297D11"/>
    <w:rsid w:val="002A14A7"/>
    <w:rsid w:val="002A187E"/>
    <w:rsid w:val="002A4FC3"/>
    <w:rsid w:val="002A5E21"/>
    <w:rsid w:val="002A7251"/>
    <w:rsid w:val="002A733E"/>
    <w:rsid w:val="002B192F"/>
    <w:rsid w:val="002B22BB"/>
    <w:rsid w:val="002B2536"/>
    <w:rsid w:val="002B2920"/>
    <w:rsid w:val="002B3293"/>
    <w:rsid w:val="002B3415"/>
    <w:rsid w:val="002B3EFB"/>
    <w:rsid w:val="002B4D3D"/>
    <w:rsid w:val="002B5225"/>
    <w:rsid w:val="002B6B92"/>
    <w:rsid w:val="002B7C4B"/>
    <w:rsid w:val="002C0262"/>
    <w:rsid w:val="002C0909"/>
    <w:rsid w:val="002C09CC"/>
    <w:rsid w:val="002C1009"/>
    <w:rsid w:val="002C11D4"/>
    <w:rsid w:val="002C1DCA"/>
    <w:rsid w:val="002C412E"/>
    <w:rsid w:val="002C47E2"/>
    <w:rsid w:val="002C5F58"/>
    <w:rsid w:val="002C6AFE"/>
    <w:rsid w:val="002C7E53"/>
    <w:rsid w:val="002D1BE0"/>
    <w:rsid w:val="002D1D5F"/>
    <w:rsid w:val="002D31ED"/>
    <w:rsid w:val="002D487E"/>
    <w:rsid w:val="002D5C27"/>
    <w:rsid w:val="002E06D6"/>
    <w:rsid w:val="002E0A98"/>
    <w:rsid w:val="002E1051"/>
    <w:rsid w:val="002F226C"/>
    <w:rsid w:val="002F23AF"/>
    <w:rsid w:val="002F2ADF"/>
    <w:rsid w:val="002F3617"/>
    <w:rsid w:val="002F5B85"/>
    <w:rsid w:val="002F6F50"/>
    <w:rsid w:val="0030202A"/>
    <w:rsid w:val="00303027"/>
    <w:rsid w:val="0030337D"/>
    <w:rsid w:val="0030350E"/>
    <w:rsid w:val="00303CDA"/>
    <w:rsid w:val="00303FB2"/>
    <w:rsid w:val="00304F8F"/>
    <w:rsid w:val="00306A0E"/>
    <w:rsid w:val="00307A4B"/>
    <w:rsid w:val="00307C7D"/>
    <w:rsid w:val="0031023E"/>
    <w:rsid w:val="003103F3"/>
    <w:rsid w:val="0031230F"/>
    <w:rsid w:val="00314155"/>
    <w:rsid w:val="00315FEE"/>
    <w:rsid w:val="00317B16"/>
    <w:rsid w:val="00317EC4"/>
    <w:rsid w:val="0032137C"/>
    <w:rsid w:val="0032293B"/>
    <w:rsid w:val="00322E55"/>
    <w:rsid w:val="00324585"/>
    <w:rsid w:val="003251CD"/>
    <w:rsid w:val="00326834"/>
    <w:rsid w:val="00326C0D"/>
    <w:rsid w:val="003319EC"/>
    <w:rsid w:val="00331CD3"/>
    <w:rsid w:val="003341B4"/>
    <w:rsid w:val="00335964"/>
    <w:rsid w:val="00336021"/>
    <w:rsid w:val="00336182"/>
    <w:rsid w:val="00336F8C"/>
    <w:rsid w:val="00337FAB"/>
    <w:rsid w:val="00341C22"/>
    <w:rsid w:val="003443F9"/>
    <w:rsid w:val="00347D48"/>
    <w:rsid w:val="00350D07"/>
    <w:rsid w:val="00351365"/>
    <w:rsid w:val="00351575"/>
    <w:rsid w:val="00352087"/>
    <w:rsid w:val="003524BC"/>
    <w:rsid w:val="00352681"/>
    <w:rsid w:val="00352BF6"/>
    <w:rsid w:val="00353534"/>
    <w:rsid w:val="0035371A"/>
    <w:rsid w:val="003544AB"/>
    <w:rsid w:val="00355B91"/>
    <w:rsid w:val="003575A9"/>
    <w:rsid w:val="0036064D"/>
    <w:rsid w:val="0036198B"/>
    <w:rsid w:val="00363A11"/>
    <w:rsid w:val="00365EE3"/>
    <w:rsid w:val="00366B9E"/>
    <w:rsid w:val="003675A2"/>
    <w:rsid w:val="003700D3"/>
    <w:rsid w:val="00373F63"/>
    <w:rsid w:val="00374E07"/>
    <w:rsid w:val="00374FC2"/>
    <w:rsid w:val="00377056"/>
    <w:rsid w:val="003774CC"/>
    <w:rsid w:val="00380038"/>
    <w:rsid w:val="00380380"/>
    <w:rsid w:val="00382907"/>
    <w:rsid w:val="00383CB1"/>
    <w:rsid w:val="00384109"/>
    <w:rsid w:val="00385610"/>
    <w:rsid w:val="00385943"/>
    <w:rsid w:val="00386587"/>
    <w:rsid w:val="003867AE"/>
    <w:rsid w:val="003868A4"/>
    <w:rsid w:val="00386AD6"/>
    <w:rsid w:val="003874D3"/>
    <w:rsid w:val="00390F93"/>
    <w:rsid w:val="00392D12"/>
    <w:rsid w:val="00395A40"/>
    <w:rsid w:val="00397230"/>
    <w:rsid w:val="00397B62"/>
    <w:rsid w:val="003A0A3D"/>
    <w:rsid w:val="003A2432"/>
    <w:rsid w:val="003A2919"/>
    <w:rsid w:val="003A3192"/>
    <w:rsid w:val="003A3DAA"/>
    <w:rsid w:val="003A5072"/>
    <w:rsid w:val="003A50D6"/>
    <w:rsid w:val="003A5EE5"/>
    <w:rsid w:val="003A79C5"/>
    <w:rsid w:val="003A7A30"/>
    <w:rsid w:val="003B1794"/>
    <w:rsid w:val="003B410A"/>
    <w:rsid w:val="003B506E"/>
    <w:rsid w:val="003B732C"/>
    <w:rsid w:val="003C0714"/>
    <w:rsid w:val="003C10C1"/>
    <w:rsid w:val="003C3BDE"/>
    <w:rsid w:val="003C4F3A"/>
    <w:rsid w:val="003C6572"/>
    <w:rsid w:val="003C7C30"/>
    <w:rsid w:val="003C7FB5"/>
    <w:rsid w:val="003D1D0B"/>
    <w:rsid w:val="003D1DE1"/>
    <w:rsid w:val="003D2107"/>
    <w:rsid w:val="003D3960"/>
    <w:rsid w:val="003D5087"/>
    <w:rsid w:val="003D63B6"/>
    <w:rsid w:val="003D7304"/>
    <w:rsid w:val="003D7AAE"/>
    <w:rsid w:val="003E020C"/>
    <w:rsid w:val="003E072D"/>
    <w:rsid w:val="003E0BA0"/>
    <w:rsid w:val="003E35DF"/>
    <w:rsid w:val="003E5D1D"/>
    <w:rsid w:val="003E5E9B"/>
    <w:rsid w:val="003E7D12"/>
    <w:rsid w:val="003F0D6A"/>
    <w:rsid w:val="003F1ECC"/>
    <w:rsid w:val="003F2780"/>
    <w:rsid w:val="003F43BC"/>
    <w:rsid w:val="003F5EC8"/>
    <w:rsid w:val="004007D7"/>
    <w:rsid w:val="00400BAE"/>
    <w:rsid w:val="00403DF5"/>
    <w:rsid w:val="00405BCD"/>
    <w:rsid w:val="0040748D"/>
    <w:rsid w:val="00407712"/>
    <w:rsid w:val="0041063B"/>
    <w:rsid w:val="00414447"/>
    <w:rsid w:val="004149C8"/>
    <w:rsid w:val="00416F22"/>
    <w:rsid w:val="004171CB"/>
    <w:rsid w:val="004178A3"/>
    <w:rsid w:val="00417A2C"/>
    <w:rsid w:val="00417A9D"/>
    <w:rsid w:val="00420EAB"/>
    <w:rsid w:val="00421553"/>
    <w:rsid w:val="0042234D"/>
    <w:rsid w:val="00424471"/>
    <w:rsid w:val="004256A0"/>
    <w:rsid w:val="00426078"/>
    <w:rsid w:val="00426861"/>
    <w:rsid w:val="00426C74"/>
    <w:rsid w:val="00430141"/>
    <w:rsid w:val="00430224"/>
    <w:rsid w:val="00431A1F"/>
    <w:rsid w:val="00431D56"/>
    <w:rsid w:val="00433B8F"/>
    <w:rsid w:val="00434D28"/>
    <w:rsid w:val="00436EDE"/>
    <w:rsid w:val="004405B1"/>
    <w:rsid w:val="0044167B"/>
    <w:rsid w:val="00441DD3"/>
    <w:rsid w:val="00441F85"/>
    <w:rsid w:val="004421BC"/>
    <w:rsid w:val="00442203"/>
    <w:rsid w:val="00445EE1"/>
    <w:rsid w:val="00452039"/>
    <w:rsid w:val="00453308"/>
    <w:rsid w:val="00453A8E"/>
    <w:rsid w:val="00453E84"/>
    <w:rsid w:val="004606B8"/>
    <w:rsid w:val="00461BD9"/>
    <w:rsid w:val="00464D62"/>
    <w:rsid w:val="004668E2"/>
    <w:rsid w:val="00472140"/>
    <w:rsid w:val="00472533"/>
    <w:rsid w:val="0047333E"/>
    <w:rsid w:val="00474216"/>
    <w:rsid w:val="0047511F"/>
    <w:rsid w:val="00476FB8"/>
    <w:rsid w:val="00477127"/>
    <w:rsid w:val="0047792E"/>
    <w:rsid w:val="00481193"/>
    <w:rsid w:val="00481818"/>
    <w:rsid w:val="00481E22"/>
    <w:rsid w:val="0048238E"/>
    <w:rsid w:val="004823FB"/>
    <w:rsid w:val="00484566"/>
    <w:rsid w:val="00484F4E"/>
    <w:rsid w:val="004851A6"/>
    <w:rsid w:val="00493853"/>
    <w:rsid w:val="00493A9D"/>
    <w:rsid w:val="00495827"/>
    <w:rsid w:val="004A0B3A"/>
    <w:rsid w:val="004A2034"/>
    <w:rsid w:val="004A6815"/>
    <w:rsid w:val="004B0C36"/>
    <w:rsid w:val="004B0F15"/>
    <w:rsid w:val="004B15CE"/>
    <w:rsid w:val="004B335C"/>
    <w:rsid w:val="004B4507"/>
    <w:rsid w:val="004C2FA3"/>
    <w:rsid w:val="004C3CDC"/>
    <w:rsid w:val="004C417C"/>
    <w:rsid w:val="004C7537"/>
    <w:rsid w:val="004D0A89"/>
    <w:rsid w:val="004D1555"/>
    <w:rsid w:val="004D60C0"/>
    <w:rsid w:val="004D6DE3"/>
    <w:rsid w:val="004D7750"/>
    <w:rsid w:val="004E0031"/>
    <w:rsid w:val="004E03E6"/>
    <w:rsid w:val="004E0B86"/>
    <w:rsid w:val="004E139A"/>
    <w:rsid w:val="004E4616"/>
    <w:rsid w:val="004E66F9"/>
    <w:rsid w:val="004E67BA"/>
    <w:rsid w:val="004E7A67"/>
    <w:rsid w:val="004F62D7"/>
    <w:rsid w:val="004F71F0"/>
    <w:rsid w:val="004F7691"/>
    <w:rsid w:val="00501F2C"/>
    <w:rsid w:val="005033F5"/>
    <w:rsid w:val="005059B0"/>
    <w:rsid w:val="005079E3"/>
    <w:rsid w:val="00510F84"/>
    <w:rsid w:val="00511EDF"/>
    <w:rsid w:val="00512899"/>
    <w:rsid w:val="0051500D"/>
    <w:rsid w:val="00517F17"/>
    <w:rsid w:val="00520274"/>
    <w:rsid w:val="00520950"/>
    <w:rsid w:val="005213E8"/>
    <w:rsid w:val="00521CFE"/>
    <w:rsid w:val="00526FBA"/>
    <w:rsid w:val="0052715B"/>
    <w:rsid w:val="00527CBE"/>
    <w:rsid w:val="00530435"/>
    <w:rsid w:val="005343D1"/>
    <w:rsid w:val="005343D6"/>
    <w:rsid w:val="00536044"/>
    <w:rsid w:val="00542C71"/>
    <w:rsid w:val="00545019"/>
    <w:rsid w:val="00545136"/>
    <w:rsid w:val="00545A10"/>
    <w:rsid w:val="00546229"/>
    <w:rsid w:val="00546386"/>
    <w:rsid w:val="0054691A"/>
    <w:rsid w:val="00547CD2"/>
    <w:rsid w:val="0055087E"/>
    <w:rsid w:val="00550FD1"/>
    <w:rsid w:val="005516BE"/>
    <w:rsid w:val="005552A2"/>
    <w:rsid w:val="00555669"/>
    <w:rsid w:val="005570BA"/>
    <w:rsid w:val="00560235"/>
    <w:rsid w:val="00560AB9"/>
    <w:rsid w:val="0056125B"/>
    <w:rsid w:val="00562DAA"/>
    <w:rsid w:val="005633AF"/>
    <w:rsid w:val="00563CA3"/>
    <w:rsid w:val="005641F7"/>
    <w:rsid w:val="00564B41"/>
    <w:rsid w:val="00565A53"/>
    <w:rsid w:val="0056671C"/>
    <w:rsid w:val="00566979"/>
    <w:rsid w:val="00567249"/>
    <w:rsid w:val="005678CD"/>
    <w:rsid w:val="00567B87"/>
    <w:rsid w:val="00571A27"/>
    <w:rsid w:val="00572DA5"/>
    <w:rsid w:val="00573B6A"/>
    <w:rsid w:val="0057432B"/>
    <w:rsid w:val="00574B5B"/>
    <w:rsid w:val="005758FB"/>
    <w:rsid w:val="005759D5"/>
    <w:rsid w:val="00577C49"/>
    <w:rsid w:val="0058060C"/>
    <w:rsid w:val="00580E1A"/>
    <w:rsid w:val="005812AB"/>
    <w:rsid w:val="00581B43"/>
    <w:rsid w:val="00582862"/>
    <w:rsid w:val="00584B19"/>
    <w:rsid w:val="00585CD7"/>
    <w:rsid w:val="00586DDA"/>
    <w:rsid w:val="005904A1"/>
    <w:rsid w:val="00590A67"/>
    <w:rsid w:val="00590B2E"/>
    <w:rsid w:val="0059264C"/>
    <w:rsid w:val="0059554E"/>
    <w:rsid w:val="00596172"/>
    <w:rsid w:val="00596CC9"/>
    <w:rsid w:val="005A1FA7"/>
    <w:rsid w:val="005A23FF"/>
    <w:rsid w:val="005A2816"/>
    <w:rsid w:val="005A29EC"/>
    <w:rsid w:val="005B0058"/>
    <w:rsid w:val="005B0B79"/>
    <w:rsid w:val="005B3B65"/>
    <w:rsid w:val="005B4E23"/>
    <w:rsid w:val="005B565D"/>
    <w:rsid w:val="005C1021"/>
    <w:rsid w:val="005C140F"/>
    <w:rsid w:val="005C39C2"/>
    <w:rsid w:val="005C5098"/>
    <w:rsid w:val="005C5501"/>
    <w:rsid w:val="005C7BB4"/>
    <w:rsid w:val="005D236C"/>
    <w:rsid w:val="005D3DEC"/>
    <w:rsid w:val="005D464A"/>
    <w:rsid w:val="005D6910"/>
    <w:rsid w:val="005D6EFA"/>
    <w:rsid w:val="005D7CDB"/>
    <w:rsid w:val="005E0BA1"/>
    <w:rsid w:val="005E0D95"/>
    <w:rsid w:val="005E2FA2"/>
    <w:rsid w:val="005E68CA"/>
    <w:rsid w:val="005F0575"/>
    <w:rsid w:val="005F1339"/>
    <w:rsid w:val="005F1445"/>
    <w:rsid w:val="005F3630"/>
    <w:rsid w:val="005F5F30"/>
    <w:rsid w:val="005F5F80"/>
    <w:rsid w:val="005F733D"/>
    <w:rsid w:val="005F77BA"/>
    <w:rsid w:val="006023CE"/>
    <w:rsid w:val="00605B73"/>
    <w:rsid w:val="00610BAF"/>
    <w:rsid w:val="00613831"/>
    <w:rsid w:val="00613E23"/>
    <w:rsid w:val="00617374"/>
    <w:rsid w:val="00617804"/>
    <w:rsid w:val="006201DA"/>
    <w:rsid w:val="006203EC"/>
    <w:rsid w:val="0062083A"/>
    <w:rsid w:val="00621C48"/>
    <w:rsid w:val="006239C2"/>
    <w:rsid w:val="00630D93"/>
    <w:rsid w:val="00633B77"/>
    <w:rsid w:val="00634663"/>
    <w:rsid w:val="00634BD7"/>
    <w:rsid w:val="006352C2"/>
    <w:rsid w:val="006367CA"/>
    <w:rsid w:val="00637026"/>
    <w:rsid w:val="00640860"/>
    <w:rsid w:val="00641E74"/>
    <w:rsid w:val="00642736"/>
    <w:rsid w:val="006445E8"/>
    <w:rsid w:val="00645D66"/>
    <w:rsid w:val="0065186D"/>
    <w:rsid w:val="00654856"/>
    <w:rsid w:val="00656784"/>
    <w:rsid w:val="00661107"/>
    <w:rsid w:val="00661B36"/>
    <w:rsid w:val="00664845"/>
    <w:rsid w:val="0066519A"/>
    <w:rsid w:val="00667102"/>
    <w:rsid w:val="006677A6"/>
    <w:rsid w:val="00667C4E"/>
    <w:rsid w:val="00671825"/>
    <w:rsid w:val="00672343"/>
    <w:rsid w:val="0067376E"/>
    <w:rsid w:val="00673BD7"/>
    <w:rsid w:val="00676C38"/>
    <w:rsid w:val="006824BB"/>
    <w:rsid w:val="006841D7"/>
    <w:rsid w:val="00685339"/>
    <w:rsid w:val="00687BFC"/>
    <w:rsid w:val="00687E98"/>
    <w:rsid w:val="006911B9"/>
    <w:rsid w:val="006928CD"/>
    <w:rsid w:val="00696D51"/>
    <w:rsid w:val="006973CA"/>
    <w:rsid w:val="006974C4"/>
    <w:rsid w:val="00697B94"/>
    <w:rsid w:val="00697D5E"/>
    <w:rsid w:val="006A1283"/>
    <w:rsid w:val="006A1DD4"/>
    <w:rsid w:val="006A23E1"/>
    <w:rsid w:val="006A2ED1"/>
    <w:rsid w:val="006A3261"/>
    <w:rsid w:val="006A40D4"/>
    <w:rsid w:val="006A4A3C"/>
    <w:rsid w:val="006A5CB7"/>
    <w:rsid w:val="006B2735"/>
    <w:rsid w:val="006B706D"/>
    <w:rsid w:val="006B7D8D"/>
    <w:rsid w:val="006C0B70"/>
    <w:rsid w:val="006C3882"/>
    <w:rsid w:val="006C4AE4"/>
    <w:rsid w:val="006C521E"/>
    <w:rsid w:val="006C7754"/>
    <w:rsid w:val="006D0EE6"/>
    <w:rsid w:val="006D173C"/>
    <w:rsid w:val="006D2C1F"/>
    <w:rsid w:val="006D314E"/>
    <w:rsid w:val="006D7050"/>
    <w:rsid w:val="006E0CA6"/>
    <w:rsid w:val="006E1C3E"/>
    <w:rsid w:val="006E294A"/>
    <w:rsid w:val="006E5969"/>
    <w:rsid w:val="006E6462"/>
    <w:rsid w:val="006E6D35"/>
    <w:rsid w:val="006F266D"/>
    <w:rsid w:val="006F3173"/>
    <w:rsid w:val="006F3378"/>
    <w:rsid w:val="006F37B0"/>
    <w:rsid w:val="006F5680"/>
    <w:rsid w:val="006F7006"/>
    <w:rsid w:val="006F7CA4"/>
    <w:rsid w:val="007010CD"/>
    <w:rsid w:val="00702184"/>
    <w:rsid w:val="007038D7"/>
    <w:rsid w:val="00704848"/>
    <w:rsid w:val="0070716B"/>
    <w:rsid w:val="00710A3B"/>
    <w:rsid w:val="007113C5"/>
    <w:rsid w:val="0071236A"/>
    <w:rsid w:val="00712794"/>
    <w:rsid w:val="007128CF"/>
    <w:rsid w:val="0071310F"/>
    <w:rsid w:val="007140B1"/>
    <w:rsid w:val="00714782"/>
    <w:rsid w:val="00715C53"/>
    <w:rsid w:val="007215AA"/>
    <w:rsid w:val="00722DAB"/>
    <w:rsid w:val="00723D28"/>
    <w:rsid w:val="0072686A"/>
    <w:rsid w:val="00727AD4"/>
    <w:rsid w:val="00730926"/>
    <w:rsid w:val="007318E6"/>
    <w:rsid w:val="007321BA"/>
    <w:rsid w:val="007326F4"/>
    <w:rsid w:val="007348E6"/>
    <w:rsid w:val="00736C88"/>
    <w:rsid w:val="00736F0B"/>
    <w:rsid w:val="00737554"/>
    <w:rsid w:val="00740051"/>
    <w:rsid w:val="0074235B"/>
    <w:rsid w:val="0074260C"/>
    <w:rsid w:val="00743FFE"/>
    <w:rsid w:val="007445BB"/>
    <w:rsid w:val="00745A17"/>
    <w:rsid w:val="00751435"/>
    <w:rsid w:val="007524BE"/>
    <w:rsid w:val="00752AD3"/>
    <w:rsid w:val="00753189"/>
    <w:rsid w:val="007535A6"/>
    <w:rsid w:val="00755899"/>
    <w:rsid w:val="0075781A"/>
    <w:rsid w:val="00757C4A"/>
    <w:rsid w:val="0076218E"/>
    <w:rsid w:val="007636FA"/>
    <w:rsid w:val="00764597"/>
    <w:rsid w:val="007647CE"/>
    <w:rsid w:val="00764E27"/>
    <w:rsid w:val="00770640"/>
    <w:rsid w:val="007708A6"/>
    <w:rsid w:val="00771EE7"/>
    <w:rsid w:val="00772047"/>
    <w:rsid w:val="0077423A"/>
    <w:rsid w:val="007750DA"/>
    <w:rsid w:val="007760D7"/>
    <w:rsid w:val="00777395"/>
    <w:rsid w:val="00777433"/>
    <w:rsid w:val="00777CB7"/>
    <w:rsid w:val="007809F8"/>
    <w:rsid w:val="00780D44"/>
    <w:rsid w:val="007845F1"/>
    <w:rsid w:val="0078642F"/>
    <w:rsid w:val="00786C1B"/>
    <w:rsid w:val="007901FD"/>
    <w:rsid w:val="0079021C"/>
    <w:rsid w:val="00791678"/>
    <w:rsid w:val="0079220A"/>
    <w:rsid w:val="00792605"/>
    <w:rsid w:val="007953E4"/>
    <w:rsid w:val="00795EDC"/>
    <w:rsid w:val="0079609A"/>
    <w:rsid w:val="00797187"/>
    <w:rsid w:val="00797DFB"/>
    <w:rsid w:val="007A0470"/>
    <w:rsid w:val="007A1676"/>
    <w:rsid w:val="007A1B57"/>
    <w:rsid w:val="007A27B3"/>
    <w:rsid w:val="007A3679"/>
    <w:rsid w:val="007A3865"/>
    <w:rsid w:val="007A4FC9"/>
    <w:rsid w:val="007A5825"/>
    <w:rsid w:val="007A6F3F"/>
    <w:rsid w:val="007B0B81"/>
    <w:rsid w:val="007B20D0"/>
    <w:rsid w:val="007B50CA"/>
    <w:rsid w:val="007B5D9D"/>
    <w:rsid w:val="007B6526"/>
    <w:rsid w:val="007B6A6D"/>
    <w:rsid w:val="007C2337"/>
    <w:rsid w:val="007C28DB"/>
    <w:rsid w:val="007C410D"/>
    <w:rsid w:val="007C584F"/>
    <w:rsid w:val="007C6C44"/>
    <w:rsid w:val="007C6C49"/>
    <w:rsid w:val="007C7BDB"/>
    <w:rsid w:val="007D51F5"/>
    <w:rsid w:val="007E0309"/>
    <w:rsid w:val="007E1CFC"/>
    <w:rsid w:val="007E2095"/>
    <w:rsid w:val="007E3792"/>
    <w:rsid w:val="007E3DF5"/>
    <w:rsid w:val="007E4F5D"/>
    <w:rsid w:val="007E553B"/>
    <w:rsid w:val="007E7993"/>
    <w:rsid w:val="007E79C9"/>
    <w:rsid w:val="007F1095"/>
    <w:rsid w:val="007F3184"/>
    <w:rsid w:val="007F33BD"/>
    <w:rsid w:val="007F369A"/>
    <w:rsid w:val="007F44B9"/>
    <w:rsid w:val="008001A6"/>
    <w:rsid w:val="008009D8"/>
    <w:rsid w:val="008071E7"/>
    <w:rsid w:val="00807601"/>
    <w:rsid w:val="0081010A"/>
    <w:rsid w:val="008159BA"/>
    <w:rsid w:val="0082134C"/>
    <w:rsid w:val="00821D4C"/>
    <w:rsid w:val="00822070"/>
    <w:rsid w:val="00822640"/>
    <w:rsid w:val="00823544"/>
    <w:rsid w:val="00823A1B"/>
    <w:rsid w:val="00824707"/>
    <w:rsid w:val="00825DD5"/>
    <w:rsid w:val="00827034"/>
    <w:rsid w:val="00827143"/>
    <w:rsid w:val="00831238"/>
    <w:rsid w:val="00834677"/>
    <w:rsid w:val="00836184"/>
    <w:rsid w:val="008362E2"/>
    <w:rsid w:val="008377DB"/>
    <w:rsid w:val="00841209"/>
    <w:rsid w:val="00842206"/>
    <w:rsid w:val="0084284A"/>
    <w:rsid w:val="00843125"/>
    <w:rsid w:val="008439D6"/>
    <w:rsid w:val="0084494F"/>
    <w:rsid w:val="008532AB"/>
    <w:rsid w:val="00854B35"/>
    <w:rsid w:val="00856B81"/>
    <w:rsid w:val="00856CCC"/>
    <w:rsid w:val="00861633"/>
    <w:rsid w:val="00863BDD"/>
    <w:rsid w:val="00865AA3"/>
    <w:rsid w:val="00865ED8"/>
    <w:rsid w:val="0086616F"/>
    <w:rsid w:val="00867112"/>
    <w:rsid w:val="0087008A"/>
    <w:rsid w:val="00871E5E"/>
    <w:rsid w:val="00874ED0"/>
    <w:rsid w:val="0087581A"/>
    <w:rsid w:val="00876B26"/>
    <w:rsid w:val="00880460"/>
    <w:rsid w:val="0088595E"/>
    <w:rsid w:val="00891674"/>
    <w:rsid w:val="0089247E"/>
    <w:rsid w:val="00892C09"/>
    <w:rsid w:val="008931E4"/>
    <w:rsid w:val="008954BF"/>
    <w:rsid w:val="00895754"/>
    <w:rsid w:val="00896A42"/>
    <w:rsid w:val="008A3882"/>
    <w:rsid w:val="008B0747"/>
    <w:rsid w:val="008B5461"/>
    <w:rsid w:val="008B6B94"/>
    <w:rsid w:val="008B6EBC"/>
    <w:rsid w:val="008C0464"/>
    <w:rsid w:val="008C0848"/>
    <w:rsid w:val="008C11DA"/>
    <w:rsid w:val="008C33A9"/>
    <w:rsid w:val="008C5376"/>
    <w:rsid w:val="008C7AE7"/>
    <w:rsid w:val="008D3351"/>
    <w:rsid w:val="008D4EBD"/>
    <w:rsid w:val="008D52A8"/>
    <w:rsid w:val="008D66F4"/>
    <w:rsid w:val="008D7196"/>
    <w:rsid w:val="008E276C"/>
    <w:rsid w:val="008F44E5"/>
    <w:rsid w:val="008F4A99"/>
    <w:rsid w:val="008F4B5A"/>
    <w:rsid w:val="008F50C2"/>
    <w:rsid w:val="008F5620"/>
    <w:rsid w:val="008F6900"/>
    <w:rsid w:val="00900AFB"/>
    <w:rsid w:val="009035D6"/>
    <w:rsid w:val="0090520B"/>
    <w:rsid w:val="00905273"/>
    <w:rsid w:val="0091055C"/>
    <w:rsid w:val="00910C18"/>
    <w:rsid w:val="0091158F"/>
    <w:rsid w:val="009169AF"/>
    <w:rsid w:val="00917CAE"/>
    <w:rsid w:val="00920165"/>
    <w:rsid w:val="00920F1F"/>
    <w:rsid w:val="0092111C"/>
    <w:rsid w:val="00921D59"/>
    <w:rsid w:val="009226A6"/>
    <w:rsid w:val="0092353A"/>
    <w:rsid w:val="0093073A"/>
    <w:rsid w:val="00930BC6"/>
    <w:rsid w:val="00932DD1"/>
    <w:rsid w:val="00933ACA"/>
    <w:rsid w:val="00935F1B"/>
    <w:rsid w:val="00936058"/>
    <w:rsid w:val="009376CC"/>
    <w:rsid w:val="00940CCD"/>
    <w:rsid w:val="00942BCA"/>
    <w:rsid w:val="00943681"/>
    <w:rsid w:val="009439F5"/>
    <w:rsid w:val="0094730B"/>
    <w:rsid w:val="0095227C"/>
    <w:rsid w:val="00952C18"/>
    <w:rsid w:val="009543DB"/>
    <w:rsid w:val="00955155"/>
    <w:rsid w:val="00957E28"/>
    <w:rsid w:val="0096094A"/>
    <w:rsid w:val="00961DA5"/>
    <w:rsid w:val="00962ECE"/>
    <w:rsid w:val="009651AD"/>
    <w:rsid w:val="00965618"/>
    <w:rsid w:val="00966C8D"/>
    <w:rsid w:val="0096795F"/>
    <w:rsid w:val="00967DEE"/>
    <w:rsid w:val="00967F11"/>
    <w:rsid w:val="0097066A"/>
    <w:rsid w:val="0097300B"/>
    <w:rsid w:val="009737F7"/>
    <w:rsid w:val="00974821"/>
    <w:rsid w:val="00977881"/>
    <w:rsid w:val="00980536"/>
    <w:rsid w:val="00980982"/>
    <w:rsid w:val="009812D1"/>
    <w:rsid w:val="00981749"/>
    <w:rsid w:val="009821C1"/>
    <w:rsid w:val="00983417"/>
    <w:rsid w:val="00983E1C"/>
    <w:rsid w:val="009844E0"/>
    <w:rsid w:val="00984B92"/>
    <w:rsid w:val="00986DE4"/>
    <w:rsid w:val="0099296A"/>
    <w:rsid w:val="009931C2"/>
    <w:rsid w:val="0099480D"/>
    <w:rsid w:val="00995791"/>
    <w:rsid w:val="009964D9"/>
    <w:rsid w:val="009A0611"/>
    <w:rsid w:val="009A1D4E"/>
    <w:rsid w:val="009A2E19"/>
    <w:rsid w:val="009A37A7"/>
    <w:rsid w:val="009A521F"/>
    <w:rsid w:val="009A5229"/>
    <w:rsid w:val="009A68EC"/>
    <w:rsid w:val="009B11AB"/>
    <w:rsid w:val="009B12E9"/>
    <w:rsid w:val="009B15B0"/>
    <w:rsid w:val="009B5F5D"/>
    <w:rsid w:val="009B66E8"/>
    <w:rsid w:val="009B775F"/>
    <w:rsid w:val="009C3240"/>
    <w:rsid w:val="009C34E7"/>
    <w:rsid w:val="009C4638"/>
    <w:rsid w:val="009C4A35"/>
    <w:rsid w:val="009C4D18"/>
    <w:rsid w:val="009C6CF2"/>
    <w:rsid w:val="009D2A34"/>
    <w:rsid w:val="009D423E"/>
    <w:rsid w:val="009D4DC0"/>
    <w:rsid w:val="009D650A"/>
    <w:rsid w:val="009D6623"/>
    <w:rsid w:val="009D6E1F"/>
    <w:rsid w:val="009D7B62"/>
    <w:rsid w:val="009E035F"/>
    <w:rsid w:val="009E3170"/>
    <w:rsid w:val="009E3D01"/>
    <w:rsid w:val="009E572E"/>
    <w:rsid w:val="009E5D11"/>
    <w:rsid w:val="009F2455"/>
    <w:rsid w:val="009F31E2"/>
    <w:rsid w:val="009F34E4"/>
    <w:rsid w:val="009F4FE0"/>
    <w:rsid w:val="009F5A7A"/>
    <w:rsid w:val="009F64BC"/>
    <w:rsid w:val="009F68C8"/>
    <w:rsid w:val="009F7AA8"/>
    <w:rsid w:val="009F7BE5"/>
    <w:rsid w:val="00A00D1C"/>
    <w:rsid w:val="00A02BC2"/>
    <w:rsid w:val="00A0629A"/>
    <w:rsid w:val="00A064DE"/>
    <w:rsid w:val="00A06B56"/>
    <w:rsid w:val="00A06C53"/>
    <w:rsid w:val="00A11286"/>
    <w:rsid w:val="00A11DE7"/>
    <w:rsid w:val="00A128F3"/>
    <w:rsid w:val="00A1367D"/>
    <w:rsid w:val="00A20963"/>
    <w:rsid w:val="00A231CD"/>
    <w:rsid w:val="00A259F8"/>
    <w:rsid w:val="00A27927"/>
    <w:rsid w:val="00A30D3B"/>
    <w:rsid w:val="00A312A1"/>
    <w:rsid w:val="00A336A6"/>
    <w:rsid w:val="00A34A0D"/>
    <w:rsid w:val="00A35606"/>
    <w:rsid w:val="00A35828"/>
    <w:rsid w:val="00A40B4B"/>
    <w:rsid w:val="00A41C42"/>
    <w:rsid w:val="00A424A6"/>
    <w:rsid w:val="00A42B1F"/>
    <w:rsid w:val="00A44E28"/>
    <w:rsid w:val="00A507FA"/>
    <w:rsid w:val="00A522A4"/>
    <w:rsid w:val="00A530EE"/>
    <w:rsid w:val="00A5468F"/>
    <w:rsid w:val="00A55CB4"/>
    <w:rsid w:val="00A55CCE"/>
    <w:rsid w:val="00A56472"/>
    <w:rsid w:val="00A568B0"/>
    <w:rsid w:val="00A57C17"/>
    <w:rsid w:val="00A601CC"/>
    <w:rsid w:val="00A60222"/>
    <w:rsid w:val="00A60885"/>
    <w:rsid w:val="00A61740"/>
    <w:rsid w:val="00A630B5"/>
    <w:rsid w:val="00A6509F"/>
    <w:rsid w:val="00A66550"/>
    <w:rsid w:val="00A666C7"/>
    <w:rsid w:val="00A6690C"/>
    <w:rsid w:val="00A66A81"/>
    <w:rsid w:val="00A67DDD"/>
    <w:rsid w:val="00A74656"/>
    <w:rsid w:val="00A7467F"/>
    <w:rsid w:val="00A746AF"/>
    <w:rsid w:val="00A74EA6"/>
    <w:rsid w:val="00A75147"/>
    <w:rsid w:val="00A77311"/>
    <w:rsid w:val="00A8017B"/>
    <w:rsid w:val="00A82C24"/>
    <w:rsid w:val="00A83491"/>
    <w:rsid w:val="00A83F33"/>
    <w:rsid w:val="00A843F9"/>
    <w:rsid w:val="00A8445A"/>
    <w:rsid w:val="00A8741A"/>
    <w:rsid w:val="00A90E72"/>
    <w:rsid w:val="00A90F2E"/>
    <w:rsid w:val="00A917DE"/>
    <w:rsid w:val="00A9197E"/>
    <w:rsid w:val="00A94627"/>
    <w:rsid w:val="00A95588"/>
    <w:rsid w:val="00A95AAB"/>
    <w:rsid w:val="00AA004A"/>
    <w:rsid w:val="00AA0234"/>
    <w:rsid w:val="00AA2B55"/>
    <w:rsid w:val="00AA2E2B"/>
    <w:rsid w:val="00AA57A4"/>
    <w:rsid w:val="00AA62CA"/>
    <w:rsid w:val="00AA703E"/>
    <w:rsid w:val="00AB0D23"/>
    <w:rsid w:val="00AB0E83"/>
    <w:rsid w:val="00AB2F11"/>
    <w:rsid w:val="00AB30F7"/>
    <w:rsid w:val="00AC2AF9"/>
    <w:rsid w:val="00AC2C6C"/>
    <w:rsid w:val="00AC617C"/>
    <w:rsid w:val="00AD1791"/>
    <w:rsid w:val="00AD19D6"/>
    <w:rsid w:val="00AD3C04"/>
    <w:rsid w:val="00AD465C"/>
    <w:rsid w:val="00AD577A"/>
    <w:rsid w:val="00AD6430"/>
    <w:rsid w:val="00AD6490"/>
    <w:rsid w:val="00AD67A9"/>
    <w:rsid w:val="00AE016C"/>
    <w:rsid w:val="00AE0612"/>
    <w:rsid w:val="00AE1B73"/>
    <w:rsid w:val="00AE215C"/>
    <w:rsid w:val="00AE278B"/>
    <w:rsid w:val="00AE2E4B"/>
    <w:rsid w:val="00AE2E62"/>
    <w:rsid w:val="00AE34EE"/>
    <w:rsid w:val="00AE6693"/>
    <w:rsid w:val="00AE6EFE"/>
    <w:rsid w:val="00AF043A"/>
    <w:rsid w:val="00AF1825"/>
    <w:rsid w:val="00AF3102"/>
    <w:rsid w:val="00AF502A"/>
    <w:rsid w:val="00AF55D1"/>
    <w:rsid w:val="00AF6B58"/>
    <w:rsid w:val="00AF79CC"/>
    <w:rsid w:val="00B012D0"/>
    <w:rsid w:val="00B039BD"/>
    <w:rsid w:val="00B04905"/>
    <w:rsid w:val="00B050DE"/>
    <w:rsid w:val="00B06315"/>
    <w:rsid w:val="00B10867"/>
    <w:rsid w:val="00B117BF"/>
    <w:rsid w:val="00B130C8"/>
    <w:rsid w:val="00B134BE"/>
    <w:rsid w:val="00B149EC"/>
    <w:rsid w:val="00B245A6"/>
    <w:rsid w:val="00B3027E"/>
    <w:rsid w:val="00B30FF2"/>
    <w:rsid w:val="00B40D40"/>
    <w:rsid w:val="00B458BD"/>
    <w:rsid w:val="00B459D2"/>
    <w:rsid w:val="00B459F4"/>
    <w:rsid w:val="00B45FC5"/>
    <w:rsid w:val="00B46193"/>
    <w:rsid w:val="00B47F57"/>
    <w:rsid w:val="00B51360"/>
    <w:rsid w:val="00B51C6A"/>
    <w:rsid w:val="00B51FCD"/>
    <w:rsid w:val="00B53F33"/>
    <w:rsid w:val="00B54B12"/>
    <w:rsid w:val="00B55B8C"/>
    <w:rsid w:val="00B618A7"/>
    <w:rsid w:val="00B61D52"/>
    <w:rsid w:val="00B62E99"/>
    <w:rsid w:val="00B64F66"/>
    <w:rsid w:val="00B67336"/>
    <w:rsid w:val="00B67AF6"/>
    <w:rsid w:val="00B70D64"/>
    <w:rsid w:val="00B73C6F"/>
    <w:rsid w:val="00B744FC"/>
    <w:rsid w:val="00B74550"/>
    <w:rsid w:val="00B74CF4"/>
    <w:rsid w:val="00B751B8"/>
    <w:rsid w:val="00B75366"/>
    <w:rsid w:val="00B75E3A"/>
    <w:rsid w:val="00B77E60"/>
    <w:rsid w:val="00B818C2"/>
    <w:rsid w:val="00B82D8A"/>
    <w:rsid w:val="00B8692E"/>
    <w:rsid w:val="00B87948"/>
    <w:rsid w:val="00B87E8E"/>
    <w:rsid w:val="00B905B4"/>
    <w:rsid w:val="00B9239F"/>
    <w:rsid w:val="00B92A1D"/>
    <w:rsid w:val="00B94E3C"/>
    <w:rsid w:val="00B96434"/>
    <w:rsid w:val="00BA3155"/>
    <w:rsid w:val="00BA3238"/>
    <w:rsid w:val="00BA3D54"/>
    <w:rsid w:val="00BA5E94"/>
    <w:rsid w:val="00BA797A"/>
    <w:rsid w:val="00BB39C0"/>
    <w:rsid w:val="00BB50E4"/>
    <w:rsid w:val="00BB5EB3"/>
    <w:rsid w:val="00BB62BC"/>
    <w:rsid w:val="00BB66C0"/>
    <w:rsid w:val="00BB7070"/>
    <w:rsid w:val="00BB7E94"/>
    <w:rsid w:val="00BC0C85"/>
    <w:rsid w:val="00BC1F9B"/>
    <w:rsid w:val="00BC23DB"/>
    <w:rsid w:val="00BC2EBE"/>
    <w:rsid w:val="00BC4D5B"/>
    <w:rsid w:val="00BC4DD7"/>
    <w:rsid w:val="00BC6BBE"/>
    <w:rsid w:val="00BD01C3"/>
    <w:rsid w:val="00BD19E2"/>
    <w:rsid w:val="00BD295E"/>
    <w:rsid w:val="00BD39CE"/>
    <w:rsid w:val="00BE0153"/>
    <w:rsid w:val="00BE01AB"/>
    <w:rsid w:val="00BE10F2"/>
    <w:rsid w:val="00BE36D0"/>
    <w:rsid w:val="00BE49AC"/>
    <w:rsid w:val="00BE6152"/>
    <w:rsid w:val="00BF02E9"/>
    <w:rsid w:val="00BF0554"/>
    <w:rsid w:val="00BF0B5B"/>
    <w:rsid w:val="00BF1118"/>
    <w:rsid w:val="00BF503D"/>
    <w:rsid w:val="00BF5D95"/>
    <w:rsid w:val="00BF6D98"/>
    <w:rsid w:val="00C01B3F"/>
    <w:rsid w:val="00C01BED"/>
    <w:rsid w:val="00C0229A"/>
    <w:rsid w:val="00C079A0"/>
    <w:rsid w:val="00C11B25"/>
    <w:rsid w:val="00C13916"/>
    <w:rsid w:val="00C1531D"/>
    <w:rsid w:val="00C16540"/>
    <w:rsid w:val="00C17271"/>
    <w:rsid w:val="00C179B9"/>
    <w:rsid w:val="00C17E54"/>
    <w:rsid w:val="00C216A0"/>
    <w:rsid w:val="00C223E3"/>
    <w:rsid w:val="00C22480"/>
    <w:rsid w:val="00C2318E"/>
    <w:rsid w:val="00C2345F"/>
    <w:rsid w:val="00C23D74"/>
    <w:rsid w:val="00C26B8B"/>
    <w:rsid w:val="00C30313"/>
    <w:rsid w:val="00C30BD2"/>
    <w:rsid w:val="00C31477"/>
    <w:rsid w:val="00C342D5"/>
    <w:rsid w:val="00C3465E"/>
    <w:rsid w:val="00C347CE"/>
    <w:rsid w:val="00C358BF"/>
    <w:rsid w:val="00C405F7"/>
    <w:rsid w:val="00C414FA"/>
    <w:rsid w:val="00C44E08"/>
    <w:rsid w:val="00C4782A"/>
    <w:rsid w:val="00C5074B"/>
    <w:rsid w:val="00C51B41"/>
    <w:rsid w:val="00C52619"/>
    <w:rsid w:val="00C53D70"/>
    <w:rsid w:val="00C54439"/>
    <w:rsid w:val="00C622BF"/>
    <w:rsid w:val="00C6234F"/>
    <w:rsid w:val="00C62E91"/>
    <w:rsid w:val="00C660BE"/>
    <w:rsid w:val="00C71BA1"/>
    <w:rsid w:val="00C71C33"/>
    <w:rsid w:val="00C71E6B"/>
    <w:rsid w:val="00C729AB"/>
    <w:rsid w:val="00C7379F"/>
    <w:rsid w:val="00C7537E"/>
    <w:rsid w:val="00C7610A"/>
    <w:rsid w:val="00C840B3"/>
    <w:rsid w:val="00C8473B"/>
    <w:rsid w:val="00C8497E"/>
    <w:rsid w:val="00C90DBD"/>
    <w:rsid w:val="00C923FE"/>
    <w:rsid w:val="00C929B2"/>
    <w:rsid w:val="00C938D6"/>
    <w:rsid w:val="00C947EB"/>
    <w:rsid w:val="00C956DD"/>
    <w:rsid w:val="00C95906"/>
    <w:rsid w:val="00C96B53"/>
    <w:rsid w:val="00C97300"/>
    <w:rsid w:val="00C976B1"/>
    <w:rsid w:val="00CA0B25"/>
    <w:rsid w:val="00CA2D69"/>
    <w:rsid w:val="00CA38D0"/>
    <w:rsid w:val="00CA3F42"/>
    <w:rsid w:val="00CA6EAD"/>
    <w:rsid w:val="00CA7E12"/>
    <w:rsid w:val="00CB06A2"/>
    <w:rsid w:val="00CB10AE"/>
    <w:rsid w:val="00CB3463"/>
    <w:rsid w:val="00CC1CBD"/>
    <w:rsid w:val="00CC2F09"/>
    <w:rsid w:val="00CC39A5"/>
    <w:rsid w:val="00CC53A8"/>
    <w:rsid w:val="00CC5BA9"/>
    <w:rsid w:val="00CC786A"/>
    <w:rsid w:val="00CC7918"/>
    <w:rsid w:val="00CD025E"/>
    <w:rsid w:val="00CD1825"/>
    <w:rsid w:val="00CD1C01"/>
    <w:rsid w:val="00CD3B8E"/>
    <w:rsid w:val="00CD5FE6"/>
    <w:rsid w:val="00CD6531"/>
    <w:rsid w:val="00CD710F"/>
    <w:rsid w:val="00CD7525"/>
    <w:rsid w:val="00CE319B"/>
    <w:rsid w:val="00CE38AF"/>
    <w:rsid w:val="00CE3A6D"/>
    <w:rsid w:val="00CE4562"/>
    <w:rsid w:val="00CE5993"/>
    <w:rsid w:val="00CE725C"/>
    <w:rsid w:val="00CE7939"/>
    <w:rsid w:val="00CF37DC"/>
    <w:rsid w:val="00CF6C44"/>
    <w:rsid w:val="00CF6D12"/>
    <w:rsid w:val="00CF7DA4"/>
    <w:rsid w:val="00D00B32"/>
    <w:rsid w:val="00D02858"/>
    <w:rsid w:val="00D02FF0"/>
    <w:rsid w:val="00D03E4F"/>
    <w:rsid w:val="00D059D0"/>
    <w:rsid w:val="00D077D4"/>
    <w:rsid w:val="00D105BF"/>
    <w:rsid w:val="00D118C5"/>
    <w:rsid w:val="00D1468B"/>
    <w:rsid w:val="00D151AE"/>
    <w:rsid w:val="00D15E25"/>
    <w:rsid w:val="00D17435"/>
    <w:rsid w:val="00D20162"/>
    <w:rsid w:val="00D2087E"/>
    <w:rsid w:val="00D210AA"/>
    <w:rsid w:val="00D21531"/>
    <w:rsid w:val="00D24482"/>
    <w:rsid w:val="00D2454A"/>
    <w:rsid w:val="00D258DA"/>
    <w:rsid w:val="00D27037"/>
    <w:rsid w:val="00D27762"/>
    <w:rsid w:val="00D27A10"/>
    <w:rsid w:val="00D30F61"/>
    <w:rsid w:val="00D312B2"/>
    <w:rsid w:val="00D32B17"/>
    <w:rsid w:val="00D33020"/>
    <w:rsid w:val="00D35CD9"/>
    <w:rsid w:val="00D36000"/>
    <w:rsid w:val="00D422A3"/>
    <w:rsid w:val="00D44663"/>
    <w:rsid w:val="00D45F4F"/>
    <w:rsid w:val="00D46097"/>
    <w:rsid w:val="00D51C1D"/>
    <w:rsid w:val="00D520E7"/>
    <w:rsid w:val="00D521D9"/>
    <w:rsid w:val="00D524B5"/>
    <w:rsid w:val="00D537FE"/>
    <w:rsid w:val="00D61E1F"/>
    <w:rsid w:val="00D63914"/>
    <w:rsid w:val="00D63E0A"/>
    <w:rsid w:val="00D65403"/>
    <w:rsid w:val="00D66A50"/>
    <w:rsid w:val="00D66C40"/>
    <w:rsid w:val="00D718A0"/>
    <w:rsid w:val="00D745E0"/>
    <w:rsid w:val="00D760FC"/>
    <w:rsid w:val="00D80598"/>
    <w:rsid w:val="00D80B23"/>
    <w:rsid w:val="00D812AD"/>
    <w:rsid w:val="00D82DC4"/>
    <w:rsid w:val="00D83799"/>
    <w:rsid w:val="00D84253"/>
    <w:rsid w:val="00D84A40"/>
    <w:rsid w:val="00D85B9A"/>
    <w:rsid w:val="00D85C51"/>
    <w:rsid w:val="00D86365"/>
    <w:rsid w:val="00D8640E"/>
    <w:rsid w:val="00D86621"/>
    <w:rsid w:val="00D8705C"/>
    <w:rsid w:val="00D876DE"/>
    <w:rsid w:val="00D916AE"/>
    <w:rsid w:val="00D9201E"/>
    <w:rsid w:val="00D92D72"/>
    <w:rsid w:val="00D92F72"/>
    <w:rsid w:val="00D94041"/>
    <w:rsid w:val="00D958EF"/>
    <w:rsid w:val="00D96015"/>
    <w:rsid w:val="00DA0156"/>
    <w:rsid w:val="00DA0660"/>
    <w:rsid w:val="00DA0FF1"/>
    <w:rsid w:val="00DA356F"/>
    <w:rsid w:val="00DA381B"/>
    <w:rsid w:val="00DA3D8A"/>
    <w:rsid w:val="00DA41AF"/>
    <w:rsid w:val="00DA5E8E"/>
    <w:rsid w:val="00DA67A7"/>
    <w:rsid w:val="00DB101C"/>
    <w:rsid w:val="00DB1979"/>
    <w:rsid w:val="00DB46D2"/>
    <w:rsid w:val="00DB5F6B"/>
    <w:rsid w:val="00DC00A5"/>
    <w:rsid w:val="00DC128B"/>
    <w:rsid w:val="00DC23C4"/>
    <w:rsid w:val="00DC31D9"/>
    <w:rsid w:val="00DC6750"/>
    <w:rsid w:val="00DC6D74"/>
    <w:rsid w:val="00DD1E3D"/>
    <w:rsid w:val="00DD2CF9"/>
    <w:rsid w:val="00DD52E5"/>
    <w:rsid w:val="00DD6FC0"/>
    <w:rsid w:val="00DE076D"/>
    <w:rsid w:val="00DE10C9"/>
    <w:rsid w:val="00DE1C8E"/>
    <w:rsid w:val="00DE225B"/>
    <w:rsid w:val="00DE352C"/>
    <w:rsid w:val="00DE35DA"/>
    <w:rsid w:val="00DE3CCB"/>
    <w:rsid w:val="00DE61FD"/>
    <w:rsid w:val="00DE692A"/>
    <w:rsid w:val="00DE798F"/>
    <w:rsid w:val="00DF13A0"/>
    <w:rsid w:val="00DF2FB7"/>
    <w:rsid w:val="00DF501B"/>
    <w:rsid w:val="00DF5441"/>
    <w:rsid w:val="00DF6409"/>
    <w:rsid w:val="00DF6709"/>
    <w:rsid w:val="00DF67E3"/>
    <w:rsid w:val="00E018A9"/>
    <w:rsid w:val="00E0314B"/>
    <w:rsid w:val="00E03161"/>
    <w:rsid w:val="00E047A8"/>
    <w:rsid w:val="00E0644A"/>
    <w:rsid w:val="00E06B55"/>
    <w:rsid w:val="00E12C7F"/>
    <w:rsid w:val="00E13F7A"/>
    <w:rsid w:val="00E14E47"/>
    <w:rsid w:val="00E16DC5"/>
    <w:rsid w:val="00E20DC6"/>
    <w:rsid w:val="00E2105D"/>
    <w:rsid w:val="00E214E1"/>
    <w:rsid w:val="00E2531D"/>
    <w:rsid w:val="00E25DAB"/>
    <w:rsid w:val="00E33CB5"/>
    <w:rsid w:val="00E35253"/>
    <w:rsid w:val="00E35D05"/>
    <w:rsid w:val="00E41C77"/>
    <w:rsid w:val="00E44329"/>
    <w:rsid w:val="00E450D2"/>
    <w:rsid w:val="00E46FA8"/>
    <w:rsid w:val="00E50262"/>
    <w:rsid w:val="00E53304"/>
    <w:rsid w:val="00E53A0E"/>
    <w:rsid w:val="00E551B9"/>
    <w:rsid w:val="00E61F9F"/>
    <w:rsid w:val="00E65D78"/>
    <w:rsid w:val="00E669FB"/>
    <w:rsid w:val="00E6759A"/>
    <w:rsid w:val="00E67831"/>
    <w:rsid w:val="00E7229E"/>
    <w:rsid w:val="00E7287C"/>
    <w:rsid w:val="00E736E8"/>
    <w:rsid w:val="00E77ABC"/>
    <w:rsid w:val="00E816F3"/>
    <w:rsid w:val="00E8193F"/>
    <w:rsid w:val="00E82BAC"/>
    <w:rsid w:val="00E83B51"/>
    <w:rsid w:val="00E84DC0"/>
    <w:rsid w:val="00E85706"/>
    <w:rsid w:val="00E860CE"/>
    <w:rsid w:val="00E87818"/>
    <w:rsid w:val="00E87C29"/>
    <w:rsid w:val="00E90D4A"/>
    <w:rsid w:val="00E91C1A"/>
    <w:rsid w:val="00E9211C"/>
    <w:rsid w:val="00E92326"/>
    <w:rsid w:val="00E92CBA"/>
    <w:rsid w:val="00E930C2"/>
    <w:rsid w:val="00E937B5"/>
    <w:rsid w:val="00E93D41"/>
    <w:rsid w:val="00E95C3E"/>
    <w:rsid w:val="00E96F17"/>
    <w:rsid w:val="00E9700A"/>
    <w:rsid w:val="00EA0694"/>
    <w:rsid w:val="00EA26C8"/>
    <w:rsid w:val="00EA3AB8"/>
    <w:rsid w:val="00EA60FF"/>
    <w:rsid w:val="00EB0927"/>
    <w:rsid w:val="00EB1952"/>
    <w:rsid w:val="00EB2575"/>
    <w:rsid w:val="00EB3F08"/>
    <w:rsid w:val="00EB4E97"/>
    <w:rsid w:val="00EB5DAB"/>
    <w:rsid w:val="00EB6274"/>
    <w:rsid w:val="00EB6517"/>
    <w:rsid w:val="00EB7BBB"/>
    <w:rsid w:val="00EC0192"/>
    <w:rsid w:val="00EC09A7"/>
    <w:rsid w:val="00EC26B2"/>
    <w:rsid w:val="00EC39F0"/>
    <w:rsid w:val="00EC3A2C"/>
    <w:rsid w:val="00EC3B03"/>
    <w:rsid w:val="00EC3D79"/>
    <w:rsid w:val="00EC4658"/>
    <w:rsid w:val="00EC48FF"/>
    <w:rsid w:val="00EC4BC8"/>
    <w:rsid w:val="00EC592F"/>
    <w:rsid w:val="00EC687A"/>
    <w:rsid w:val="00EC7B6C"/>
    <w:rsid w:val="00ED0942"/>
    <w:rsid w:val="00ED1783"/>
    <w:rsid w:val="00ED2D6D"/>
    <w:rsid w:val="00ED5C48"/>
    <w:rsid w:val="00EE0EDA"/>
    <w:rsid w:val="00EE15FC"/>
    <w:rsid w:val="00EE2E1F"/>
    <w:rsid w:val="00EE3F1D"/>
    <w:rsid w:val="00EE714E"/>
    <w:rsid w:val="00EF02CD"/>
    <w:rsid w:val="00EF1E51"/>
    <w:rsid w:val="00EF2602"/>
    <w:rsid w:val="00EF4E46"/>
    <w:rsid w:val="00EF57FC"/>
    <w:rsid w:val="00EF66D3"/>
    <w:rsid w:val="00F006F1"/>
    <w:rsid w:val="00F00B45"/>
    <w:rsid w:val="00F00E60"/>
    <w:rsid w:val="00F00F80"/>
    <w:rsid w:val="00F01C46"/>
    <w:rsid w:val="00F022DF"/>
    <w:rsid w:val="00F05DA5"/>
    <w:rsid w:val="00F0647F"/>
    <w:rsid w:val="00F07843"/>
    <w:rsid w:val="00F07C18"/>
    <w:rsid w:val="00F110A2"/>
    <w:rsid w:val="00F1220C"/>
    <w:rsid w:val="00F13266"/>
    <w:rsid w:val="00F1358E"/>
    <w:rsid w:val="00F1367C"/>
    <w:rsid w:val="00F145DA"/>
    <w:rsid w:val="00F15467"/>
    <w:rsid w:val="00F1572B"/>
    <w:rsid w:val="00F15C66"/>
    <w:rsid w:val="00F15D88"/>
    <w:rsid w:val="00F165CE"/>
    <w:rsid w:val="00F20166"/>
    <w:rsid w:val="00F233C7"/>
    <w:rsid w:val="00F237DE"/>
    <w:rsid w:val="00F241F0"/>
    <w:rsid w:val="00F30D0F"/>
    <w:rsid w:val="00F31000"/>
    <w:rsid w:val="00F32B58"/>
    <w:rsid w:val="00F379E2"/>
    <w:rsid w:val="00F41C50"/>
    <w:rsid w:val="00F45540"/>
    <w:rsid w:val="00F460D8"/>
    <w:rsid w:val="00F46C10"/>
    <w:rsid w:val="00F47813"/>
    <w:rsid w:val="00F50697"/>
    <w:rsid w:val="00F51174"/>
    <w:rsid w:val="00F51B68"/>
    <w:rsid w:val="00F544C4"/>
    <w:rsid w:val="00F5564E"/>
    <w:rsid w:val="00F56770"/>
    <w:rsid w:val="00F5765F"/>
    <w:rsid w:val="00F60108"/>
    <w:rsid w:val="00F61067"/>
    <w:rsid w:val="00F662FB"/>
    <w:rsid w:val="00F665DF"/>
    <w:rsid w:val="00F67F7B"/>
    <w:rsid w:val="00F72C12"/>
    <w:rsid w:val="00F736E9"/>
    <w:rsid w:val="00F73765"/>
    <w:rsid w:val="00F73FB8"/>
    <w:rsid w:val="00F7432D"/>
    <w:rsid w:val="00F74D12"/>
    <w:rsid w:val="00F76B8E"/>
    <w:rsid w:val="00F80154"/>
    <w:rsid w:val="00F80178"/>
    <w:rsid w:val="00F81D6B"/>
    <w:rsid w:val="00F81E7D"/>
    <w:rsid w:val="00F81E87"/>
    <w:rsid w:val="00F820A6"/>
    <w:rsid w:val="00F82BC3"/>
    <w:rsid w:val="00F83521"/>
    <w:rsid w:val="00F85586"/>
    <w:rsid w:val="00F8598B"/>
    <w:rsid w:val="00F85AA8"/>
    <w:rsid w:val="00F86C5D"/>
    <w:rsid w:val="00F90AC8"/>
    <w:rsid w:val="00F91AC7"/>
    <w:rsid w:val="00F949DA"/>
    <w:rsid w:val="00F94C69"/>
    <w:rsid w:val="00F97382"/>
    <w:rsid w:val="00FA07F8"/>
    <w:rsid w:val="00FA09F3"/>
    <w:rsid w:val="00FA21DE"/>
    <w:rsid w:val="00FA2897"/>
    <w:rsid w:val="00FA3FD2"/>
    <w:rsid w:val="00FA41AF"/>
    <w:rsid w:val="00FA5366"/>
    <w:rsid w:val="00FA544F"/>
    <w:rsid w:val="00FA660C"/>
    <w:rsid w:val="00FB10B0"/>
    <w:rsid w:val="00FB12B6"/>
    <w:rsid w:val="00FB1DD0"/>
    <w:rsid w:val="00FB2107"/>
    <w:rsid w:val="00FB2255"/>
    <w:rsid w:val="00FB2784"/>
    <w:rsid w:val="00FB2BCA"/>
    <w:rsid w:val="00FB2CBF"/>
    <w:rsid w:val="00FB4592"/>
    <w:rsid w:val="00FB4D0E"/>
    <w:rsid w:val="00FC047A"/>
    <w:rsid w:val="00FC0AF1"/>
    <w:rsid w:val="00FC15C5"/>
    <w:rsid w:val="00FC1851"/>
    <w:rsid w:val="00FC2D54"/>
    <w:rsid w:val="00FC5DB8"/>
    <w:rsid w:val="00FC610B"/>
    <w:rsid w:val="00FD1562"/>
    <w:rsid w:val="00FD1C4B"/>
    <w:rsid w:val="00FD2206"/>
    <w:rsid w:val="00FD2F57"/>
    <w:rsid w:val="00FD3F3A"/>
    <w:rsid w:val="00FD424E"/>
    <w:rsid w:val="00FD47F4"/>
    <w:rsid w:val="00FD5556"/>
    <w:rsid w:val="00FD55AF"/>
    <w:rsid w:val="00FD6DD3"/>
    <w:rsid w:val="00FE0791"/>
    <w:rsid w:val="00FE2632"/>
    <w:rsid w:val="00FE3AA7"/>
    <w:rsid w:val="00FE5E49"/>
    <w:rsid w:val="00FF02AF"/>
    <w:rsid w:val="00FF0ABF"/>
    <w:rsid w:val="00FF2964"/>
    <w:rsid w:val="00FF4CF3"/>
    <w:rsid w:val="00FF563B"/>
    <w:rsid w:val="00FF62F8"/>
    <w:rsid w:val="00FF67AD"/>
    <w:rsid w:val="00FF6F56"/>
    <w:rsid w:val="00FF773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706C81"/>
  <w15:docId w15:val="{5A285455-24E5-4846-9344-916FD53A8A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4D12"/>
    <w:pPr>
      <w:spacing w:line="480" w:lineRule="auto"/>
      <w:jc w:val="both"/>
    </w:pPr>
    <w:rPr>
      <w:rFonts w:ascii="Calibri" w:hAnsi="Calibri" w:cs="Calibri"/>
      <w:lang w:val="en-GB"/>
    </w:rPr>
  </w:style>
  <w:style w:type="paragraph" w:styleId="Heading1">
    <w:name w:val="heading 1"/>
    <w:basedOn w:val="Normal"/>
    <w:next w:val="Normal"/>
    <w:link w:val="Heading1Char"/>
    <w:uiPriority w:val="9"/>
    <w:qFormat/>
    <w:rsid w:val="00BF503D"/>
    <w:pPr>
      <w:keepNext/>
      <w:keepLines/>
      <w:spacing w:before="240" w:after="240"/>
      <w:outlineLvl w:val="0"/>
    </w:pPr>
    <w:rPr>
      <w:rFonts w:eastAsiaTheme="majorEastAsia" w:cstheme="majorBidi"/>
      <w:b/>
      <w:color w:val="000000" w:themeColor="text1"/>
      <w:sz w:val="32"/>
      <w:szCs w:val="32"/>
    </w:rPr>
  </w:style>
  <w:style w:type="paragraph" w:styleId="Heading2">
    <w:name w:val="heading 2"/>
    <w:basedOn w:val="paragraph"/>
    <w:next w:val="Normal"/>
    <w:link w:val="Heading2Char"/>
    <w:uiPriority w:val="9"/>
    <w:unhideWhenUsed/>
    <w:qFormat/>
    <w:rsid w:val="00A40B4B"/>
    <w:pPr>
      <w:outlineLvl w:val="1"/>
    </w:pPr>
    <w:rPr>
      <w:b/>
      <w:bCs/>
    </w:rPr>
  </w:style>
  <w:style w:type="paragraph" w:styleId="Heading3">
    <w:name w:val="heading 3"/>
    <w:basedOn w:val="Heading2"/>
    <w:next w:val="Normal"/>
    <w:link w:val="Heading3Char"/>
    <w:uiPriority w:val="9"/>
    <w:unhideWhenUsed/>
    <w:qFormat/>
    <w:rsid w:val="00D20162"/>
    <w:pPr>
      <w:outlineLvl w:val="2"/>
    </w:pPr>
    <w:rPr>
      <w:rFonts w:eastAsiaTheme="minorHAnsi"/>
    </w:rPr>
  </w:style>
  <w:style w:type="paragraph" w:styleId="Heading4">
    <w:name w:val="heading 4"/>
    <w:basedOn w:val="Normal"/>
    <w:next w:val="Normal"/>
    <w:link w:val="Heading4Char"/>
    <w:uiPriority w:val="9"/>
    <w:unhideWhenUsed/>
    <w:qFormat/>
    <w:rsid w:val="00D2016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125F"/>
    <w:pPr>
      <w:ind w:left="720"/>
      <w:contextualSpacing/>
    </w:pPr>
  </w:style>
  <w:style w:type="paragraph" w:styleId="Revision">
    <w:name w:val="Revision"/>
    <w:hidden/>
    <w:uiPriority w:val="99"/>
    <w:semiHidden/>
    <w:rsid w:val="00871E5E"/>
    <w:pPr>
      <w:spacing w:after="0" w:line="240" w:lineRule="auto"/>
    </w:pPr>
  </w:style>
  <w:style w:type="character" w:styleId="CommentReference">
    <w:name w:val="annotation reference"/>
    <w:basedOn w:val="DefaultParagraphFont"/>
    <w:uiPriority w:val="99"/>
    <w:semiHidden/>
    <w:unhideWhenUsed/>
    <w:rsid w:val="00871E5E"/>
    <w:rPr>
      <w:sz w:val="16"/>
      <w:szCs w:val="16"/>
    </w:rPr>
  </w:style>
  <w:style w:type="paragraph" w:styleId="CommentText">
    <w:name w:val="annotation text"/>
    <w:basedOn w:val="Normal"/>
    <w:link w:val="CommentTextChar"/>
    <w:uiPriority w:val="99"/>
    <w:unhideWhenUsed/>
    <w:rsid w:val="00871E5E"/>
    <w:pPr>
      <w:spacing w:line="240" w:lineRule="auto"/>
    </w:pPr>
    <w:rPr>
      <w:sz w:val="20"/>
      <w:szCs w:val="20"/>
    </w:rPr>
  </w:style>
  <w:style w:type="character" w:customStyle="1" w:styleId="CommentTextChar">
    <w:name w:val="Comment Text Char"/>
    <w:basedOn w:val="DefaultParagraphFont"/>
    <w:link w:val="CommentText"/>
    <w:uiPriority w:val="99"/>
    <w:rsid w:val="00871E5E"/>
    <w:rPr>
      <w:sz w:val="20"/>
      <w:szCs w:val="20"/>
    </w:rPr>
  </w:style>
  <w:style w:type="paragraph" w:styleId="CommentSubject">
    <w:name w:val="annotation subject"/>
    <w:basedOn w:val="CommentText"/>
    <w:next w:val="CommentText"/>
    <w:link w:val="CommentSubjectChar"/>
    <w:uiPriority w:val="99"/>
    <w:semiHidden/>
    <w:unhideWhenUsed/>
    <w:rsid w:val="00871E5E"/>
    <w:rPr>
      <w:b/>
      <w:bCs/>
    </w:rPr>
  </w:style>
  <w:style w:type="character" w:customStyle="1" w:styleId="CommentSubjectChar">
    <w:name w:val="Comment Subject Char"/>
    <w:basedOn w:val="CommentTextChar"/>
    <w:link w:val="CommentSubject"/>
    <w:uiPriority w:val="99"/>
    <w:semiHidden/>
    <w:rsid w:val="00871E5E"/>
    <w:rPr>
      <w:b/>
      <w:bCs/>
      <w:sz w:val="20"/>
      <w:szCs w:val="20"/>
    </w:rPr>
  </w:style>
  <w:style w:type="paragraph" w:styleId="BalloonText">
    <w:name w:val="Balloon Text"/>
    <w:basedOn w:val="Normal"/>
    <w:link w:val="BalloonTextChar"/>
    <w:uiPriority w:val="99"/>
    <w:semiHidden/>
    <w:unhideWhenUsed/>
    <w:rsid w:val="00DA0FF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A0FF1"/>
    <w:rPr>
      <w:rFonts w:ascii="Segoe UI" w:hAnsi="Segoe UI" w:cs="Segoe UI"/>
      <w:sz w:val="18"/>
      <w:szCs w:val="18"/>
    </w:rPr>
  </w:style>
  <w:style w:type="character" w:styleId="PlaceholderText">
    <w:name w:val="Placeholder Text"/>
    <w:basedOn w:val="DefaultParagraphFont"/>
    <w:uiPriority w:val="99"/>
    <w:semiHidden/>
    <w:rsid w:val="000B5FF0"/>
    <w:rPr>
      <w:color w:val="808080"/>
    </w:rPr>
  </w:style>
  <w:style w:type="character" w:customStyle="1" w:styleId="Heading1Char">
    <w:name w:val="Heading 1 Char"/>
    <w:basedOn w:val="DefaultParagraphFont"/>
    <w:link w:val="Heading1"/>
    <w:uiPriority w:val="9"/>
    <w:rsid w:val="00BF503D"/>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A40B4B"/>
    <w:rPr>
      <w:rFonts w:ascii="Times New Roman" w:eastAsia="Times New Roman" w:hAnsi="Times New Roman" w:cs="Times New Roman"/>
      <w:b/>
      <w:bCs/>
      <w:sz w:val="24"/>
      <w:szCs w:val="24"/>
      <w:lang w:val="en-GB"/>
    </w:rPr>
  </w:style>
  <w:style w:type="paragraph" w:styleId="NormalWeb">
    <w:name w:val="Normal (Web)"/>
    <w:basedOn w:val="Normal"/>
    <w:uiPriority w:val="99"/>
    <w:semiHidden/>
    <w:unhideWhenUsed/>
    <w:rsid w:val="00542C71"/>
    <w:pPr>
      <w:spacing w:before="100" w:beforeAutospacing="1" w:after="100" w:afterAutospacing="1" w:line="240" w:lineRule="auto"/>
      <w:jc w:val="left"/>
    </w:pPr>
    <w:rPr>
      <w:rFonts w:eastAsiaTheme="minorEastAsia" w:cs="Times New Roman"/>
      <w:szCs w:val="24"/>
    </w:rPr>
  </w:style>
  <w:style w:type="character" w:styleId="Hyperlink">
    <w:name w:val="Hyperlink"/>
    <w:basedOn w:val="DefaultParagraphFont"/>
    <w:uiPriority w:val="99"/>
    <w:unhideWhenUsed/>
    <w:rsid w:val="001628DB"/>
    <w:rPr>
      <w:color w:val="0563C1" w:themeColor="hyperlink"/>
      <w:u w:val="single"/>
    </w:rPr>
  </w:style>
  <w:style w:type="character" w:customStyle="1" w:styleId="element-citation">
    <w:name w:val="element-citation"/>
    <w:basedOn w:val="DefaultParagraphFont"/>
    <w:rsid w:val="00617804"/>
  </w:style>
  <w:style w:type="character" w:customStyle="1" w:styleId="ref-journal">
    <w:name w:val="ref-journal"/>
    <w:basedOn w:val="DefaultParagraphFont"/>
    <w:rsid w:val="00617804"/>
  </w:style>
  <w:style w:type="character" w:customStyle="1" w:styleId="nowrap">
    <w:name w:val="nowrap"/>
    <w:basedOn w:val="DefaultParagraphFont"/>
    <w:rsid w:val="00617804"/>
  </w:style>
  <w:style w:type="character" w:customStyle="1" w:styleId="ref-vol">
    <w:name w:val="ref-vol"/>
    <w:basedOn w:val="DefaultParagraphFont"/>
    <w:rsid w:val="00617804"/>
  </w:style>
  <w:style w:type="character" w:styleId="FollowedHyperlink">
    <w:name w:val="FollowedHyperlink"/>
    <w:basedOn w:val="DefaultParagraphFont"/>
    <w:uiPriority w:val="99"/>
    <w:semiHidden/>
    <w:unhideWhenUsed/>
    <w:rsid w:val="00764597"/>
    <w:rPr>
      <w:color w:val="954F72" w:themeColor="followedHyperlink"/>
      <w:u w:val="single"/>
    </w:rPr>
  </w:style>
  <w:style w:type="paragraph" w:styleId="Header">
    <w:name w:val="header"/>
    <w:basedOn w:val="Normal"/>
    <w:link w:val="HeaderChar"/>
    <w:uiPriority w:val="99"/>
    <w:unhideWhenUsed/>
    <w:rsid w:val="00C2318E"/>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318E"/>
    <w:rPr>
      <w:rFonts w:ascii="Times New Roman" w:hAnsi="Times New Roman"/>
      <w:sz w:val="24"/>
    </w:rPr>
  </w:style>
  <w:style w:type="paragraph" w:styleId="Footer">
    <w:name w:val="footer"/>
    <w:basedOn w:val="Normal"/>
    <w:link w:val="FooterChar"/>
    <w:uiPriority w:val="99"/>
    <w:unhideWhenUsed/>
    <w:rsid w:val="00C2318E"/>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318E"/>
    <w:rPr>
      <w:rFonts w:ascii="Times New Roman" w:hAnsi="Times New Roman"/>
      <w:sz w:val="24"/>
    </w:rPr>
  </w:style>
  <w:style w:type="paragraph" w:styleId="NoSpacing">
    <w:name w:val="No Spacing"/>
    <w:uiPriority w:val="1"/>
    <w:qFormat/>
    <w:rsid w:val="00ED5C48"/>
    <w:pPr>
      <w:spacing w:after="0" w:line="240" w:lineRule="auto"/>
      <w:jc w:val="both"/>
    </w:pPr>
    <w:rPr>
      <w:rFonts w:cstheme="minorHAnsi"/>
    </w:rPr>
  </w:style>
  <w:style w:type="character" w:customStyle="1" w:styleId="normaltextrun">
    <w:name w:val="normaltextrun"/>
    <w:basedOn w:val="DefaultParagraphFont"/>
    <w:rsid w:val="00350D07"/>
  </w:style>
  <w:style w:type="character" w:customStyle="1" w:styleId="eop">
    <w:name w:val="eop"/>
    <w:basedOn w:val="DefaultParagraphFont"/>
    <w:rsid w:val="00350D07"/>
  </w:style>
  <w:style w:type="character" w:customStyle="1" w:styleId="findhit">
    <w:name w:val="findhit"/>
    <w:basedOn w:val="DefaultParagraphFont"/>
    <w:rsid w:val="00350D07"/>
  </w:style>
  <w:style w:type="paragraph" w:styleId="Caption">
    <w:name w:val="caption"/>
    <w:basedOn w:val="Normal"/>
    <w:next w:val="Normal"/>
    <w:uiPriority w:val="35"/>
    <w:unhideWhenUsed/>
    <w:qFormat/>
    <w:rsid w:val="001A5517"/>
    <w:pPr>
      <w:spacing w:after="200" w:line="240" w:lineRule="auto"/>
      <w:jc w:val="left"/>
    </w:pPr>
    <w:rPr>
      <w:rFonts w:asciiTheme="minorHAnsi" w:hAnsiTheme="minorHAnsi"/>
      <w:i/>
      <w:iCs/>
      <w:color w:val="44546A" w:themeColor="text2"/>
      <w:sz w:val="18"/>
      <w:szCs w:val="18"/>
    </w:rPr>
  </w:style>
  <w:style w:type="table" w:styleId="TableGrid">
    <w:name w:val="Table Grid"/>
    <w:basedOn w:val="TableNormal"/>
    <w:uiPriority w:val="39"/>
    <w:rsid w:val="002205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FA41AF"/>
    <w:rPr>
      <w:color w:val="605E5C"/>
      <w:shd w:val="clear" w:color="auto" w:fill="E1DFDD"/>
    </w:rPr>
  </w:style>
  <w:style w:type="paragraph" w:customStyle="1" w:styleId="paragraph">
    <w:name w:val="paragraph"/>
    <w:basedOn w:val="Normal"/>
    <w:rsid w:val="008362E2"/>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A40B4B"/>
    <w:pPr>
      <w:spacing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0B4B"/>
    <w:rPr>
      <w:rFonts w:asciiTheme="majorHAnsi" w:eastAsiaTheme="majorEastAsia" w:hAnsiTheme="majorHAnsi" w:cstheme="majorBidi"/>
      <w:spacing w:val="-10"/>
      <w:kern w:val="28"/>
      <w:sz w:val="56"/>
      <w:szCs w:val="56"/>
      <w:lang w:val="en-GB"/>
    </w:rPr>
  </w:style>
  <w:style w:type="character" w:customStyle="1" w:styleId="Heading3Char">
    <w:name w:val="Heading 3 Char"/>
    <w:basedOn w:val="DefaultParagraphFont"/>
    <w:link w:val="Heading3"/>
    <w:uiPriority w:val="9"/>
    <w:rsid w:val="00D20162"/>
    <w:rPr>
      <w:rFonts w:ascii="Times New Roman" w:hAnsi="Times New Roman" w:cs="Times New Roman"/>
      <w:b/>
      <w:bCs/>
      <w:sz w:val="24"/>
      <w:szCs w:val="24"/>
      <w:lang w:val="en-GB"/>
    </w:rPr>
  </w:style>
  <w:style w:type="character" w:customStyle="1" w:styleId="UnresolvedMention2">
    <w:name w:val="Unresolved Mention2"/>
    <w:basedOn w:val="DefaultParagraphFont"/>
    <w:uiPriority w:val="99"/>
    <w:semiHidden/>
    <w:unhideWhenUsed/>
    <w:rsid w:val="00481818"/>
    <w:rPr>
      <w:color w:val="605E5C"/>
      <w:shd w:val="clear" w:color="auto" w:fill="E1DFDD"/>
    </w:rPr>
  </w:style>
  <w:style w:type="character" w:customStyle="1" w:styleId="Heading4Char">
    <w:name w:val="Heading 4 Char"/>
    <w:basedOn w:val="DefaultParagraphFont"/>
    <w:link w:val="Heading4"/>
    <w:uiPriority w:val="9"/>
    <w:rsid w:val="00D20162"/>
    <w:rPr>
      <w:rFonts w:asciiTheme="majorHAnsi" w:eastAsiaTheme="majorEastAsia" w:hAnsiTheme="majorHAnsi" w:cstheme="majorBidi"/>
      <w:i/>
      <w:iCs/>
      <w:color w:val="2E74B5" w:themeColor="accent1" w:themeShade="BF"/>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52090">
      <w:bodyDiv w:val="1"/>
      <w:marLeft w:val="0"/>
      <w:marRight w:val="0"/>
      <w:marTop w:val="0"/>
      <w:marBottom w:val="0"/>
      <w:divBdr>
        <w:top w:val="none" w:sz="0" w:space="0" w:color="auto"/>
        <w:left w:val="none" w:sz="0" w:space="0" w:color="auto"/>
        <w:bottom w:val="none" w:sz="0" w:space="0" w:color="auto"/>
        <w:right w:val="none" w:sz="0" w:space="0" w:color="auto"/>
      </w:divBdr>
    </w:div>
    <w:div w:id="26220776">
      <w:bodyDiv w:val="1"/>
      <w:marLeft w:val="0"/>
      <w:marRight w:val="0"/>
      <w:marTop w:val="0"/>
      <w:marBottom w:val="0"/>
      <w:divBdr>
        <w:top w:val="none" w:sz="0" w:space="0" w:color="auto"/>
        <w:left w:val="none" w:sz="0" w:space="0" w:color="auto"/>
        <w:bottom w:val="none" w:sz="0" w:space="0" w:color="auto"/>
        <w:right w:val="none" w:sz="0" w:space="0" w:color="auto"/>
      </w:divBdr>
    </w:div>
    <w:div w:id="65805090">
      <w:bodyDiv w:val="1"/>
      <w:marLeft w:val="0"/>
      <w:marRight w:val="0"/>
      <w:marTop w:val="0"/>
      <w:marBottom w:val="0"/>
      <w:divBdr>
        <w:top w:val="none" w:sz="0" w:space="0" w:color="auto"/>
        <w:left w:val="none" w:sz="0" w:space="0" w:color="auto"/>
        <w:bottom w:val="none" w:sz="0" w:space="0" w:color="auto"/>
        <w:right w:val="none" w:sz="0" w:space="0" w:color="auto"/>
      </w:divBdr>
      <w:divsChild>
        <w:div w:id="1779505">
          <w:marLeft w:val="640"/>
          <w:marRight w:val="0"/>
          <w:marTop w:val="0"/>
          <w:marBottom w:val="0"/>
          <w:divBdr>
            <w:top w:val="none" w:sz="0" w:space="0" w:color="auto"/>
            <w:left w:val="none" w:sz="0" w:space="0" w:color="auto"/>
            <w:bottom w:val="none" w:sz="0" w:space="0" w:color="auto"/>
            <w:right w:val="none" w:sz="0" w:space="0" w:color="auto"/>
          </w:divBdr>
        </w:div>
        <w:div w:id="14506051">
          <w:marLeft w:val="640"/>
          <w:marRight w:val="0"/>
          <w:marTop w:val="0"/>
          <w:marBottom w:val="0"/>
          <w:divBdr>
            <w:top w:val="none" w:sz="0" w:space="0" w:color="auto"/>
            <w:left w:val="none" w:sz="0" w:space="0" w:color="auto"/>
            <w:bottom w:val="none" w:sz="0" w:space="0" w:color="auto"/>
            <w:right w:val="none" w:sz="0" w:space="0" w:color="auto"/>
          </w:divBdr>
        </w:div>
        <w:div w:id="61801914">
          <w:marLeft w:val="640"/>
          <w:marRight w:val="0"/>
          <w:marTop w:val="0"/>
          <w:marBottom w:val="0"/>
          <w:divBdr>
            <w:top w:val="none" w:sz="0" w:space="0" w:color="auto"/>
            <w:left w:val="none" w:sz="0" w:space="0" w:color="auto"/>
            <w:bottom w:val="none" w:sz="0" w:space="0" w:color="auto"/>
            <w:right w:val="none" w:sz="0" w:space="0" w:color="auto"/>
          </w:divBdr>
        </w:div>
        <w:div w:id="79522261">
          <w:marLeft w:val="640"/>
          <w:marRight w:val="0"/>
          <w:marTop w:val="0"/>
          <w:marBottom w:val="0"/>
          <w:divBdr>
            <w:top w:val="none" w:sz="0" w:space="0" w:color="auto"/>
            <w:left w:val="none" w:sz="0" w:space="0" w:color="auto"/>
            <w:bottom w:val="none" w:sz="0" w:space="0" w:color="auto"/>
            <w:right w:val="none" w:sz="0" w:space="0" w:color="auto"/>
          </w:divBdr>
        </w:div>
        <w:div w:id="85151198">
          <w:marLeft w:val="640"/>
          <w:marRight w:val="0"/>
          <w:marTop w:val="0"/>
          <w:marBottom w:val="0"/>
          <w:divBdr>
            <w:top w:val="none" w:sz="0" w:space="0" w:color="auto"/>
            <w:left w:val="none" w:sz="0" w:space="0" w:color="auto"/>
            <w:bottom w:val="none" w:sz="0" w:space="0" w:color="auto"/>
            <w:right w:val="none" w:sz="0" w:space="0" w:color="auto"/>
          </w:divBdr>
        </w:div>
        <w:div w:id="110517341">
          <w:marLeft w:val="640"/>
          <w:marRight w:val="0"/>
          <w:marTop w:val="0"/>
          <w:marBottom w:val="0"/>
          <w:divBdr>
            <w:top w:val="none" w:sz="0" w:space="0" w:color="auto"/>
            <w:left w:val="none" w:sz="0" w:space="0" w:color="auto"/>
            <w:bottom w:val="none" w:sz="0" w:space="0" w:color="auto"/>
            <w:right w:val="none" w:sz="0" w:space="0" w:color="auto"/>
          </w:divBdr>
        </w:div>
        <w:div w:id="133791541">
          <w:marLeft w:val="640"/>
          <w:marRight w:val="0"/>
          <w:marTop w:val="0"/>
          <w:marBottom w:val="0"/>
          <w:divBdr>
            <w:top w:val="none" w:sz="0" w:space="0" w:color="auto"/>
            <w:left w:val="none" w:sz="0" w:space="0" w:color="auto"/>
            <w:bottom w:val="none" w:sz="0" w:space="0" w:color="auto"/>
            <w:right w:val="none" w:sz="0" w:space="0" w:color="auto"/>
          </w:divBdr>
        </w:div>
        <w:div w:id="233397887">
          <w:marLeft w:val="640"/>
          <w:marRight w:val="0"/>
          <w:marTop w:val="0"/>
          <w:marBottom w:val="0"/>
          <w:divBdr>
            <w:top w:val="none" w:sz="0" w:space="0" w:color="auto"/>
            <w:left w:val="none" w:sz="0" w:space="0" w:color="auto"/>
            <w:bottom w:val="none" w:sz="0" w:space="0" w:color="auto"/>
            <w:right w:val="none" w:sz="0" w:space="0" w:color="auto"/>
          </w:divBdr>
        </w:div>
        <w:div w:id="236718156">
          <w:marLeft w:val="640"/>
          <w:marRight w:val="0"/>
          <w:marTop w:val="0"/>
          <w:marBottom w:val="0"/>
          <w:divBdr>
            <w:top w:val="none" w:sz="0" w:space="0" w:color="auto"/>
            <w:left w:val="none" w:sz="0" w:space="0" w:color="auto"/>
            <w:bottom w:val="none" w:sz="0" w:space="0" w:color="auto"/>
            <w:right w:val="none" w:sz="0" w:space="0" w:color="auto"/>
          </w:divBdr>
        </w:div>
        <w:div w:id="278297521">
          <w:marLeft w:val="640"/>
          <w:marRight w:val="0"/>
          <w:marTop w:val="0"/>
          <w:marBottom w:val="0"/>
          <w:divBdr>
            <w:top w:val="none" w:sz="0" w:space="0" w:color="auto"/>
            <w:left w:val="none" w:sz="0" w:space="0" w:color="auto"/>
            <w:bottom w:val="none" w:sz="0" w:space="0" w:color="auto"/>
            <w:right w:val="none" w:sz="0" w:space="0" w:color="auto"/>
          </w:divBdr>
        </w:div>
        <w:div w:id="419371498">
          <w:marLeft w:val="640"/>
          <w:marRight w:val="0"/>
          <w:marTop w:val="0"/>
          <w:marBottom w:val="0"/>
          <w:divBdr>
            <w:top w:val="none" w:sz="0" w:space="0" w:color="auto"/>
            <w:left w:val="none" w:sz="0" w:space="0" w:color="auto"/>
            <w:bottom w:val="none" w:sz="0" w:space="0" w:color="auto"/>
            <w:right w:val="none" w:sz="0" w:space="0" w:color="auto"/>
          </w:divBdr>
        </w:div>
        <w:div w:id="477384790">
          <w:marLeft w:val="640"/>
          <w:marRight w:val="0"/>
          <w:marTop w:val="0"/>
          <w:marBottom w:val="0"/>
          <w:divBdr>
            <w:top w:val="none" w:sz="0" w:space="0" w:color="auto"/>
            <w:left w:val="none" w:sz="0" w:space="0" w:color="auto"/>
            <w:bottom w:val="none" w:sz="0" w:space="0" w:color="auto"/>
            <w:right w:val="none" w:sz="0" w:space="0" w:color="auto"/>
          </w:divBdr>
        </w:div>
        <w:div w:id="540900568">
          <w:marLeft w:val="640"/>
          <w:marRight w:val="0"/>
          <w:marTop w:val="0"/>
          <w:marBottom w:val="0"/>
          <w:divBdr>
            <w:top w:val="none" w:sz="0" w:space="0" w:color="auto"/>
            <w:left w:val="none" w:sz="0" w:space="0" w:color="auto"/>
            <w:bottom w:val="none" w:sz="0" w:space="0" w:color="auto"/>
            <w:right w:val="none" w:sz="0" w:space="0" w:color="auto"/>
          </w:divBdr>
        </w:div>
        <w:div w:id="542793389">
          <w:marLeft w:val="640"/>
          <w:marRight w:val="0"/>
          <w:marTop w:val="0"/>
          <w:marBottom w:val="0"/>
          <w:divBdr>
            <w:top w:val="none" w:sz="0" w:space="0" w:color="auto"/>
            <w:left w:val="none" w:sz="0" w:space="0" w:color="auto"/>
            <w:bottom w:val="none" w:sz="0" w:space="0" w:color="auto"/>
            <w:right w:val="none" w:sz="0" w:space="0" w:color="auto"/>
          </w:divBdr>
        </w:div>
        <w:div w:id="569466771">
          <w:marLeft w:val="640"/>
          <w:marRight w:val="0"/>
          <w:marTop w:val="0"/>
          <w:marBottom w:val="0"/>
          <w:divBdr>
            <w:top w:val="none" w:sz="0" w:space="0" w:color="auto"/>
            <w:left w:val="none" w:sz="0" w:space="0" w:color="auto"/>
            <w:bottom w:val="none" w:sz="0" w:space="0" w:color="auto"/>
            <w:right w:val="none" w:sz="0" w:space="0" w:color="auto"/>
          </w:divBdr>
        </w:div>
        <w:div w:id="623080657">
          <w:marLeft w:val="640"/>
          <w:marRight w:val="0"/>
          <w:marTop w:val="0"/>
          <w:marBottom w:val="0"/>
          <w:divBdr>
            <w:top w:val="none" w:sz="0" w:space="0" w:color="auto"/>
            <w:left w:val="none" w:sz="0" w:space="0" w:color="auto"/>
            <w:bottom w:val="none" w:sz="0" w:space="0" w:color="auto"/>
            <w:right w:val="none" w:sz="0" w:space="0" w:color="auto"/>
          </w:divBdr>
        </w:div>
        <w:div w:id="639071988">
          <w:marLeft w:val="640"/>
          <w:marRight w:val="0"/>
          <w:marTop w:val="0"/>
          <w:marBottom w:val="0"/>
          <w:divBdr>
            <w:top w:val="none" w:sz="0" w:space="0" w:color="auto"/>
            <w:left w:val="none" w:sz="0" w:space="0" w:color="auto"/>
            <w:bottom w:val="none" w:sz="0" w:space="0" w:color="auto"/>
            <w:right w:val="none" w:sz="0" w:space="0" w:color="auto"/>
          </w:divBdr>
        </w:div>
        <w:div w:id="646057147">
          <w:marLeft w:val="640"/>
          <w:marRight w:val="0"/>
          <w:marTop w:val="0"/>
          <w:marBottom w:val="0"/>
          <w:divBdr>
            <w:top w:val="none" w:sz="0" w:space="0" w:color="auto"/>
            <w:left w:val="none" w:sz="0" w:space="0" w:color="auto"/>
            <w:bottom w:val="none" w:sz="0" w:space="0" w:color="auto"/>
            <w:right w:val="none" w:sz="0" w:space="0" w:color="auto"/>
          </w:divBdr>
        </w:div>
        <w:div w:id="672339439">
          <w:marLeft w:val="640"/>
          <w:marRight w:val="0"/>
          <w:marTop w:val="0"/>
          <w:marBottom w:val="0"/>
          <w:divBdr>
            <w:top w:val="none" w:sz="0" w:space="0" w:color="auto"/>
            <w:left w:val="none" w:sz="0" w:space="0" w:color="auto"/>
            <w:bottom w:val="none" w:sz="0" w:space="0" w:color="auto"/>
            <w:right w:val="none" w:sz="0" w:space="0" w:color="auto"/>
          </w:divBdr>
        </w:div>
        <w:div w:id="733622788">
          <w:marLeft w:val="640"/>
          <w:marRight w:val="0"/>
          <w:marTop w:val="0"/>
          <w:marBottom w:val="0"/>
          <w:divBdr>
            <w:top w:val="none" w:sz="0" w:space="0" w:color="auto"/>
            <w:left w:val="none" w:sz="0" w:space="0" w:color="auto"/>
            <w:bottom w:val="none" w:sz="0" w:space="0" w:color="auto"/>
            <w:right w:val="none" w:sz="0" w:space="0" w:color="auto"/>
          </w:divBdr>
        </w:div>
        <w:div w:id="738595164">
          <w:marLeft w:val="640"/>
          <w:marRight w:val="0"/>
          <w:marTop w:val="0"/>
          <w:marBottom w:val="0"/>
          <w:divBdr>
            <w:top w:val="none" w:sz="0" w:space="0" w:color="auto"/>
            <w:left w:val="none" w:sz="0" w:space="0" w:color="auto"/>
            <w:bottom w:val="none" w:sz="0" w:space="0" w:color="auto"/>
            <w:right w:val="none" w:sz="0" w:space="0" w:color="auto"/>
          </w:divBdr>
        </w:div>
        <w:div w:id="890389595">
          <w:marLeft w:val="640"/>
          <w:marRight w:val="0"/>
          <w:marTop w:val="0"/>
          <w:marBottom w:val="0"/>
          <w:divBdr>
            <w:top w:val="none" w:sz="0" w:space="0" w:color="auto"/>
            <w:left w:val="none" w:sz="0" w:space="0" w:color="auto"/>
            <w:bottom w:val="none" w:sz="0" w:space="0" w:color="auto"/>
            <w:right w:val="none" w:sz="0" w:space="0" w:color="auto"/>
          </w:divBdr>
        </w:div>
        <w:div w:id="899629093">
          <w:marLeft w:val="640"/>
          <w:marRight w:val="0"/>
          <w:marTop w:val="0"/>
          <w:marBottom w:val="0"/>
          <w:divBdr>
            <w:top w:val="none" w:sz="0" w:space="0" w:color="auto"/>
            <w:left w:val="none" w:sz="0" w:space="0" w:color="auto"/>
            <w:bottom w:val="none" w:sz="0" w:space="0" w:color="auto"/>
            <w:right w:val="none" w:sz="0" w:space="0" w:color="auto"/>
          </w:divBdr>
        </w:div>
        <w:div w:id="903643030">
          <w:marLeft w:val="640"/>
          <w:marRight w:val="0"/>
          <w:marTop w:val="0"/>
          <w:marBottom w:val="0"/>
          <w:divBdr>
            <w:top w:val="none" w:sz="0" w:space="0" w:color="auto"/>
            <w:left w:val="none" w:sz="0" w:space="0" w:color="auto"/>
            <w:bottom w:val="none" w:sz="0" w:space="0" w:color="auto"/>
            <w:right w:val="none" w:sz="0" w:space="0" w:color="auto"/>
          </w:divBdr>
        </w:div>
        <w:div w:id="928193270">
          <w:marLeft w:val="640"/>
          <w:marRight w:val="0"/>
          <w:marTop w:val="0"/>
          <w:marBottom w:val="0"/>
          <w:divBdr>
            <w:top w:val="none" w:sz="0" w:space="0" w:color="auto"/>
            <w:left w:val="none" w:sz="0" w:space="0" w:color="auto"/>
            <w:bottom w:val="none" w:sz="0" w:space="0" w:color="auto"/>
            <w:right w:val="none" w:sz="0" w:space="0" w:color="auto"/>
          </w:divBdr>
        </w:div>
        <w:div w:id="1006904644">
          <w:marLeft w:val="640"/>
          <w:marRight w:val="0"/>
          <w:marTop w:val="0"/>
          <w:marBottom w:val="0"/>
          <w:divBdr>
            <w:top w:val="none" w:sz="0" w:space="0" w:color="auto"/>
            <w:left w:val="none" w:sz="0" w:space="0" w:color="auto"/>
            <w:bottom w:val="none" w:sz="0" w:space="0" w:color="auto"/>
            <w:right w:val="none" w:sz="0" w:space="0" w:color="auto"/>
          </w:divBdr>
        </w:div>
        <w:div w:id="1033383591">
          <w:marLeft w:val="640"/>
          <w:marRight w:val="0"/>
          <w:marTop w:val="0"/>
          <w:marBottom w:val="0"/>
          <w:divBdr>
            <w:top w:val="none" w:sz="0" w:space="0" w:color="auto"/>
            <w:left w:val="none" w:sz="0" w:space="0" w:color="auto"/>
            <w:bottom w:val="none" w:sz="0" w:space="0" w:color="auto"/>
            <w:right w:val="none" w:sz="0" w:space="0" w:color="auto"/>
          </w:divBdr>
        </w:div>
        <w:div w:id="1041905294">
          <w:marLeft w:val="640"/>
          <w:marRight w:val="0"/>
          <w:marTop w:val="0"/>
          <w:marBottom w:val="0"/>
          <w:divBdr>
            <w:top w:val="none" w:sz="0" w:space="0" w:color="auto"/>
            <w:left w:val="none" w:sz="0" w:space="0" w:color="auto"/>
            <w:bottom w:val="none" w:sz="0" w:space="0" w:color="auto"/>
            <w:right w:val="none" w:sz="0" w:space="0" w:color="auto"/>
          </w:divBdr>
        </w:div>
        <w:div w:id="1045367969">
          <w:marLeft w:val="640"/>
          <w:marRight w:val="0"/>
          <w:marTop w:val="0"/>
          <w:marBottom w:val="0"/>
          <w:divBdr>
            <w:top w:val="none" w:sz="0" w:space="0" w:color="auto"/>
            <w:left w:val="none" w:sz="0" w:space="0" w:color="auto"/>
            <w:bottom w:val="none" w:sz="0" w:space="0" w:color="auto"/>
            <w:right w:val="none" w:sz="0" w:space="0" w:color="auto"/>
          </w:divBdr>
        </w:div>
        <w:div w:id="1075129264">
          <w:marLeft w:val="640"/>
          <w:marRight w:val="0"/>
          <w:marTop w:val="0"/>
          <w:marBottom w:val="0"/>
          <w:divBdr>
            <w:top w:val="none" w:sz="0" w:space="0" w:color="auto"/>
            <w:left w:val="none" w:sz="0" w:space="0" w:color="auto"/>
            <w:bottom w:val="none" w:sz="0" w:space="0" w:color="auto"/>
            <w:right w:val="none" w:sz="0" w:space="0" w:color="auto"/>
          </w:divBdr>
        </w:div>
        <w:div w:id="1125849078">
          <w:marLeft w:val="640"/>
          <w:marRight w:val="0"/>
          <w:marTop w:val="0"/>
          <w:marBottom w:val="0"/>
          <w:divBdr>
            <w:top w:val="none" w:sz="0" w:space="0" w:color="auto"/>
            <w:left w:val="none" w:sz="0" w:space="0" w:color="auto"/>
            <w:bottom w:val="none" w:sz="0" w:space="0" w:color="auto"/>
            <w:right w:val="none" w:sz="0" w:space="0" w:color="auto"/>
          </w:divBdr>
        </w:div>
        <w:div w:id="1182357941">
          <w:marLeft w:val="640"/>
          <w:marRight w:val="0"/>
          <w:marTop w:val="0"/>
          <w:marBottom w:val="0"/>
          <w:divBdr>
            <w:top w:val="none" w:sz="0" w:space="0" w:color="auto"/>
            <w:left w:val="none" w:sz="0" w:space="0" w:color="auto"/>
            <w:bottom w:val="none" w:sz="0" w:space="0" w:color="auto"/>
            <w:right w:val="none" w:sz="0" w:space="0" w:color="auto"/>
          </w:divBdr>
        </w:div>
        <w:div w:id="1234244238">
          <w:marLeft w:val="640"/>
          <w:marRight w:val="0"/>
          <w:marTop w:val="0"/>
          <w:marBottom w:val="0"/>
          <w:divBdr>
            <w:top w:val="none" w:sz="0" w:space="0" w:color="auto"/>
            <w:left w:val="none" w:sz="0" w:space="0" w:color="auto"/>
            <w:bottom w:val="none" w:sz="0" w:space="0" w:color="auto"/>
            <w:right w:val="none" w:sz="0" w:space="0" w:color="auto"/>
          </w:divBdr>
        </w:div>
        <w:div w:id="1252354600">
          <w:marLeft w:val="640"/>
          <w:marRight w:val="0"/>
          <w:marTop w:val="0"/>
          <w:marBottom w:val="0"/>
          <w:divBdr>
            <w:top w:val="none" w:sz="0" w:space="0" w:color="auto"/>
            <w:left w:val="none" w:sz="0" w:space="0" w:color="auto"/>
            <w:bottom w:val="none" w:sz="0" w:space="0" w:color="auto"/>
            <w:right w:val="none" w:sz="0" w:space="0" w:color="auto"/>
          </w:divBdr>
        </w:div>
        <w:div w:id="1254364140">
          <w:marLeft w:val="640"/>
          <w:marRight w:val="0"/>
          <w:marTop w:val="0"/>
          <w:marBottom w:val="0"/>
          <w:divBdr>
            <w:top w:val="none" w:sz="0" w:space="0" w:color="auto"/>
            <w:left w:val="none" w:sz="0" w:space="0" w:color="auto"/>
            <w:bottom w:val="none" w:sz="0" w:space="0" w:color="auto"/>
            <w:right w:val="none" w:sz="0" w:space="0" w:color="auto"/>
          </w:divBdr>
        </w:div>
        <w:div w:id="1269042791">
          <w:marLeft w:val="640"/>
          <w:marRight w:val="0"/>
          <w:marTop w:val="0"/>
          <w:marBottom w:val="0"/>
          <w:divBdr>
            <w:top w:val="none" w:sz="0" w:space="0" w:color="auto"/>
            <w:left w:val="none" w:sz="0" w:space="0" w:color="auto"/>
            <w:bottom w:val="none" w:sz="0" w:space="0" w:color="auto"/>
            <w:right w:val="none" w:sz="0" w:space="0" w:color="auto"/>
          </w:divBdr>
        </w:div>
        <w:div w:id="1289816049">
          <w:marLeft w:val="640"/>
          <w:marRight w:val="0"/>
          <w:marTop w:val="0"/>
          <w:marBottom w:val="0"/>
          <w:divBdr>
            <w:top w:val="none" w:sz="0" w:space="0" w:color="auto"/>
            <w:left w:val="none" w:sz="0" w:space="0" w:color="auto"/>
            <w:bottom w:val="none" w:sz="0" w:space="0" w:color="auto"/>
            <w:right w:val="none" w:sz="0" w:space="0" w:color="auto"/>
          </w:divBdr>
        </w:div>
        <w:div w:id="1298953924">
          <w:marLeft w:val="640"/>
          <w:marRight w:val="0"/>
          <w:marTop w:val="0"/>
          <w:marBottom w:val="0"/>
          <w:divBdr>
            <w:top w:val="none" w:sz="0" w:space="0" w:color="auto"/>
            <w:left w:val="none" w:sz="0" w:space="0" w:color="auto"/>
            <w:bottom w:val="none" w:sz="0" w:space="0" w:color="auto"/>
            <w:right w:val="none" w:sz="0" w:space="0" w:color="auto"/>
          </w:divBdr>
        </w:div>
        <w:div w:id="1337730008">
          <w:marLeft w:val="640"/>
          <w:marRight w:val="0"/>
          <w:marTop w:val="0"/>
          <w:marBottom w:val="0"/>
          <w:divBdr>
            <w:top w:val="none" w:sz="0" w:space="0" w:color="auto"/>
            <w:left w:val="none" w:sz="0" w:space="0" w:color="auto"/>
            <w:bottom w:val="none" w:sz="0" w:space="0" w:color="auto"/>
            <w:right w:val="none" w:sz="0" w:space="0" w:color="auto"/>
          </w:divBdr>
        </w:div>
        <w:div w:id="1457873061">
          <w:marLeft w:val="640"/>
          <w:marRight w:val="0"/>
          <w:marTop w:val="0"/>
          <w:marBottom w:val="0"/>
          <w:divBdr>
            <w:top w:val="none" w:sz="0" w:space="0" w:color="auto"/>
            <w:left w:val="none" w:sz="0" w:space="0" w:color="auto"/>
            <w:bottom w:val="none" w:sz="0" w:space="0" w:color="auto"/>
            <w:right w:val="none" w:sz="0" w:space="0" w:color="auto"/>
          </w:divBdr>
        </w:div>
        <w:div w:id="1467622226">
          <w:marLeft w:val="640"/>
          <w:marRight w:val="0"/>
          <w:marTop w:val="0"/>
          <w:marBottom w:val="0"/>
          <w:divBdr>
            <w:top w:val="none" w:sz="0" w:space="0" w:color="auto"/>
            <w:left w:val="none" w:sz="0" w:space="0" w:color="auto"/>
            <w:bottom w:val="none" w:sz="0" w:space="0" w:color="auto"/>
            <w:right w:val="none" w:sz="0" w:space="0" w:color="auto"/>
          </w:divBdr>
        </w:div>
        <w:div w:id="1552765362">
          <w:marLeft w:val="640"/>
          <w:marRight w:val="0"/>
          <w:marTop w:val="0"/>
          <w:marBottom w:val="0"/>
          <w:divBdr>
            <w:top w:val="none" w:sz="0" w:space="0" w:color="auto"/>
            <w:left w:val="none" w:sz="0" w:space="0" w:color="auto"/>
            <w:bottom w:val="none" w:sz="0" w:space="0" w:color="auto"/>
            <w:right w:val="none" w:sz="0" w:space="0" w:color="auto"/>
          </w:divBdr>
        </w:div>
        <w:div w:id="1645424978">
          <w:marLeft w:val="640"/>
          <w:marRight w:val="0"/>
          <w:marTop w:val="0"/>
          <w:marBottom w:val="0"/>
          <w:divBdr>
            <w:top w:val="none" w:sz="0" w:space="0" w:color="auto"/>
            <w:left w:val="none" w:sz="0" w:space="0" w:color="auto"/>
            <w:bottom w:val="none" w:sz="0" w:space="0" w:color="auto"/>
            <w:right w:val="none" w:sz="0" w:space="0" w:color="auto"/>
          </w:divBdr>
        </w:div>
        <w:div w:id="1660840803">
          <w:marLeft w:val="640"/>
          <w:marRight w:val="0"/>
          <w:marTop w:val="0"/>
          <w:marBottom w:val="0"/>
          <w:divBdr>
            <w:top w:val="none" w:sz="0" w:space="0" w:color="auto"/>
            <w:left w:val="none" w:sz="0" w:space="0" w:color="auto"/>
            <w:bottom w:val="none" w:sz="0" w:space="0" w:color="auto"/>
            <w:right w:val="none" w:sz="0" w:space="0" w:color="auto"/>
          </w:divBdr>
        </w:div>
        <w:div w:id="1681811370">
          <w:marLeft w:val="640"/>
          <w:marRight w:val="0"/>
          <w:marTop w:val="0"/>
          <w:marBottom w:val="0"/>
          <w:divBdr>
            <w:top w:val="none" w:sz="0" w:space="0" w:color="auto"/>
            <w:left w:val="none" w:sz="0" w:space="0" w:color="auto"/>
            <w:bottom w:val="none" w:sz="0" w:space="0" w:color="auto"/>
            <w:right w:val="none" w:sz="0" w:space="0" w:color="auto"/>
          </w:divBdr>
        </w:div>
        <w:div w:id="1699623224">
          <w:marLeft w:val="640"/>
          <w:marRight w:val="0"/>
          <w:marTop w:val="0"/>
          <w:marBottom w:val="0"/>
          <w:divBdr>
            <w:top w:val="none" w:sz="0" w:space="0" w:color="auto"/>
            <w:left w:val="none" w:sz="0" w:space="0" w:color="auto"/>
            <w:bottom w:val="none" w:sz="0" w:space="0" w:color="auto"/>
            <w:right w:val="none" w:sz="0" w:space="0" w:color="auto"/>
          </w:divBdr>
        </w:div>
        <w:div w:id="1763261570">
          <w:marLeft w:val="640"/>
          <w:marRight w:val="0"/>
          <w:marTop w:val="0"/>
          <w:marBottom w:val="0"/>
          <w:divBdr>
            <w:top w:val="none" w:sz="0" w:space="0" w:color="auto"/>
            <w:left w:val="none" w:sz="0" w:space="0" w:color="auto"/>
            <w:bottom w:val="none" w:sz="0" w:space="0" w:color="auto"/>
            <w:right w:val="none" w:sz="0" w:space="0" w:color="auto"/>
          </w:divBdr>
        </w:div>
        <w:div w:id="1866869788">
          <w:marLeft w:val="640"/>
          <w:marRight w:val="0"/>
          <w:marTop w:val="0"/>
          <w:marBottom w:val="0"/>
          <w:divBdr>
            <w:top w:val="none" w:sz="0" w:space="0" w:color="auto"/>
            <w:left w:val="none" w:sz="0" w:space="0" w:color="auto"/>
            <w:bottom w:val="none" w:sz="0" w:space="0" w:color="auto"/>
            <w:right w:val="none" w:sz="0" w:space="0" w:color="auto"/>
          </w:divBdr>
        </w:div>
        <w:div w:id="1874729739">
          <w:marLeft w:val="640"/>
          <w:marRight w:val="0"/>
          <w:marTop w:val="0"/>
          <w:marBottom w:val="0"/>
          <w:divBdr>
            <w:top w:val="none" w:sz="0" w:space="0" w:color="auto"/>
            <w:left w:val="none" w:sz="0" w:space="0" w:color="auto"/>
            <w:bottom w:val="none" w:sz="0" w:space="0" w:color="auto"/>
            <w:right w:val="none" w:sz="0" w:space="0" w:color="auto"/>
          </w:divBdr>
        </w:div>
        <w:div w:id="1921061667">
          <w:marLeft w:val="640"/>
          <w:marRight w:val="0"/>
          <w:marTop w:val="0"/>
          <w:marBottom w:val="0"/>
          <w:divBdr>
            <w:top w:val="none" w:sz="0" w:space="0" w:color="auto"/>
            <w:left w:val="none" w:sz="0" w:space="0" w:color="auto"/>
            <w:bottom w:val="none" w:sz="0" w:space="0" w:color="auto"/>
            <w:right w:val="none" w:sz="0" w:space="0" w:color="auto"/>
          </w:divBdr>
        </w:div>
        <w:div w:id="1996714918">
          <w:marLeft w:val="640"/>
          <w:marRight w:val="0"/>
          <w:marTop w:val="0"/>
          <w:marBottom w:val="0"/>
          <w:divBdr>
            <w:top w:val="none" w:sz="0" w:space="0" w:color="auto"/>
            <w:left w:val="none" w:sz="0" w:space="0" w:color="auto"/>
            <w:bottom w:val="none" w:sz="0" w:space="0" w:color="auto"/>
            <w:right w:val="none" w:sz="0" w:space="0" w:color="auto"/>
          </w:divBdr>
        </w:div>
        <w:div w:id="2019888419">
          <w:marLeft w:val="640"/>
          <w:marRight w:val="0"/>
          <w:marTop w:val="0"/>
          <w:marBottom w:val="0"/>
          <w:divBdr>
            <w:top w:val="none" w:sz="0" w:space="0" w:color="auto"/>
            <w:left w:val="none" w:sz="0" w:space="0" w:color="auto"/>
            <w:bottom w:val="none" w:sz="0" w:space="0" w:color="auto"/>
            <w:right w:val="none" w:sz="0" w:space="0" w:color="auto"/>
          </w:divBdr>
        </w:div>
        <w:div w:id="2128430121">
          <w:marLeft w:val="640"/>
          <w:marRight w:val="0"/>
          <w:marTop w:val="0"/>
          <w:marBottom w:val="0"/>
          <w:divBdr>
            <w:top w:val="none" w:sz="0" w:space="0" w:color="auto"/>
            <w:left w:val="none" w:sz="0" w:space="0" w:color="auto"/>
            <w:bottom w:val="none" w:sz="0" w:space="0" w:color="auto"/>
            <w:right w:val="none" w:sz="0" w:space="0" w:color="auto"/>
          </w:divBdr>
        </w:div>
      </w:divsChild>
    </w:div>
    <w:div w:id="89129360">
      <w:bodyDiv w:val="1"/>
      <w:marLeft w:val="0"/>
      <w:marRight w:val="0"/>
      <w:marTop w:val="0"/>
      <w:marBottom w:val="0"/>
      <w:divBdr>
        <w:top w:val="none" w:sz="0" w:space="0" w:color="auto"/>
        <w:left w:val="none" w:sz="0" w:space="0" w:color="auto"/>
        <w:bottom w:val="none" w:sz="0" w:space="0" w:color="auto"/>
        <w:right w:val="none" w:sz="0" w:space="0" w:color="auto"/>
      </w:divBdr>
      <w:divsChild>
        <w:div w:id="56323232">
          <w:marLeft w:val="640"/>
          <w:marRight w:val="0"/>
          <w:marTop w:val="0"/>
          <w:marBottom w:val="0"/>
          <w:divBdr>
            <w:top w:val="none" w:sz="0" w:space="0" w:color="auto"/>
            <w:left w:val="none" w:sz="0" w:space="0" w:color="auto"/>
            <w:bottom w:val="none" w:sz="0" w:space="0" w:color="auto"/>
            <w:right w:val="none" w:sz="0" w:space="0" w:color="auto"/>
          </w:divBdr>
        </w:div>
        <w:div w:id="215118905">
          <w:marLeft w:val="640"/>
          <w:marRight w:val="0"/>
          <w:marTop w:val="0"/>
          <w:marBottom w:val="0"/>
          <w:divBdr>
            <w:top w:val="none" w:sz="0" w:space="0" w:color="auto"/>
            <w:left w:val="none" w:sz="0" w:space="0" w:color="auto"/>
            <w:bottom w:val="none" w:sz="0" w:space="0" w:color="auto"/>
            <w:right w:val="none" w:sz="0" w:space="0" w:color="auto"/>
          </w:divBdr>
        </w:div>
        <w:div w:id="289097919">
          <w:marLeft w:val="640"/>
          <w:marRight w:val="0"/>
          <w:marTop w:val="0"/>
          <w:marBottom w:val="0"/>
          <w:divBdr>
            <w:top w:val="none" w:sz="0" w:space="0" w:color="auto"/>
            <w:left w:val="none" w:sz="0" w:space="0" w:color="auto"/>
            <w:bottom w:val="none" w:sz="0" w:space="0" w:color="auto"/>
            <w:right w:val="none" w:sz="0" w:space="0" w:color="auto"/>
          </w:divBdr>
        </w:div>
        <w:div w:id="292831652">
          <w:marLeft w:val="640"/>
          <w:marRight w:val="0"/>
          <w:marTop w:val="0"/>
          <w:marBottom w:val="0"/>
          <w:divBdr>
            <w:top w:val="none" w:sz="0" w:space="0" w:color="auto"/>
            <w:left w:val="none" w:sz="0" w:space="0" w:color="auto"/>
            <w:bottom w:val="none" w:sz="0" w:space="0" w:color="auto"/>
            <w:right w:val="none" w:sz="0" w:space="0" w:color="auto"/>
          </w:divBdr>
        </w:div>
        <w:div w:id="317345679">
          <w:marLeft w:val="640"/>
          <w:marRight w:val="0"/>
          <w:marTop w:val="0"/>
          <w:marBottom w:val="0"/>
          <w:divBdr>
            <w:top w:val="none" w:sz="0" w:space="0" w:color="auto"/>
            <w:left w:val="none" w:sz="0" w:space="0" w:color="auto"/>
            <w:bottom w:val="none" w:sz="0" w:space="0" w:color="auto"/>
            <w:right w:val="none" w:sz="0" w:space="0" w:color="auto"/>
          </w:divBdr>
        </w:div>
        <w:div w:id="367264689">
          <w:marLeft w:val="640"/>
          <w:marRight w:val="0"/>
          <w:marTop w:val="0"/>
          <w:marBottom w:val="0"/>
          <w:divBdr>
            <w:top w:val="none" w:sz="0" w:space="0" w:color="auto"/>
            <w:left w:val="none" w:sz="0" w:space="0" w:color="auto"/>
            <w:bottom w:val="none" w:sz="0" w:space="0" w:color="auto"/>
            <w:right w:val="none" w:sz="0" w:space="0" w:color="auto"/>
          </w:divBdr>
        </w:div>
        <w:div w:id="545875434">
          <w:marLeft w:val="640"/>
          <w:marRight w:val="0"/>
          <w:marTop w:val="0"/>
          <w:marBottom w:val="0"/>
          <w:divBdr>
            <w:top w:val="none" w:sz="0" w:space="0" w:color="auto"/>
            <w:left w:val="none" w:sz="0" w:space="0" w:color="auto"/>
            <w:bottom w:val="none" w:sz="0" w:space="0" w:color="auto"/>
            <w:right w:val="none" w:sz="0" w:space="0" w:color="auto"/>
          </w:divBdr>
        </w:div>
        <w:div w:id="567887892">
          <w:marLeft w:val="640"/>
          <w:marRight w:val="0"/>
          <w:marTop w:val="0"/>
          <w:marBottom w:val="0"/>
          <w:divBdr>
            <w:top w:val="none" w:sz="0" w:space="0" w:color="auto"/>
            <w:left w:val="none" w:sz="0" w:space="0" w:color="auto"/>
            <w:bottom w:val="none" w:sz="0" w:space="0" w:color="auto"/>
            <w:right w:val="none" w:sz="0" w:space="0" w:color="auto"/>
          </w:divBdr>
        </w:div>
        <w:div w:id="610550073">
          <w:marLeft w:val="640"/>
          <w:marRight w:val="0"/>
          <w:marTop w:val="0"/>
          <w:marBottom w:val="0"/>
          <w:divBdr>
            <w:top w:val="none" w:sz="0" w:space="0" w:color="auto"/>
            <w:left w:val="none" w:sz="0" w:space="0" w:color="auto"/>
            <w:bottom w:val="none" w:sz="0" w:space="0" w:color="auto"/>
            <w:right w:val="none" w:sz="0" w:space="0" w:color="auto"/>
          </w:divBdr>
        </w:div>
        <w:div w:id="634062932">
          <w:marLeft w:val="640"/>
          <w:marRight w:val="0"/>
          <w:marTop w:val="0"/>
          <w:marBottom w:val="0"/>
          <w:divBdr>
            <w:top w:val="none" w:sz="0" w:space="0" w:color="auto"/>
            <w:left w:val="none" w:sz="0" w:space="0" w:color="auto"/>
            <w:bottom w:val="none" w:sz="0" w:space="0" w:color="auto"/>
            <w:right w:val="none" w:sz="0" w:space="0" w:color="auto"/>
          </w:divBdr>
        </w:div>
        <w:div w:id="691608736">
          <w:marLeft w:val="640"/>
          <w:marRight w:val="0"/>
          <w:marTop w:val="0"/>
          <w:marBottom w:val="0"/>
          <w:divBdr>
            <w:top w:val="none" w:sz="0" w:space="0" w:color="auto"/>
            <w:left w:val="none" w:sz="0" w:space="0" w:color="auto"/>
            <w:bottom w:val="none" w:sz="0" w:space="0" w:color="auto"/>
            <w:right w:val="none" w:sz="0" w:space="0" w:color="auto"/>
          </w:divBdr>
        </w:div>
        <w:div w:id="757747376">
          <w:marLeft w:val="640"/>
          <w:marRight w:val="0"/>
          <w:marTop w:val="0"/>
          <w:marBottom w:val="0"/>
          <w:divBdr>
            <w:top w:val="none" w:sz="0" w:space="0" w:color="auto"/>
            <w:left w:val="none" w:sz="0" w:space="0" w:color="auto"/>
            <w:bottom w:val="none" w:sz="0" w:space="0" w:color="auto"/>
            <w:right w:val="none" w:sz="0" w:space="0" w:color="auto"/>
          </w:divBdr>
        </w:div>
        <w:div w:id="862134217">
          <w:marLeft w:val="640"/>
          <w:marRight w:val="0"/>
          <w:marTop w:val="0"/>
          <w:marBottom w:val="0"/>
          <w:divBdr>
            <w:top w:val="none" w:sz="0" w:space="0" w:color="auto"/>
            <w:left w:val="none" w:sz="0" w:space="0" w:color="auto"/>
            <w:bottom w:val="none" w:sz="0" w:space="0" w:color="auto"/>
            <w:right w:val="none" w:sz="0" w:space="0" w:color="auto"/>
          </w:divBdr>
        </w:div>
        <w:div w:id="965428018">
          <w:marLeft w:val="640"/>
          <w:marRight w:val="0"/>
          <w:marTop w:val="0"/>
          <w:marBottom w:val="0"/>
          <w:divBdr>
            <w:top w:val="none" w:sz="0" w:space="0" w:color="auto"/>
            <w:left w:val="none" w:sz="0" w:space="0" w:color="auto"/>
            <w:bottom w:val="none" w:sz="0" w:space="0" w:color="auto"/>
            <w:right w:val="none" w:sz="0" w:space="0" w:color="auto"/>
          </w:divBdr>
        </w:div>
        <w:div w:id="1071537962">
          <w:marLeft w:val="640"/>
          <w:marRight w:val="0"/>
          <w:marTop w:val="0"/>
          <w:marBottom w:val="0"/>
          <w:divBdr>
            <w:top w:val="none" w:sz="0" w:space="0" w:color="auto"/>
            <w:left w:val="none" w:sz="0" w:space="0" w:color="auto"/>
            <w:bottom w:val="none" w:sz="0" w:space="0" w:color="auto"/>
            <w:right w:val="none" w:sz="0" w:space="0" w:color="auto"/>
          </w:divBdr>
        </w:div>
        <w:div w:id="1082220638">
          <w:marLeft w:val="640"/>
          <w:marRight w:val="0"/>
          <w:marTop w:val="0"/>
          <w:marBottom w:val="0"/>
          <w:divBdr>
            <w:top w:val="none" w:sz="0" w:space="0" w:color="auto"/>
            <w:left w:val="none" w:sz="0" w:space="0" w:color="auto"/>
            <w:bottom w:val="none" w:sz="0" w:space="0" w:color="auto"/>
            <w:right w:val="none" w:sz="0" w:space="0" w:color="auto"/>
          </w:divBdr>
        </w:div>
        <w:div w:id="1162504279">
          <w:marLeft w:val="640"/>
          <w:marRight w:val="0"/>
          <w:marTop w:val="0"/>
          <w:marBottom w:val="0"/>
          <w:divBdr>
            <w:top w:val="none" w:sz="0" w:space="0" w:color="auto"/>
            <w:left w:val="none" w:sz="0" w:space="0" w:color="auto"/>
            <w:bottom w:val="none" w:sz="0" w:space="0" w:color="auto"/>
            <w:right w:val="none" w:sz="0" w:space="0" w:color="auto"/>
          </w:divBdr>
        </w:div>
        <w:div w:id="1169830423">
          <w:marLeft w:val="640"/>
          <w:marRight w:val="0"/>
          <w:marTop w:val="0"/>
          <w:marBottom w:val="0"/>
          <w:divBdr>
            <w:top w:val="none" w:sz="0" w:space="0" w:color="auto"/>
            <w:left w:val="none" w:sz="0" w:space="0" w:color="auto"/>
            <w:bottom w:val="none" w:sz="0" w:space="0" w:color="auto"/>
            <w:right w:val="none" w:sz="0" w:space="0" w:color="auto"/>
          </w:divBdr>
        </w:div>
        <w:div w:id="1178621832">
          <w:marLeft w:val="640"/>
          <w:marRight w:val="0"/>
          <w:marTop w:val="0"/>
          <w:marBottom w:val="0"/>
          <w:divBdr>
            <w:top w:val="none" w:sz="0" w:space="0" w:color="auto"/>
            <w:left w:val="none" w:sz="0" w:space="0" w:color="auto"/>
            <w:bottom w:val="none" w:sz="0" w:space="0" w:color="auto"/>
            <w:right w:val="none" w:sz="0" w:space="0" w:color="auto"/>
          </w:divBdr>
        </w:div>
        <w:div w:id="1401519060">
          <w:marLeft w:val="640"/>
          <w:marRight w:val="0"/>
          <w:marTop w:val="0"/>
          <w:marBottom w:val="0"/>
          <w:divBdr>
            <w:top w:val="none" w:sz="0" w:space="0" w:color="auto"/>
            <w:left w:val="none" w:sz="0" w:space="0" w:color="auto"/>
            <w:bottom w:val="none" w:sz="0" w:space="0" w:color="auto"/>
            <w:right w:val="none" w:sz="0" w:space="0" w:color="auto"/>
          </w:divBdr>
        </w:div>
        <w:div w:id="1479103708">
          <w:marLeft w:val="640"/>
          <w:marRight w:val="0"/>
          <w:marTop w:val="0"/>
          <w:marBottom w:val="0"/>
          <w:divBdr>
            <w:top w:val="none" w:sz="0" w:space="0" w:color="auto"/>
            <w:left w:val="none" w:sz="0" w:space="0" w:color="auto"/>
            <w:bottom w:val="none" w:sz="0" w:space="0" w:color="auto"/>
            <w:right w:val="none" w:sz="0" w:space="0" w:color="auto"/>
          </w:divBdr>
        </w:div>
        <w:div w:id="1597976487">
          <w:marLeft w:val="640"/>
          <w:marRight w:val="0"/>
          <w:marTop w:val="0"/>
          <w:marBottom w:val="0"/>
          <w:divBdr>
            <w:top w:val="none" w:sz="0" w:space="0" w:color="auto"/>
            <w:left w:val="none" w:sz="0" w:space="0" w:color="auto"/>
            <w:bottom w:val="none" w:sz="0" w:space="0" w:color="auto"/>
            <w:right w:val="none" w:sz="0" w:space="0" w:color="auto"/>
          </w:divBdr>
        </w:div>
        <w:div w:id="1670938274">
          <w:marLeft w:val="640"/>
          <w:marRight w:val="0"/>
          <w:marTop w:val="0"/>
          <w:marBottom w:val="0"/>
          <w:divBdr>
            <w:top w:val="none" w:sz="0" w:space="0" w:color="auto"/>
            <w:left w:val="none" w:sz="0" w:space="0" w:color="auto"/>
            <w:bottom w:val="none" w:sz="0" w:space="0" w:color="auto"/>
            <w:right w:val="none" w:sz="0" w:space="0" w:color="auto"/>
          </w:divBdr>
        </w:div>
        <w:div w:id="1708409585">
          <w:marLeft w:val="640"/>
          <w:marRight w:val="0"/>
          <w:marTop w:val="0"/>
          <w:marBottom w:val="0"/>
          <w:divBdr>
            <w:top w:val="none" w:sz="0" w:space="0" w:color="auto"/>
            <w:left w:val="none" w:sz="0" w:space="0" w:color="auto"/>
            <w:bottom w:val="none" w:sz="0" w:space="0" w:color="auto"/>
            <w:right w:val="none" w:sz="0" w:space="0" w:color="auto"/>
          </w:divBdr>
        </w:div>
        <w:div w:id="1751535325">
          <w:marLeft w:val="640"/>
          <w:marRight w:val="0"/>
          <w:marTop w:val="0"/>
          <w:marBottom w:val="0"/>
          <w:divBdr>
            <w:top w:val="none" w:sz="0" w:space="0" w:color="auto"/>
            <w:left w:val="none" w:sz="0" w:space="0" w:color="auto"/>
            <w:bottom w:val="none" w:sz="0" w:space="0" w:color="auto"/>
            <w:right w:val="none" w:sz="0" w:space="0" w:color="auto"/>
          </w:divBdr>
        </w:div>
        <w:div w:id="1811437988">
          <w:marLeft w:val="640"/>
          <w:marRight w:val="0"/>
          <w:marTop w:val="0"/>
          <w:marBottom w:val="0"/>
          <w:divBdr>
            <w:top w:val="none" w:sz="0" w:space="0" w:color="auto"/>
            <w:left w:val="none" w:sz="0" w:space="0" w:color="auto"/>
            <w:bottom w:val="none" w:sz="0" w:space="0" w:color="auto"/>
            <w:right w:val="none" w:sz="0" w:space="0" w:color="auto"/>
          </w:divBdr>
        </w:div>
        <w:div w:id="1830368423">
          <w:marLeft w:val="640"/>
          <w:marRight w:val="0"/>
          <w:marTop w:val="0"/>
          <w:marBottom w:val="0"/>
          <w:divBdr>
            <w:top w:val="none" w:sz="0" w:space="0" w:color="auto"/>
            <w:left w:val="none" w:sz="0" w:space="0" w:color="auto"/>
            <w:bottom w:val="none" w:sz="0" w:space="0" w:color="auto"/>
            <w:right w:val="none" w:sz="0" w:space="0" w:color="auto"/>
          </w:divBdr>
        </w:div>
        <w:div w:id="1840073386">
          <w:marLeft w:val="640"/>
          <w:marRight w:val="0"/>
          <w:marTop w:val="0"/>
          <w:marBottom w:val="0"/>
          <w:divBdr>
            <w:top w:val="none" w:sz="0" w:space="0" w:color="auto"/>
            <w:left w:val="none" w:sz="0" w:space="0" w:color="auto"/>
            <w:bottom w:val="none" w:sz="0" w:space="0" w:color="auto"/>
            <w:right w:val="none" w:sz="0" w:space="0" w:color="auto"/>
          </w:divBdr>
        </w:div>
        <w:div w:id="2035187384">
          <w:marLeft w:val="640"/>
          <w:marRight w:val="0"/>
          <w:marTop w:val="0"/>
          <w:marBottom w:val="0"/>
          <w:divBdr>
            <w:top w:val="none" w:sz="0" w:space="0" w:color="auto"/>
            <w:left w:val="none" w:sz="0" w:space="0" w:color="auto"/>
            <w:bottom w:val="none" w:sz="0" w:space="0" w:color="auto"/>
            <w:right w:val="none" w:sz="0" w:space="0" w:color="auto"/>
          </w:divBdr>
        </w:div>
        <w:div w:id="2036425350">
          <w:marLeft w:val="640"/>
          <w:marRight w:val="0"/>
          <w:marTop w:val="0"/>
          <w:marBottom w:val="0"/>
          <w:divBdr>
            <w:top w:val="none" w:sz="0" w:space="0" w:color="auto"/>
            <w:left w:val="none" w:sz="0" w:space="0" w:color="auto"/>
            <w:bottom w:val="none" w:sz="0" w:space="0" w:color="auto"/>
            <w:right w:val="none" w:sz="0" w:space="0" w:color="auto"/>
          </w:divBdr>
        </w:div>
        <w:div w:id="2039693337">
          <w:marLeft w:val="640"/>
          <w:marRight w:val="0"/>
          <w:marTop w:val="0"/>
          <w:marBottom w:val="0"/>
          <w:divBdr>
            <w:top w:val="none" w:sz="0" w:space="0" w:color="auto"/>
            <w:left w:val="none" w:sz="0" w:space="0" w:color="auto"/>
            <w:bottom w:val="none" w:sz="0" w:space="0" w:color="auto"/>
            <w:right w:val="none" w:sz="0" w:space="0" w:color="auto"/>
          </w:divBdr>
        </w:div>
        <w:div w:id="2081637046">
          <w:marLeft w:val="640"/>
          <w:marRight w:val="0"/>
          <w:marTop w:val="0"/>
          <w:marBottom w:val="0"/>
          <w:divBdr>
            <w:top w:val="none" w:sz="0" w:space="0" w:color="auto"/>
            <w:left w:val="none" w:sz="0" w:space="0" w:color="auto"/>
            <w:bottom w:val="none" w:sz="0" w:space="0" w:color="auto"/>
            <w:right w:val="none" w:sz="0" w:space="0" w:color="auto"/>
          </w:divBdr>
        </w:div>
      </w:divsChild>
    </w:div>
    <w:div w:id="93598739">
      <w:bodyDiv w:val="1"/>
      <w:marLeft w:val="0"/>
      <w:marRight w:val="0"/>
      <w:marTop w:val="0"/>
      <w:marBottom w:val="0"/>
      <w:divBdr>
        <w:top w:val="none" w:sz="0" w:space="0" w:color="auto"/>
        <w:left w:val="none" w:sz="0" w:space="0" w:color="auto"/>
        <w:bottom w:val="none" w:sz="0" w:space="0" w:color="auto"/>
        <w:right w:val="none" w:sz="0" w:space="0" w:color="auto"/>
      </w:divBdr>
      <w:divsChild>
        <w:div w:id="1285842941">
          <w:marLeft w:val="0"/>
          <w:marRight w:val="0"/>
          <w:marTop w:val="0"/>
          <w:marBottom w:val="0"/>
          <w:divBdr>
            <w:top w:val="none" w:sz="0" w:space="0" w:color="auto"/>
            <w:left w:val="none" w:sz="0" w:space="0" w:color="auto"/>
            <w:bottom w:val="none" w:sz="0" w:space="0" w:color="auto"/>
            <w:right w:val="none" w:sz="0" w:space="0" w:color="auto"/>
          </w:divBdr>
        </w:div>
        <w:div w:id="1836606560">
          <w:marLeft w:val="0"/>
          <w:marRight w:val="0"/>
          <w:marTop w:val="0"/>
          <w:marBottom w:val="0"/>
          <w:divBdr>
            <w:top w:val="none" w:sz="0" w:space="0" w:color="auto"/>
            <w:left w:val="none" w:sz="0" w:space="0" w:color="auto"/>
            <w:bottom w:val="none" w:sz="0" w:space="0" w:color="auto"/>
            <w:right w:val="none" w:sz="0" w:space="0" w:color="auto"/>
          </w:divBdr>
        </w:div>
      </w:divsChild>
    </w:div>
    <w:div w:id="153448136">
      <w:bodyDiv w:val="1"/>
      <w:marLeft w:val="0"/>
      <w:marRight w:val="0"/>
      <w:marTop w:val="0"/>
      <w:marBottom w:val="0"/>
      <w:divBdr>
        <w:top w:val="none" w:sz="0" w:space="0" w:color="auto"/>
        <w:left w:val="none" w:sz="0" w:space="0" w:color="auto"/>
        <w:bottom w:val="none" w:sz="0" w:space="0" w:color="auto"/>
        <w:right w:val="none" w:sz="0" w:space="0" w:color="auto"/>
      </w:divBdr>
      <w:divsChild>
        <w:div w:id="41638559">
          <w:marLeft w:val="640"/>
          <w:marRight w:val="0"/>
          <w:marTop w:val="0"/>
          <w:marBottom w:val="0"/>
          <w:divBdr>
            <w:top w:val="none" w:sz="0" w:space="0" w:color="auto"/>
            <w:left w:val="none" w:sz="0" w:space="0" w:color="auto"/>
            <w:bottom w:val="none" w:sz="0" w:space="0" w:color="auto"/>
            <w:right w:val="none" w:sz="0" w:space="0" w:color="auto"/>
          </w:divBdr>
        </w:div>
        <w:div w:id="55514546">
          <w:marLeft w:val="640"/>
          <w:marRight w:val="0"/>
          <w:marTop w:val="0"/>
          <w:marBottom w:val="0"/>
          <w:divBdr>
            <w:top w:val="none" w:sz="0" w:space="0" w:color="auto"/>
            <w:left w:val="none" w:sz="0" w:space="0" w:color="auto"/>
            <w:bottom w:val="none" w:sz="0" w:space="0" w:color="auto"/>
            <w:right w:val="none" w:sz="0" w:space="0" w:color="auto"/>
          </w:divBdr>
        </w:div>
        <w:div w:id="100540619">
          <w:marLeft w:val="640"/>
          <w:marRight w:val="0"/>
          <w:marTop w:val="0"/>
          <w:marBottom w:val="0"/>
          <w:divBdr>
            <w:top w:val="none" w:sz="0" w:space="0" w:color="auto"/>
            <w:left w:val="none" w:sz="0" w:space="0" w:color="auto"/>
            <w:bottom w:val="none" w:sz="0" w:space="0" w:color="auto"/>
            <w:right w:val="none" w:sz="0" w:space="0" w:color="auto"/>
          </w:divBdr>
        </w:div>
        <w:div w:id="112094521">
          <w:marLeft w:val="640"/>
          <w:marRight w:val="0"/>
          <w:marTop w:val="0"/>
          <w:marBottom w:val="0"/>
          <w:divBdr>
            <w:top w:val="none" w:sz="0" w:space="0" w:color="auto"/>
            <w:left w:val="none" w:sz="0" w:space="0" w:color="auto"/>
            <w:bottom w:val="none" w:sz="0" w:space="0" w:color="auto"/>
            <w:right w:val="none" w:sz="0" w:space="0" w:color="auto"/>
          </w:divBdr>
        </w:div>
        <w:div w:id="140200047">
          <w:marLeft w:val="640"/>
          <w:marRight w:val="0"/>
          <w:marTop w:val="0"/>
          <w:marBottom w:val="0"/>
          <w:divBdr>
            <w:top w:val="none" w:sz="0" w:space="0" w:color="auto"/>
            <w:left w:val="none" w:sz="0" w:space="0" w:color="auto"/>
            <w:bottom w:val="none" w:sz="0" w:space="0" w:color="auto"/>
            <w:right w:val="none" w:sz="0" w:space="0" w:color="auto"/>
          </w:divBdr>
        </w:div>
        <w:div w:id="163935724">
          <w:marLeft w:val="640"/>
          <w:marRight w:val="0"/>
          <w:marTop w:val="0"/>
          <w:marBottom w:val="0"/>
          <w:divBdr>
            <w:top w:val="none" w:sz="0" w:space="0" w:color="auto"/>
            <w:left w:val="none" w:sz="0" w:space="0" w:color="auto"/>
            <w:bottom w:val="none" w:sz="0" w:space="0" w:color="auto"/>
            <w:right w:val="none" w:sz="0" w:space="0" w:color="auto"/>
          </w:divBdr>
        </w:div>
        <w:div w:id="249779293">
          <w:marLeft w:val="640"/>
          <w:marRight w:val="0"/>
          <w:marTop w:val="0"/>
          <w:marBottom w:val="0"/>
          <w:divBdr>
            <w:top w:val="none" w:sz="0" w:space="0" w:color="auto"/>
            <w:left w:val="none" w:sz="0" w:space="0" w:color="auto"/>
            <w:bottom w:val="none" w:sz="0" w:space="0" w:color="auto"/>
            <w:right w:val="none" w:sz="0" w:space="0" w:color="auto"/>
          </w:divBdr>
        </w:div>
        <w:div w:id="434401827">
          <w:marLeft w:val="640"/>
          <w:marRight w:val="0"/>
          <w:marTop w:val="0"/>
          <w:marBottom w:val="0"/>
          <w:divBdr>
            <w:top w:val="none" w:sz="0" w:space="0" w:color="auto"/>
            <w:left w:val="none" w:sz="0" w:space="0" w:color="auto"/>
            <w:bottom w:val="none" w:sz="0" w:space="0" w:color="auto"/>
            <w:right w:val="none" w:sz="0" w:space="0" w:color="auto"/>
          </w:divBdr>
        </w:div>
        <w:div w:id="437140172">
          <w:marLeft w:val="640"/>
          <w:marRight w:val="0"/>
          <w:marTop w:val="0"/>
          <w:marBottom w:val="0"/>
          <w:divBdr>
            <w:top w:val="none" w:sz="0" w:space="0" w:color="auto"/>
            <w:left w:val="none" w:sz="0" w:space="0" w:color="auto"/>
            <w:bottom w:val="none" w:sz="0" w:space="0" w:color="auto"/>
            <w:right w:val="none" w:sz="0" w:space="0" w:color="auto"/>
          </w:divBdr>
        </w:div>
        <w:div w:id="499274756">
          <w:marLeft w:val="640"/>
          <w:marRight w:val="0"/>
          <w:marTop w:val="0"/>
          <w:marBottom w:val="0"/>
          <w:divBdr>
            <w:top w:val="none" w:sz="0" w:space="0" w:color="auto"/>
            <w:left w:val="none" w:sz="0" w:space="0" w:color="auto"/>
            <w:bottom w:val="none" w:sz="0" w:space="0" w:color="auto"/>
            <w:right w:val="none" w:sz="0" w:space="0" w:color="auto"/>
          </w:divBdr>
        </w:div>
        <w:div w:id="553077960">
          <w:marLeft w:val="640"/>
          <w:marRight w:val="0"/>
          <w:marTop w:val="0"/>
          <w:marBottom w:val="0"/>
          <w:divBdr>
            <w:top w:val="none" w:sz="0" w:space="0" w:color="auto"/>
            <w:left w:val="none" w:sz="0" w:space="0" w:color="auto"/>
            <w:bottom w:val="none" w:sz="0" w:space="0" w:color="auto"/>
            <w:right w:val="none" w:sz="0" w:space="0" w:color="auto"/>
          </w:divBdr>
        </w:div>
        <w:div w:id="570774517">
          <w:marLeft w:val="640"/>
          <w:marRight w:val="0"/>
          <w:marTop w:val="0"/>
          <w:marBottom w:val="0"/>
          <w:divBdr>
            <w:top w:val="none" w:sz="0" w:space="0" w:color="auto"/>
            <w:left w:val="none" w:sz="0" w:space="0" w:color="auto"/>
            <w:bottom w:val="none" w:sz="0" w:space="0" w:color="auto"/>
            <w:right w:val="none" w:sz="0" w:space="0" w:color="auto"/>
          </w:divBdr>
        </w:div>
        <w:div w:id="586891773">
          <w:marLeft w:val="640"/>
          <w:marRight w:val="0"/>
          <w:marTop w:val="0"/>
          <w:marBottom w:val="0"/>
          <w:divBdr>
            <w:top w:val="none" w:sz="0" w:space="0" w:color="auto"/>
            <w:left w:val="none" w:sz="0" w:space="0" w:color="auto"/>
            <w:bottom w:val="none" w:sz="0" w:space="0" w:color="auto"/>
            <w:right w:val="none" w:sz="0" w:space="0" w:color="auto"/>
          </w:divBdr>
        </w:div>
        <w:div w:id="630984020">
          <w:marLeft w:val="640"/>
          <w:marRight w:val="0"/>
          <w:marTop w:val="0"/>
          <w:marBottom w:val="0"/>
          <w:divBdr>
            <w:top w:val="none" w:sz="0" w:space="0" w:color="auto"/>
            <w:left w:val="none" w:sz="0" w:space="0" w:color="auto"/>
            <w:bottom w:val="none" w:sz="0" w:space="0" w:color="auto"/>
            <w:right w:val="none" w:sz="0" w:space="0" w:color="auto"/>
          </w:divBdr>
        </w:div>
        <w:div w:id="719398300">
          <w:marLeft w:val="640"/>
          <w:marRight w:val="0"/>
          <w:marTop w:val="0"/>
          <w:marBottom w:val="0"/>
          <w:divBdr>
            <w:top w:val="none" w:sz="0" w:space="0" w:color="auto"/>
            <w:left w:val="none" w:sz="0" w:space="0" w:color="auto"/>
            <w:bottom w:val="none" w:sz="0" w:space="0" w:color="auto"/>
            <w:right w:val="none" w:sz="0" w:space="0" w:color="auto"/>
          </w:divBdr>
        </w:div>
        <w:div w:id="854198505">
          <w:marLeft w:val="640"/>
          <w:marRight w:val="0"/>
          <w:marTop w:val="0"/>
          <w:marBottom w:val="0"/>
          <w:divBdr>
            <w:top w:val="none" w:sz="0" w:space="0" w:color="auto"/>
            <w:left w:val="none" w:sz="0" w:space="0" w:color="auto"/>
            <w:bottom w:val="none" w:sz="0" w:space="0" w:color="auto"/>
            <w:right w:val="none" w:sz="0" w:space="0" w:color="auto"/>
          </w:divBdr>
        </w:div>
        <w:div w:id="927496334">
          <w:marLeft w:val="640"/>
          <w:marRight w:val="0"/>
          <w:marTop w:val="0"/>
          <w:marBottom w:val="0"/>
          <w:divBdr>
            <w:top w:val="none" w:sz="0" w:space="0" w:color="auto"/>
            <w:left w:val="none" w:sz="0" w:space="0" w:color="auto"/>
            <w:bottom w:val="none" w:sz="0" w:space="0" w:color="auto"/>
            <w:right w:val="none" w:sz="0" w:space="0" w:color="auto"/>
          </w:divBdr>
        </w:div>
        <w:div w:id="943414201">
          <w:marLeft w:val="640"/>
          <w:marRight w:val="0"/>
          <w:marTop w:val="0"/>
          <w:marBottom w:val="0"/>
          <w:divBdr>
            <w:top w:val="none" w:sz="0" w:space="0" w:color="auto"/>
            <w:left w:val="none" w:sz="0" w:space="0" w:color="auto"/>
            <w:bottom w:val="none" w:sz="0" w:space="0" w:color="auto"/>
            <w:right w:val="none" w:sz="0" w:space="0" w:color="auto"/>
          </w:divBdr>
        </w:div>
        <w:div w:id="1138493810">
          <w:marLeft w:val="640"/>
          <w:marRight w:val="0"/>
          <w:marTop w:val="0"/>
          <w:marBottom w:val="0"/>
          <w:divBdr>
            <w:top w:val="none" w:sz="0" w:space="0" w:color="auto"/>
            <w:left w:val="none" w:sz="0" w:space="0" w:color="auto"/>
            <w:bottom w:val="none" w:sz="0" w:space="0" w:color="auto"/>
            <w:right w:val="none" w:sz="0" w:space="0" w:color="auto"/>
          </w:divBdr>
        </w:div>
        <w:div w:id="1180238069">
          <w:marLeft w:val="640"/>
          <w:marRight w:val="0"/>
          <w:marTop w:val="0"/>
          <w:marBottom w:val="0"/>
          <w:divBdr>
            <w:top w:val="none" w:sz="0" w:space="0" w:color="auto"/>
            <w:left w:val="none" w:sz="0" w:space="0" w:color="auto"/>
            <w:bottom w:val="none" w:sz="0" w:space="0" w:color="auto"/>
            <w:right w:val="none" w:sz="0" w:space="0" w:color="auto"/>
          </w:divBdr>
        </w:div>
        <w:div w:id="1229225707">
          <w:marLeft w:val="640"/>
          <w:marRight w:val="0"/>
          <w:marTop w:val="0"/>
          <w:marBottom w:val="0"/>
          <w:divBdr>
            <w:top w:val="none" w:sz="0" w:space="0" w:color="auto"/>
            <w:left w:val="none" w:sz="0" w:space="0" w:color="auto"/>
            <w:bottom w:val="none" w:sz="0" w:space="0" w:color="auto"/>
            <w:right w:val="none" w:sz="0" w:space="0" w:color="auto"/>
          </w:divBdr>
        </w:div>
        <w:div w:id="1272737496">
          <w:marLeft w:val="640"/>
          <w:marRight w:val="0"/>
          <w:marTop w:val="0"/>
          <w:marBottom w:val="0"/>
          <w:divBdr>
            <w:top w:val="none" w:sz="0" w:space="0" w:color="auto"/>
            <w:left w:val="none" w:sz="0" w:space="0" w:color="auto"/>
            <w:bottom w:val="none" w:sz="0" w:space="0" w:color="auto"/>
            <w:right w:val="none" w:sz="0" w:space="0" w:color="auto"/>
          </w:divBdr>
        </w:div>
        <w:div w:id="1285120300">
          <w:marLeft w:val="640"/>
          <w:marRight w:val="0"/>
          <w:marTop w:val="0"/>
          <w:marBottom w:val="0"/>
          <w:divBdr>
            <w:top w:val="none" w:sz="0" w:space="0" w:color="auto"/>
            <w:left w:val="none" w:sz="0" w:space="0" w:color="auto"/>
            <w:bottom w:val="none" w:sz="0" w:space="0" w:color="auto"/>
            <w:right w:val="none" w:sz="0" w:space="0" w:color="auto"/>
          </w:divBdr>
        </w:div>
        <w:div w:id="1422601904">
          <w:marLeft w:val="640"/>
          <w:marRight w:val="0"/>
          <w:marTop w:val="0"/>
          <w:marBottom w:val="0"/>
          <w:divBdr>
            <w:top w:val="none" w:sz="0" w:space="0" w:color="auto"/>
            <w:left w:val="none" w:sz="0" w:space="0" w:color="auto"/>
            <w:bottom w:val="none" w:sz="0" w:space="0" w:color="auto"/>
            <w:right w:val="none" w:sz="0" w:space="0" w:color="auto"/>
          </w:divBdr>
        </w:div>
        <w:div w:id="1459763529">
          <w:marLeft w:val="640"/>
          <w:marRight w:val="0"/>
          <w:marTop w:val="0"/>
          <w:marBottom w:val="0"/>
          <w:divBdr>
            <w:top w:val="none" w:sz="0" w:space="0" w:color="auto"/>
            <w:left w:val="none" w:sz="0" w:space="0" w:color="auto"/>
            <w:bottom w:val="none" w:sz="0" w:space="0" w:color="auto"/>
            <w:right w:val="none" w:sz="0" w:space="0" w:color="auto"/>
          </w:divBdr>
        </w:div>
        <w:div w:id="1523782930">
          <w:marLeft w:val="640"/>
          <w:marRight w:val="0"/>
          <w:marTop w:val="0"/>
          <w:marBottom w:val="0"/>
          <w:divBdr>
            <w:top w:val="none" w:sz="0" w:space="0" w:color="auto"/>
            <w:left w:val="none" w:sz="0" w:space="0" w:color="auto"/>
            <w:bottom w:val="none" w:sz="0" w:space="0" w:color="auto"/>
            <w:right w:val="none" w:sz="0" w:space="0" w:color="auto"/>
          </w:divBdr>
        </w:div>
        <w:div w:id="1545480361">
          <w:marLeft w:val="640"/>
          <w:marRight w:val="0"/>
          <w:marTop w:val="0"/>
          <w:marBottom w:val="0"/>
          <w:divBdr>
            <w:top w:val="none" w:sz="0" w:space="0" w:color="auto"/>
            <w:left w:val="none" w:sz="0" w:space="0" w:color="auto"/>
            <w:bottom w:val="none" w:sz="0" w:space="0" w:color="auto"/>
            <w:right w:val="none" w:sz="0" w:space="0" w:color="auto"/>
          </w:divBdr>
        </w:div>
        <w:div w:id="1601402531">
          <w:marLeft w:val="640"/>
          <w:marRight w:val="0"/>
          <w:marTop w:val="0"/>
          <w:marBottom w:val="0"/>
          <w:divBdr>
            <w:top w:val="none" w:sz="0" w:space="0" w:color="auto"/>
            <w:left w:val="none" w:sz="0" w:space="0" w:color="auto"/>
            <w:bottom w:val="none" w:sz="0" w:space="0" w:color="auto"/>
            <w:right w:val="none" w:sz="0" w:space="0" w:color="auto"/>
          </w:divBdr>
        </w:div>
        <w:div w:id="1639920604">
          <w:marLeft w:val="640"/>
          <w:marRight w:val="0"/>
          <w:marTop w:val="0"/>
          <w:marBottom w:val="0"/>
          <w:divBdr>
            <w:top w:val="none" w:sz="0" w:space="0" w:color="auto"/>
            <w:left w:val="none" w:sz="0" w:space="0" w:color="auto"/>
            <w:bottom w:val="none" w:sz="0" w:space="0" w:color="auto"/>
            <w:right w:val="none" w:sz="0" w:space="0" w:color="auto"/>
          </w:divBdr>
        </w:div>
        <w:div w:id="1695499842">
          <w:marLeft w:val="640"/>
          <w:marRight w:val="0"/>
          <w:marTop w:val="0"/>
          <w:marBottom w:val="0"/>
          <w:divBdr>
            <w:top w:val="none" w:sz="0" w:space="0" w:color="auto"/>
            <w:left w:val="none" w:sz="0" w:space="0" w:color="auto"/>
            <w:bottom w:val="none" w:sz="0" w:space="0" w:color="auto"/>
            <w:right w:val="none" w:sz="0" w:space="0" w:color="auto"/>
          </w:divBdr>
          <w:divsChild>
            <w:div w:id="112287265">
              <w:marLeft w:val="0"/>
              <w:marRight w:val="0"/>
              <w:marTop w:val="0"/>
              <w:marBottom w:val="0"/>
              <w:divBdr>
                <w:top w:val="none" w:sz="0" w:space="0" w:color="auto"/>
                <w:left w:val="none" w:sz="0" w:space="0" w:color="auto"/>
                <w:bottom w:val="none" w:sz="0" w:space="0" w:color="auto"/>
                <w:right w:val="none" w:sz="0" w:space="0" w:color="auto"/>
              </w:divBdr>
              <w:divsChild>
                <w:div w:id="3821339">
                  <w:marLeft w:val="640"/>
                  <w:marRight w:val="0"/>
                  <w:marTop w:val="0"/>
                  <w:marBottom w:val="0"/>
                  <w:divBdr>
                    <w:top w:val="none" w:sz="0" w:space="0" w:color="auto"/>
                    <w:left w:val="none" w:sz="0" w:space="0" w:color="auto"/>
                    <w:bottom w:val="none" w:sz="0" w:space="0" w:color="auto"/>
                    <w:right w:val="none" w:sz="0" w:space="0" w:color="auto"/>
                  </w:divBdr>
                </w:div>
                <w:div w:id="48194031">
                  <w:marLeft w:val="640"/>
                  <w:marRight w:val="0"/>
                  <w:marTop w:val="0"/>
                  <w:marBottom w:val="0"/>
                  <w:divBdr>
                    <w:top w:val="none" w:sz="0" w:space="0" w:color="auto"/>
                    <w:left w:val="none" w:sz="0" w:space="0" w:color="auto"/>
                    <w:bottom w:val="none" w:sz="0" w:space="0" w:color="auto"/>
                    <w:right w:val="none" w:sz="0" w:space="0" w:color="auto"/>
                  </w:divBdr>
                </w:div>
                <w:div w:id="112798134">
                  <w:marLeft w:val="640"/>
                  <w:marRight w:val="0"/>
                  <w:marTop w:val="0"/>
                  <w:marBottom w:val="0"/>
                  <w:divBdr>
                    <w:top w:val="none" w:sz="0" w:space="0" w:color="auto"/>
                    <w:left w:val="none" w:sz="0" w:space="0" w:color="auto"/>
                    <w:bottom w:val="none" w:sz="0" w:space="0" w:color="auto"/>
                    <w:right w:val="none" w:sz="0" w:space="0" w:color="auto"/>
                  </w:divBdr>
                </w:div>
                <w:div w:id="235825325">
                  <w:marLeft w:val="640"/>
                  <w:marRight w:val="0"/>
                  <w:marTop w:val="0"/>
                  <w:marBottom w:val="0"/>
                  <w:divBdr>
                    <w:top w:val="none" w:sz="0" w:space="0" w:color="auto"/>
                    <w:left w:val="none" w:sz="0" w:space="0" w:color="auto"/>
                    <w:bottom w:val="none" w:sz="0" w:space="0" w:color="auto"/>
                    <w:right w:val="none" w:sz="0" w:space="0" w:color="auto"/>
                  </w:divBdr>
                </w:div>
                <w:div w:id="272983290">
                  <w:marLeft w:val="640"/>
                  <w:marRight w:val="0"/>
                  <w:marTop w:val="0"/>
                  <w:marBottom w:val="0"/>
                  <w:divBdr>
                    <w:top w:val="none" w:sz="0" w:space="0" w:color="auto"/>
                    <w:left w:val="none" w:sz="0" w:space="0" w:color="auto"/>
                    <w:bottom w:val="none" w:sz="0" w:space="0" w:color="auto"/>
                    <w:right w:val="none" w:sz="0" w:space="0" w:color="auto"/>
                  </w:divBdr>
                </w:div>
                <w:div w:id="303583700">
                  <w:marLeft w:val="640"/>
                  <w:marRight w:val="0"/>
                  <w:marTop w:val="0"/>
                  <w:marBottom w:val="0"/>
                  <w:divBdr>
                    <w:top w:val="none" w:sz="0" w:space="0" w:color="auto"/>
                    <w:left w:val="none" w:sz="0" w:space="0" w:color="auto"/>
                    <w:bottom w:val="none" w:sz="0" w:space="0" w:color="auto"/>
                    <w:right w:val="none" w:sz="0" w:space="0" w:color="auto"/>
                  </w:divBdr>
                </w:div>
                <w:div w:id="332490646">
                  <w:marLeft w:val="640"/>
                  <w:marRight w:val="0"/>
                  <w:marTop w:val="0"/>
                  <w:marBottom w:val="0"/>
                  <w:divBdr>
                    <w:top w:val="none" w:sz="0" w:space="0" w:color="auto"/>
                    <w:left w:val="none" w:sz="0" w:space="0" w:color="auto"/>
                    <w:bottom w:val="none" w:sz="0" w:space="0" w:color="auto"/>
                    <w:right w:val="none" w:sz="0" w:space="0" w:color="auto"/>
                  </w:divBdr>
                </w:div>
                <w:div w:id="356390833">
                  <w:marLeft w:val="640"/>
                  <w:marRight w:val="0"/>
                  <w:marTop w:val="0"/>
                  <w:marBottom w:val="0"/>
                  <w:divBdr>
                    <w:top w:val="none" w:sz="0" w:space="0" w:color="auto"/>
                    <w:left w:val="none" w:sz="0" w:space="0" w:color="auto"/>
                    <w:bottom w:val="none" w:sz="0" w:space="0" w:color="auto"/>
                    <w:right w:val="none" w:sz="0" w:space="0" w:color="auto"/>
                  </w:divBdr>
                </w:div>
                <w:div w:id="376782774">
                  <w:marLeft w:val="640"/>
                  <w:marRight w:val="0"/>
                  <w:marTop w:val="0"/>
                  <w:marBottom w:val="0"/>
                  <w:divBdr>
                    <w:top w:val="none" w:sz="0" w:space="0" w:color="auto"/>
                    <w:left w:val="none" w:sz="0" w:space="0" w:color="auto"/>
                    <w:bottom w:val="none" w:sz="0" w:space="0" w:color="auto"/>
                    <w:right w:val="none" w:sz="0" w:space="0" w:color="auto"/>
                  </w:divBdr>
                </w:div>
                <w:div w:id="493103498">
                  <w:marLeft w:val="640"/>
                  <w:marRight w:val="0"/>
                  <w:marTop w:val="0"/>
                  <w:marBottom w:val="0"/>
                  <w:divBdr>
                    <w:top w:val="none" w:sz="0" w:space="0" w:color="auto"/>
                    <w:left w:val="none" w:sz="0" w:space="0" w:color="auto"/>
                    <w:bottom w:val="none" w:sz="0" w:space="0" w:color="auto"/>
                    <w:right w:val="none" w:sz="0" w:space="0" w:color="auto"/>
                  </w:divBdr>
                </w:div>
                <w:div w:id="532117437">
                  <w:marLeft w:val="640"/>
                  <w:marRight w:val="0"/>
                  <w:marTop w:val="0"/>
                  <w:marBottom w:val="0"/>
                  <w:divBdr>
                    <w:top w:val="none" w:sz="0" w:space="0" w:color="auto"/>
                    <w:left w:val="none" w:sz="0" w:space="0" w:color="auto"/>
                    <w:bottom w:val="none" w:sz="0" w:space="0" w:color="auto"/>
                    <w:right w:val="none" w:sz="0" w:space="0" w:color="auto"/>
                  </w:divBdr>
                </w:div>
                <w:div w:id="629677429">
                  <w:marLeft w:val="640"/>
                  <w:marRight w:val="0"/>
                  <w:marTop w:val="0"/>
                  <w:marBottom w:val="0"/>
                  <w:divBdr>
                    <w:top w:val="none" w:sz="0" w:space="0" w:color="auto"/>
                    <w:left w:val="none" w:sz="0" w:space="0" w:color="auto"/>
                    <w:bottom w:val="none" w:sz="0" w:space="0" w:color="auto"/>
                    <w:right w:val="none" w:sz="0" w:space="0" w:color="auto"/>
                  </w:divBdr>
                </w:div>
                <w:div w:id="645548742">
                  <w:marLeft w:val="640"/>
                  <w:marRight w:val="0"/>
                  <w:marTop w:val="0"/>
                  <w:marBottom w:val="0"/>
                  <w:divBdr>
                    <w:top w:val="none" w:sz="0" w:space="0" w:color="auto"/>
                    <w:left w:val="none" w:sz="0" w:space="0" w:color="auto"/>
                    <w:bottom w:val="none" w:sz="0" w:space="0" w:color="auto"/>
                    <w:right w:val="none" w:sz="0" w:space="0" w:color="auto"/>
                  </w:divBdr>
                </w:div>
                <w:div w:id="653680430">
                  <w:marLeft w:val="640"/>
                  <w:marRight w:val="0"/>
                  <w:marTop w:val="0"/>
                  <w:marBottom w:val="0"/>
                  <w:divBdr>
                    <w:top w:val="none" w:sz="0" w:space="0" w:color="auto"/>
                    <w:left w:val="none" w:sz="0" w:space="0" w:color="auto"/>
                    <w:bottom w:val="none" w:sz="0" w:space="0" w:color="auto"/>
                    <w:right w:val="none" w:sz="0" w:space="0" w:color="auto"/>
                  </w:divBdr>
                </w:div>
                <w:div w:id="658923237">
                  <w:marLeft w:val="640"/>
                  <w:marRight w:val="0"/>
                  <w:marTop w:val="0"/>
                  <w:marBottom w:val="0"/>
                  <w:divBdr>
                    <w:top w:val="none" w:sz="0" w:space="0" w:color="auto"/>
                    <w:left w:val="none" w:sz="0" w:space="0" w:color="auto"/>
                    <w:bottom w:val="none" w:sz="0" w:space="0" w:color="auto"/>
                    <w:right w:val="none" w:sz="0" w:space="0" w:color="auto"/>
                  </w:divBdr>
                </w:div>
                <w:div w:id="673185853">
                  <w:marLeft w:val="640"/>
                  <w:marRight w:val="0"/>
                  <w:marTop w:val="0"/>
                  <w:marBottom w:val="0"/>
                  <w:divBdr>
                    <w:top w:val="none" w:sz="0" w:space="0" w:color="auto"/>
                    <w:left w:val="none" w:sz="0" w:space="0" w:color="auto"/>
                    <w:bottom w:val="none" w:sz="0" w:space="0" w:color="auto"/>
                    <w:right w:val="none" w:sz="0" w:space="0" w:color="auto"/>
                  </w:divBdr>
                </w:div>
                <w:div w:id="830024184">
                  <w:marLeft w:val="640"/>
                  <w:marRight w:val="0"/>
                  <w:marTop w:val="0"/>
                  <w:marBottom w:val="0"/>
                  <w:divBdr>
                    <w:top w:val="none" w:sz="0" w:space="0" w:color="auto"/>
                    <w:left w:val="none" w:sz="0" w:space="0" w:color="auto"/>
                    <w:bottom w:val="none" w:sz="0" w:space="0" w:color="auto"/>
                    <w:right w:val="none" w:sz="0" w:space="0" w:color="auto"/>
                  </w:divBdr>
                </w:div>
                <w:div w:id="859004428">
                  <w:marLeft w:val="640"/>
                  <w:marRight w:val="0"/>
                  <w:marTop w:val="0"/>
                  <w:marBottom w:val="0"/>
                  <w:divBdr>
                    <w:top w:val="none" w:sz="0" w:space="0" w:color="auto"/>
                    <w:left w:val="none" w:sz="0" w:space="0" w:color="auto"/>
                    <w:bottom w:val="none" w:sz="0" w:space="0" w:color="auto"/>
                    <w:right w:val="none" w:sz="0" w:space="0" w:color="auto"/>
                  </w:divBdr>
                </w:div>
                <w:div w:id="877202330">
                  <w:marLeft w:val="640"/>
                  <w:marRight w:val="0"/>
                  <w:marTop w:val="0"/>
                  <w:marBottom w:val="0"/>
                  <w:divBdr>
                    <w:top w:val="none" w:sz="0" w:space="0" w:color="auto"/>
                    <w:left w:val="none" w:sz="0" w:space="0" w:color="auto"/>
                    <w:bottom w:val="none" w:sz="0" w:space="0" w:color="auto"/>
                    <w:right w:val="none" w:sz="0" w:space="0" w:color="auto"/>
                  </w:divBdr>
                </w:div>
                <w:div w:id="916088550">
                  <w:marLeft w:val="640"/>
                  <w:marRight w:val="0"/>
                  <w:marTop w:val="0"/>
                  <w:marBottom w:val="0"/>
                  <w:divBdr>
                    <w:top w:val="none" w:sz="0" w:space="0" w:color="auto"/>
                    <w:left w:val="none" w:sz="0" w:space="0" w:color="auto"/>
                    <w:bottom w:val="none" w:sz="0" w:space="0" w:color="auto"/>
                    <w:right w:val="none" w:sz="0" w:space="0" w:color="auto"/>
                  </w:divBdr>
                </w:div>
                <w:div w:id="944927739">
                  <w:marLeft w:val="640"/>
                  <w:marRight w:val="0"/>
                  <w:marTop w:val="0"/>
                  <w:marBottom w:val="0"/>
                  <w:divBdr>
                    <w:top w:val="none" w:sz="0" w:space="0" w:color="auto"/>
                    <w:left w:val="none" w:sz="0" w:space="0" w:color="auto"/>
                    <w:bottom w:val="none" w:sz="0" w:space="0" w:color="auto"/>
                    <w:right w:val="none" w:sz="0" w:space="0" w:color="auto"/>
                  </w:divBdr>
                </w:div>
                <w:div w:id="958032676">
                  <w:marLeft w:val="640"/>
                  <w:marRight w:val="0"/>
                  <w:marTop w:val="0"/>
                  <w:marBottom w:val="0"/>
                  <w:divBdr>
                    <w:top w:val="none" w:sz="0" w:space="0" w:color="auto"/>
                    <w:left w:val="none" w:sz="0" w:space="0" w:color="auto"/>
                    <w:bottom w:val="none" w:sz="0" w:space="0" w:color="auto"/>
                    <w:right w:val="none" w:sz="0" w:space="0" w:color="auto"/>
                  </w:divBdr>
                </w:div>
                <w:div w:id="985276170">
                  <w:marLeft w:val="640"/>
                  <w:marRight w:val="0"/>
                  <w:marTop w:val="0"/>
                  <w:marBottom w:val="0"/>
                  <w:divBdr>
                    <w:top w:val="none" w:sz="0" w:space="0" w:color="auto"/>
                    <w:left w:val="none" w:sz="0" w:space="0" w:color="auto"/>
                    <w:bottom w:val="none" w:sz="0" w:space="0" w:color="auto"/>
                    <w:right w:val="none" w:sz="0" w:space="0" w:color="auto"/>
                  </w:divBdr>
                </w:div>
                <w:div w:id="1015961714">
                  <w:marLeft w:val="640"/>
                  <w:marRight w:val="0"/>
                  <w:marTop w:val="0"/>
                  <w:marBottom w:val="0"/>
                  <w:divBdr>
                    <w:top w:val="none" w:sz="0" w:space="0" w:color="auto"/>
                    <w:left w:val="none" w:sz="0" w:space="0" w:color="auto"/>
                    <w:bottom w:val="none" w:sz="0" w:space="0" w:color="auto"/>
                    <w:right w:val="none" w:sz="0" w:space="0" w:color="auto"/>
                  </w:divBdr>
                </w:div>
                <w:div w:id="1180585008">
                  <w:marLeft w:val="640"/>
                  <w:marRight w:val="0"/>
                  <w:marTop w:val="0"/>
                  <w:marBottom w:val="0"/>
                  <w:divBdr>
                    <w:top w:val="none" w:sz="0" w:space="0" w:color="auto"/>
                    <w:left w:val="none" w:sz="0" w:space="0" w:color="auto"/>
                    <w:bottom w:val="none" w:sz="0" w:space="0" w:color="auto"/>
                    <w:right w:val="none" w:sz="0" w:space="0" w:color="auto"/>
                  </w:divBdr>
                </w:div>
                <w:div w:id="1278563587">
                  <w:marLeft w:val="640"/>
                  <w:marRight w:val="0"/>
                  <w:marTop w:val="0"/>
                  <w:marBottom w:val="0"/>
                  <w:divBdr>
                    <w:top w:val="none" w:sz="0" w:space="0" w:color="auto"/>
                    <w:left w:val="none" w:sz="0" w:space="0" w:color="auto"/>
                    <w:bottom w:val="none" w:sz="0" w:space="0" w:color="auto"/>
                    <w:right w:val="none" w:sz="0" w:space="0" w:color="auto"/>
                  </w:divBdr>
                </w:div>
                <w:div w:id="1283656404">
                  <w:marLeft w:val="640"/>
                  <w:marRight w:val="0"/>
                  <w:marTop w:val="0"/>
                  <w:marBottom w:val="0"/>
                  <w:divBdr>
                    <w:top w:val="none" w:sz="0" w:space="0" w:color="auto"/>
                    <w:left w:val="none" w:sz="0" w:space="0" w:color="auto"/>
                    <w:bottom w:val="none" w:sz="0" w:space="0" w:color="auto"/>
                    <w:right w:val="none" w:sz="0" w:space="0" w:color="auto"/>
                  </w:divBdr>
                </w:div>
                <w:div w:id="1341009461">
                  <w:marLeft w:val="640"/>
                  <w:marRight w:val="0"/>
                  <w:marTop w:val="0"/>
                  <w:marBottom w:val="0"/>
                  <w:divBdr>
                    <w:top w:val="none" w:sz="0" w:space="0" w:color="auto"/>
                    <w:left w:val="none" w:sz="0" w:space="0" w:color="auto"/>
                    <w:bottom w:val="none" w:sz="0" w:space="0" w:color="auto"/>
                    <w:right w:val="none" w:sz="0" w:space="0" w:color="auto"/>
                  </w:divBdr>
                </w:div>
                <w:div w:id="1353147759">
                  <w:marLeft w:val="640"/>
                  <w:marRight w:val="0"/>
                  <w:marTop w:val="0"/>
                  <w:marBottom w:val="0"/>
                  <w:divBdr>
                    <w:top w:val="none" w:sz="0" w:space="0" w:color="auto"/>
                    <w:left w:val="none" w:sz="0" w:space="0" w:color="auto"/>
                    <w:bottom w:val="none" w:sz="0" w:space="0" w:color="auto"/>
                    <w:right w:val="none" w:sz="0" w:space="0" w:color="auto"/>
                  </w:divBdr>
                </w:div>
                <w:div w:id="1376537183">
                  <w:marLeft w:val="640"/>
                  <w:marRight w:val="0"/>
                  <w:marTop w:val="0"/>
                  <w:marBottom w:val="0"/>
                  <w:divBdr>
                    <w:top w:val="none" w:sz="0" w:space="0" w:color="auto"/>
                    <w:left w:val="none" w:sz="0" w:space="0" w:color="auto"/>
                    <w:bottom w:val="none" w:sz="0" w:space="0" w:color="auto"/>
                    <w:right w:val="none" w:sz="0" w:space="0" w:color="auto"/>
                  </w:divBdr>
                </w:div>
                <w:div w:id="1411078482">
                  <w:marLeft w:val="640"/>
                  <w:marRight w:val="0"/>
                  <w:marTop w:val="0"/>
                  <w:marBottom w:val="0"/>
                  <w:divBdr>
                    <w:top w:val="none" w:sz="0" w:space="0" w:color="auto"/>
                    <w:left w:val="none" w:sz="0" w:space="0" w:color="auto"/>
                    <w:bottom w:val="none" w:sz="0" w:space="0" w:color="auto"/>
                    <w:right w:val="none" w:sz="0" w:space="0" w:color="auto"/>
                  </w:divBdr>
                </w:div>
                <w:div w:id="1442872118">
                  <w:marLeft w:val="640"/>
                  <w:marRight w:val="0"/>
                  <w:marTop w:val="0"/>
                  <w:marBottom w:val="0"/>
                  <w:divBdr>
                    <w:top w:val="none" w:sz="0" w:space="0" w:color="auto"/>
                    <w:left w:val="none" w:sz="0" w:space="0" w:color="auto"/>
                    <w:bottom w:val="none" w:sz="0" w:space="0" w:color="auto"/>
                    <w:right w:val="none" w:sz="0" w:space="0" w:color="auto"/>
                  </w:divBdr>
                </w:div>
                <w:div w:id="1504078767">
                  <w:marLeft w:val="640"/>
                  <w:marRight w:val="0"/>
                  <w:marTop w:val="0"/>
                  <w:marBottom w:val="0"/>
                  <w:divBdr>
                    <w:top w:val="none" w:sz="0" w:space="0" w:color="auto"/>
                    <w:left w:val="none" w:sz="0" w:space="0" w:color="auto"/>
                    <w:bottom w:val="none" w:sz="0" w:space="0" w:color="auto"/>
                    <w:right w:val="none" w:sz="0" w:space="0" w:color="auto"/>
                  </w:divBdr>
                </w:div>
                <w:div w:id="1510218552">
                  <w:marLeft w:val="640"/>
                  <w:marRight w:val="0"/>
                  <w:marTop w:val="0"/>
                  <w:marBottom w:val="0"/>
                  <w:divBdr>
                    <w:top w:val="none" w:sz="0" w:space="0" w:color="auto"/>
                    <w:left w:val="none" w:sz="0" w:space="0" w:color="auto"/>
                    <w:bottom w:val="none" w:sz="0" w:space="0" w:color="auto"/>
                    <w:right w:val="none" w:sz="0" w:space="0" w:color="auto"/>
                  </w:divBdr>
                </w:div>
                <w:div w:id="1557548645">
                  <w:marLeft w:val="640"/>
                  <w:marRight w:val="0"/>
                  <w:marTop w:val="0"/>
                  <w:marBottom w:val="0"/>
                  <w:divBdr>
                    <w:top w:val="none" w:sz="0" w:space="0" w:color="auto"/>
                    <w:left w:val="none" w:sz="0" w:space="0" w:color="auto"/>
                    <w:bottom w:val="none" w:sz="0" w:space="0" w:color="auto"/>
                    <w:right w:val="none" w:sz="0" w:space="0" w:color="auto"/>
                  </w:divBdr>
                </w:div>
                <w:div w:id="1588882699">
                  <w:marLeft w:val="640"/>
                  <w:marRight w:val="0"/>
                  <w:marTop w:val="0"/>
                  <w:marBottom w:val="0"/>
                  <w:divBdr>
                    <w:top w:val="none" w:sz="0" w:space="0" w:color="auto"/>
                    <w:left w:val="none" w:sz="0" w:space="0" w:color="auto"/>
                    <w:bottom w:val="none" w:sz="0" w:space="0" w:color="auto"/>
                    <w:right w:val="none" w:sz="0" w:space="0" w:color="auto"/>
                  </w:divBdr>
                </w:div>
                <w:div w:id="1622421236">
                  <w:marLeft w:val="640"/>
                  <w:marRight w:val="0"/>
                  <w:marTop w:val="0"/>
                  <w:marBottom w:val="0"/>
                  <w:divBdr>
                    <w:top w:val="none" w:sz="0" w:space="0" w:color="auto"/>
                    <w:left w:val="none" w:sz="0" w:space="0" w:color="auto"/>
                    <w:bottom w:val="none" w:sz="0" w:space="0" w:color="auto"/>
                    <w:right w:val="none" w:sz="0" w:space="0" w:color="auto"/>
                  </w:divBdr>
                </w:div>
                <w:div w:id="1754274495">
                  <w:marLeft w:val="640"/>
                  <w:marRight w:val="0"/>
                  <w:marTop w:val="0"/>
                  <w:marBottom w:val="0"/>
                  <w:divBdr>
                    <w:top w:val="none" w:sz="0" w:space="0" w:color="auto"/>
                    <w:left w:val="none" w:sz="0" w:space="0" w:color="auto"/>
                    <w:bottom w:val="none" w:sz="0" w:space="0" w:color="auto"/>
                    <w:right w:val="none" w:sz="0" w:space="0" w:color="auto"/>
                  </w:divBdr>
                </w:div>
                <w:div w:id="1849320786">
                  <w:marLeft w:val="640"/>
                  <w:marRight w:val="0"/>
                  <w:marTop w:val="0"/>
                  <w:marBottom w:val="0"/>
                  <w:divBdr>
                    <w:top w:val="none" w:sz="0" w:space="0" w:color="auto"/>
                    <w:left w:val="none" w:sz="0" w:space="0" w:color="auto"/>
                    <w:bottom w:val="none" w:sz="0" w:space="0" w:color="auto"/>
                    <w:right w:val="none" w:sz="0" w:space="0" w:color="auto"/>
                  </w:divBdr>
                </w:div>
                <w:div w:id="1909606361">
                  <w:marLeft w:val="640"/>
                  <w:marRight w:val="0"/>
                  <w:marTop w:val="0"/>
                  <w:marBottom w:val="0"/>
                  <w:divBdr>
                    <w:top w:val="none" w:sz="0" w:space="0" w:color="auto"/>
                    <w:left w:val="none" w:sz="0" w:space="0" w:color="auto"/>
                    <w:bottom w:val="none" w:sz="0" w:space="0" w:color="auto"/>
                    <w:right w:val="none" w:sz="0" w:space="0" w:color="auto"/>
                  </w:divBdr>
                </w:div>
                <w:div w:id="1910073350">
                  <w:marLeft w:val="640"/>
                  <w:marRight w:val="0"/>
                  <w:marTop w:val="0"/>
                  <w:marBottom w:val="0"/>
                  <w:divBdr>
                    <w:top w:val="none" w:sz="0" w:space="0" w:color="auto"/>
                    <w:left w:val="none" w:sz="0" w:space="0" w:color="auto"/>
                    <w:bottom w:val="none" w:sz="0" w:space="0" w:color="auto"/>
                    <w:right w:val="none" w:sz="0" w:space="0" w:color="auto"/>
                  </w:divBdr>
                </w:div>
                <w:div w:id="2104184000">
                  <w:marLeft w:val="640"/>
                  <w:marRight w:val="0"/>
                  <w:marTop w:val="0"/>
                  <w:marBottom w:val="0"/>
                  <w:divBdr>
                    <w:top w:val="none" w:sz="0" w:space="0" w:color="auto"/>
                    <w:left w:val="none" w:sz="0" w:space="0" w:color="auto"/>
                    <w:bottom w:val="none" w:sz="0" w:space="0" w:color="auto"/>
                    <w:right w:val="none" w:sz="0" w:space="0" w:color="auto"/>
                  </w:divBdr>
                </w:div>
                <w:div w:id="2110732769">
                  <w:marLeft w:val="640"/>
                  <w:marRight w:val="0"/>
                  <w:marTop w:val="0"/>
                  <w:marBottom w:val="0"/>
                  <w:divBdr>
                    <w:top w:val="none" w:sz="0" w:space="0" w:color="auto"/>
                    <w:left w:val="none" w:sz="0" w:space="0" w:color="auto"/>
                    <w:bottom w:val="none" w:sz="0" w:space="0" w:color="auto"/>
                    <w:right w:val="none" w:sz="0" w:space="0" w:color="auto"/>
                  </w:divBdr>
                </w:div>
              </w:divsChild>
            </w:div>
            <w:div w:id="364866002">
              <w:marLeft w:val="0"/>
              <w:marRight w:val="0"/>
              <w:marTop w:val="0"/>
              <w:marBottom w:val="0"/>
              <w:divBdr>
                <w:top w:val="none" w:sz="0" w:space="0" w:color="auto"/>
                <w:left w:val="none" w:sz="0" w:space="0" w:color="auto"/>
                <w:bottom w:val="none" w:sz="0" w:space="0" w:color="auto"/>
                <w:right w:val="none" w:sz="0" w:space="0" w:color="auto"/>
              </w:divBdr>
              <w:divsChild>
                <w:div w:id="17121739">
                  <w:marLeft w:val="640"/>
                  <w:marRight w:val="0"/>
                  <w:marTop w:val="0"/>
                  <w:marBottom w:val="0"/>
                  <w:divBdr>
                    <w:top w:val="none" w:sz="0" w:space="0" w:color="auto"/>
                    <w:left w:val="none" w:sz="0" w:space="0" w:color="auto"/>
                    <w:bottom w:val="none" w:sz="0" w:space="0" w:color="auto"/>
                    <w:right w:val="none" w:sz="0" w:space="0" w:color="auto"/>
                  </w:divBdr>
                </w:div>
                <w:div w:id="50425204">
                  <w:marLeft w:val="640"/>
                  <w:marRight w:val="0"/>
                  <w:marTop w:val="0"/>
                  <w:marBottom w:val="0"/>
                  <w:divBdr>
                    <w:top w:val="none" w:sz="0" w:space="0" w:color="auto"/>
                    <w:left w:val="none" w:sz="0" w:space="0" w:color="auto"/>
                    <w:bottom w:val="none" w:sz="0" w:space="0" w:color="auto"/>
                    <w:right w:val="none" w:sz="0" w:space="0" w:color="auto"/>
                  </w:divBdr>
                </w:div>
                <w:div w:id="133723398">
                  <w:marLeft w:val="640"/>
                  <w:marRight w:val="0"/>
                  <w:marTop w:val="0"/>
                  <w:marBottom w:val="0"/>
                  <w:divBdr>
                    <w:top w:val="none" w:sz="0" w:space="0" w:color="auto"/>
                    <w:left w:val="none" w:sz="0" w:space="0" w:color="auto"/>
                    <w:bottom w:val="none" w:sz="0" w:space="0" w:color="auto"/>
                    <w:right w:val="none" w:sz="0" w:space="0" w:color="auto"/>
                  </w:divBdr>
                </w:div>
                <w:div w:id="223873869">
                  <w:marLeft w:val="640"/>
                  <w:marRight w:val="0"/>
                  <w:marTop w:val="0"/>
                  <w:marBottom w:val="0"/>
                  <w:divBdr>
                    <w:top w:val="none" w:sz="0" w:space="0" w:color="auto"/>
                    <w:left w:val="none" w:sz="0" w:space="0" w:color="auto"/>
                    <w:bottom w:val="none" w:sz="0" w:space="0" w:color="auto"/>
                    <w:right w:val="none" w:sz="0" w:space="0" w:color="auto"/>
                  </w:divBdr>
                </w:div>
                <w:div w:id="269826074">
                  <w:marLeft w:val="640"/>
                  <w:marRight w:val="0"/>
                  <w:marTop w:val="0"/>
                  <w:marBottom w:val="0"/>
                  <w:divBdr>
                    <w:top w:val="none" w:sz="0" w:space="0" w:color="auto"/>
                    <w:left w:val="none" w:sz="0" w:space="0" w:color="auto"/>
                    <w:bottom w:val="none" w:sz="0" w:space="0" w:color="auto"/>
                    <w:right w:val="none" w:sz="0" w:space="0" w:color="auto"/>
                  </w:divBdr>
                </w:div>
                <w:div w:id="283660518">
                  <w:marLeft w:val="640"/>
                  <w:marRight w:val="0"/>
                  <w:marTop w:val="0"/>
                  <w:marBottom w:val="0"/>
                  <w:divBdr>
                    <w:top w:val="none" w:sz="0" w:space="0" w:color="auto"/>
                    <w:left w:val="none" w:sz="0" w:space="0" w:color="auto"/>
                    <w:bottom w:val="none" w:sz="0" w:space="0" w:color="auto"/>
                    <w:right w:val="none" w:sz="0" w:space="0" w:color="auto"/>
                  </w:divBdr>
                </w:div>
                <w:div w:id="318388073">
                  <w:marLeft w:val="640"/>
                  <w:marRight w:val="0"/>
                  <w:marTop w:val="0"/>
                  <w:marBottom w:val="0"/>
                  <w:divBdr>
                    <w:top w:val="none" w:sz="0" w:space="0" w:color="auto"/>
                    <w:left w:val="none" w:sz="0" w:space="0" w:color="auto"/>
                    <w:bottom w:val="none" w:sz="0" w:space="0" w:color="auto"/>
                    <w:right w:val="none" w:sz="0" w:space="0" w:color="auto"/>
                  </w:divBdr>
                </w:div>
                <w:div w:id="410659664">
                  <w:marLeft w:val="640"/>
                  <w:marRight w:val="0"/>
                  <w:marTop w:val="0"/>
                  <w:marBottom w:val="0"/>
                  <w:divBdr>
                    <w:top w:val="none" w:sz="0" w:space="0" w:color="auto"/>
                    <w:left w:val="none" w:sz="0" w:space="0" w:color="auto"/>
                    <w:bottom w:val="none" w:sz="0" w:space="0" w:color="auto"/>
                    <w:right w:val="none" w:sz="0" w:space="0" w:color="auto"/>
                  </w:divBdr>
                </w:div>
                <w:div w:id="452014828">
                  <w:marLeft w:val="640"/>
                  <w:marRight w:val="0"/>
                  <w:marTop w:val="0"/>
                  <w:marBottom w:val="0"/>
                  <w:divBdr>
                    <w:top w:val="none" w:sz="0" w:space="0" w:color="auto"/>
                    <w:left w:val="none" w:sz="0" w:space="0" w:color="auto"/>
                    <w:bottom w:val="none" w:sz="0" w:space="0" w:color="auto"/>
                    <w:right w:val="none" w:sz="0" w:space="0" w:color="auto"/>
                  </w:divBdr>
                </w:div>
                <w:div w:id="494761984">
                  <w:marLeft w:val="640"/>
                  <w:marRight w:val="0"/>
                  <w:marTop w:val="0"/>
                  <w:marBottom w:val="0"/>
                  <w:divBdr>
                    <w:top w:val="none" w:sz="0" w:space="0" w:color="auto"/>
                    <w:left w:val="none" w:sz="0" w:space="0" w:color="auto"/>
                    <w:bottom w:val="none" w:sz="0" w:space="0" w:color="auto"/>
                    <w:right w:val="none" w:sz="0" w:space="0" w:color="auto"/>
                  </w:divBdr>
                </w:div>
                <w:div w:id="600261541">
                  <w:marLeft w:val="640"/>
                  <w:marRight w:val="0"/>
                  <w:marTop w:val="0"/>
                  <w:marBottom w:val="0"/>
                  <w:divBdr>
                    <w:top w:val="none" w:sz="0" w:space="0" w:color="auto"/>
                    <w:left w:val="none" w:sz="0" w:space="0" w:color="auto"/>
                    <w:bottom w:val="none" w:sz="0" w:space="0" w:color="auto"/>
                    <w:right w:val="none" w:sz="0" w:space="0" w:color="auto"/>
                  </w:divBdr>
                </w:div>
                <w:div w:id="609900727">
                  <w:marLeft w:val="640"/>
                  <w:marRight w:val="0"/>
                  <w:marTop w:val="0"/>
                  <w:marBottom w:val="0"/>
                  <w:divBdr>
                    <w:top w:val="none" w:sz="0" w:space="0" w:color="auto"/>
                    <w:left w:val="none" w:sz="0" w:space="0" w:color="auto"/>
                    <w:bottom w:val="none" w:sz="0" w:space="0" w:color="auto"/>
                    <w:right w:val="none" w:sz="0" w:space="0" w:color="auto"/>
                  </w:divBdr>
                </w:div>
                <w:div w:id="639305519">
                  <w:marLeft w:val="640"/>
                  <w:marRight w:val="0"/>
                  <w:marTop w:val="0"/>
                  <w:marBottom w:val="0"/>
                  <w:divBdr>
                    <w:top w:val="none" w:sz="0" w:space="0" w:color="auto"/>
                    <w:left w:val="none" w:sz="0" w:space="0" w:color="auto"/>
                    <w:bottom w:val="none" w:sz="0" w:space="0" w:color="auto"/>
                    <w:right w:val="none" w:sz="0" w:space="0" w:color="auto"/>
                  </w:divBdr>
                </w:div>
                <w:div w:id="675499815">
                  <w:marLeft w:val="640"/>
                  <w:marRight w:val="0"/>
                  <w:marTop w:val="0"/>
                  <w:marBottom w:val="0"/>
                  <w:divBdr>
                    <w:top w:val="none" w:sz="0" w:space="0" w:color="auto"/>
                    <w:left w:val="none" w:sz="0" w:space="0" w:color="auto"/>
                    <w:bottom w:val="none" w:sz="0" w:space="0" w:color="auto"/>
                    <w:right w:val="none" w:sz="0" w:space="0" w:color="auto"/>
                  </w:divBdr>
                </w:div>
                <w:div w:id="689911459">
                  <w:marLeft w:val="640"/>
                  <w:marRight w:val="0"/>
                  <w:marTop w:val="0"/>
                  <w:marBottom w:val="0"/>
                  <w:divBdr>
                    <w:top w:val="none" w:sz="0" w:space="0" w:color="auto"/>
                    <w:left w:val="none" w:sz="0" w:space="0" w:color="auto"/>
                    <w:bottom w:val="none" w:sz="0" w:space="0" w:color="auto"/>
                    <w:right w:val="none" w:sz="0" w:space="0" w:color="auto"/>
                  </w:divBdr>
                </w:div>
                <w:div w:id="719478669">
                  <w:marLeft w:val="640"/>
                  <w:marRight w:val="0"/>
                  <w:marTop w:val="0"/>
                  <w:marBottom w:val="0"/>
                  <w:divBdr>
                    <w:top w:val="none" w:sz="0" w:space="0" w:color="auto"/>
                    <w:left w:val="none" w:sz="0" w:space="0" w:color="auto"/>
                    <w:bottom w:val="none" w:sz="0" w:space="0" w:color="auto"/>
                    <w:right w:val="none" w:sz="0" w:space="0" w:color="auto"/>
                  </w:divBdr>
                </w:div>
                <w:div w:id="727655762">
                  <w:marLeft w:val="640"/>
                  <w:marRight w:val="0"/>
                  <w:marTop w:val="0"/>
                  <w:marBottom w:val="0"/>
                  <w:divBdr>
                    <w:top w:val="none" w:sz="0" w:space="0" w:color="auto"/>
                    <w:left w:val="none" w:sz="0" w:space="0" w:color="auto"/>
                    <w:bottom w:val="none" w:sz="0" w:space="0" w:color="auto"/>
                    <w:right w:val="none" w:sz="0" w:space="0" w:color="auto"/>
                  </w:divBdr>
                </w:div>
                <w:div w:id="778644572">
                  <w:marLeft w:val="640"/>
                  <w:marRight w:val="0"/>
                  <w:marTop w:val="0"/>
                  <w:marBottom w:val="0"/>
                  <w:divBdr>
                    <w:top w:val="none" w:sz="0" w:space="0" w:color="auto"/>
                    <w:left w:val="none" w:sz="0" w:space="0" w:color="auto"/>
                    <w:bottom w:val="none" w:sz="0" w:space="0" w:color="auto"/>
                    <w:right w:val="none" w:sz="0" w:space="0" w:color="auto"/>
                  </w:divBdr>
                </w:div>
                <w:div w:id="833254462">
                  <w:marLeft w:val="640"/>
                  <w:marRight w:val="0"/>
                  <w:marTop w:val="0"/>
                  <w:marBottom w:val="0"/>
                  <w:divBdr>
                    <w:top w:val="none" w:sz="0" w:space="0" w:color="auto"/>
                    <w:left w:val="none" w:sz="0" w:space="0" w:color="auto"/>
                    <w:bottom w:val="none" w:sz="0" w:space="0" w:color="auto"/>
                    <w:right w:val="none" w:sz="0" w:space="0" w:color="auto"/>
                  </w:divBdr>
                </w:div>
                <w:div w:id="857500782">
                  <w:marLeft w:val="640"/>
                  <w:marRight w:val="0"/>
                  <w:marTop w:val="0"/>
                  <w:marBottom w:val="0"/>
                  <w:divBdr>
                    <w:top w:val="none" w:sz="0" w:space="0" w:color="auto"/>
                    <w:left w:val="none" w:sz="0" w:space="0" w:color="auto"/>
                    <w:bottom w:val="none" w:sz="0" w:space="0" w:color="auto"/>
                    <w:right w:val="none" w:sz="0" w:space="0" w:color="auto"/>
                  </w:divBdr>
                </w:div>
                <w:div w:id="865366482">
                  <w:marLeft w:val="640"/>
                  <w:marRight w:val="0"/>
                  <w:marTop w:val="0"/>
                  <w:marBottom w:val="0"/>
                  <w:divBdr>
                    <w:top w:val="none" w:sz="0" w:space="0" w:color="auto"/>
                    <w:left w:val="none" w:sz="0" w:space="0" w:color="auto"/>
                    <w:bottom w:val="none" w:sz="0" w:space="0" w:color="auto"/>
                    <w:right w:val="none" w:sz="0" w:space="0" w:color="auto"/>
                  </w:divBdr>
                </w:div>
                <w:div w:id="866338001">
                  <w:marLeft w:val="640"/>
                  <w:marRight w:val="0"/>
                  <w:marTop w:val="0"/>
                  <w:marBottom w:val="0"/>
                  <w:divBdr>
                    <w:top w:val="none" w:sz="0" w:space="0" w:color="auto"/>
                    <w:left w:val="none" w:sz="0" w:space="0" w:color="auto"/>
                    <w:bottom w:val="none" w:sz="0" w:space="0" w:color="auto"/>
                    <w:right w:val="none" w:sz="0" w:space="0" w:color="auto"/>
                  </w:divBdr>
                </w:div>
                <w:div w:id="875435826">
                  <w:marLeft w:val="640"/>
                  <w:marRight w:val="0"/>
                  <w:marTop w:val="0"/>
                  <w:marBottom w:val="0"/>
                  <w:divBdr>
                    <w:top w:val="none" w:sz="0" w:space="0" w:color="auto"/>
                    <w:left w:val="none" w:sz="0" w:space="0" w:color="auto"/>
                    <w:bottom w:val="none" w:sz="0" w:space="0" w:color="auto"/>
                    <w:right w:val="none" w:sz="0" w:space="0" w:color="auto"/>
                  </w:divBdr>
                </w:div>
                <w:div w:id="909005029">
                  <w:marLeft w:val="640"/>
                  <w:marRight w:val="0"/>
                  <w:marTop w:val="0"/>
                  <w:marBottom w:val="0"/>
                  <w:divBdr>
                    <w:top w:val="none" w:sz="0" w:space="0" w:color="auto"/>
                    <w:left w:val="none" w:sz="0" w:space="0" w:color="auto"/>
                    <w:bottom w:val="none" w:sz="0" w:space="0" w:color="auto"/>
                    <w:right w:val="none" w:sz="0" w:space="0" w:color="auto"/>
                  </w:divBdr>
                </w:div>
                <w:div w:id="991524119">
                  <w:marLeft w:val="640"/>
                  <w:marRight w:val="0"/>
                  <w:marTop w:val="0"/>
                  <w:marBottom w:val="0"/>
                  <w:divBdr>
                    <w:top w:val="none" w:sz="0" w:space="0" w:color="auto"/>
                    <w:left w:val="none" w:sz="0" w:space="0" w:color="auto"/>
                    <w:bottom w:val="none" w:sz="0" w:space="0" w:color="auto"/>
                    <w:right w:val="none" w:sz="0" w:space="0" w:color="auto"/>
                  </w:divBdr>
                </w:div>
                <w:div w:id="992490351">
                  <w:marLeft w:val="640"/>
                  <w:marRight w:val="0"/>
                  <w:marTop w:val="0"/>
                  <w:marBottom w:val="0"/>
                  <w:divBdr>
                    <w:top w:val="none" w:sz="0" w:space="0" w:color="auto"/>
                    <w:left w:val="none" w:sz="0" w:space="0" w:color="auto"/>
                    <w:bottom w:val="none" w:sz="0" w:space="0" w:color="auto"/>
                    <w:right w:val="none" w:sz="0" w:space="0" w:color="auto"/>
                  </w:divBdr>
                </w:div>
                <w:div w:id="1008945478">
                  <w:marLeft w:val="640"/>
                  <w:marRight w:val="0"/>
                  <w:marTop w:val="0"/>
                  <w:marBottom w:val="0"/>
                  <w:divBdr>
                    <w:top w:val="none" w:sz="0" w:space="0" w:color="auto"/>
                    <w:left w:val="none" w:sz="0" w:space="0" w:color="auto"/>
                    <w:bottom w:val="none" w:sz="0" w:space="0" w:color="auto"/>
                    <w:right w:val="none" w:sz="0" w:space="0" w:color="auto"/>
                  </w:divBdr>
                </w:div>
                <w:div w:id="1043287602">
                  <w:marLeft w:val="640"/>
                  <w:marRight w:val="0"/>
                  <w:marTop w:val="0"/>
                  <w:marBottom w:val="0"/>
                  <w:divBdr>
                    <w:top w:val="none" w:sz="0" w:space="0" w:color="auto"/>
                    <w:left w:val="none" w:sz="0" w:space="0" w:color="auto"/>
                    <w:bottom w:val="none" w:sz="0" w:space="0" w:color="auto"/>
                    <w:right w:val="none" w:sz="0" w:space="0" w:color="auto"/>
                  </w:divBdr>
                </w:div>
                <w:div w:id="1052341517">
                  <w:marLeft w:val="640"/>
                  <w:marRight w:val="0"/>
                  <w:marTop w:val="0"/>
                  <w:marBottom w:val="0"/>
                  <w:divBdr>
                    <w:top w:val="none" w:sz="0" w:space="0" w:color="auto"/>
                    <w:left w:val="none" w:sz="0" w:space="0" w:color="auto"/>
                    <w:bottom w:val="none" w:sz="0" w:space="0" w:color="auto"/>
                    <w:right w:val="none" w:sz="0" w:space="0" w:color="auto"/>
                  </w:divBdr>
                </w:div>
                <w:div w:id="1129980842">
                  <w:marLeft w:val="640"/>
                  <w:marRight w:val="0"/>
                  <w:marTop w:val="0"/>
                  <w:marBottom w:val="0"/>
                  <w:divBdr>
                    <w:top w:val="none" w:sz="0" w:space="0" w:color="auto"/>
                    <w:left w:val="none" w:sz="0" w:space="0" w:color="auto"/>
                    <w:bottom w:val="none" w:sz="0" w:space="0" w:color="auto"/>
                    <w:right w:val="none" w:sz="0" w:space="0" w:color="auto"/>
                  </w:divBdr>
                </w:div>
                <w:div w:id="1185366731">
                  <w:marLeft w:val="640"/>
                  <w:marRight w:val="0"/>
                  <w:marTop w:val="0"/>
                  <w:marBottom w:val="0"/>
                  <w:divBdr>
                    <w:top w:val="none" w:sz="0" w:space="0" w:color="auto"/>
                    <w:left w:val="none" w:sz="0" w:space="0" w:color="auto"/>
                    <w:bottom w:val="none" w:sz="0" w:space="0" w:color="auto"/>
                    <w:right w:val="none" w:sz="0" w:space="0" w:color="auto"/>
                  </w:divBdr>
                </w:div>
                <w:div w:id="1397436679">
                  <w:marLeft w:val="640"/>
                  <w:marRight w:val="0"/>
                  <w:marTop w:val="0"/>
                  <w:marBottom w:val="0"/>
                  <w:divBdr>
                    <w:top w:val="none" w:sz="0" w:space="0" w:color="auto"/>
                    <w:left w:val="none" w:sz="0" w:space="0" w:color="auto"/>
                    <w:bottom w:val="none" w:sz="0" w:space="0" w:color="auto"/>
                    <w:right w:val="none" w:sz="0" w:space="0" w:color="auto"/>
                  </w:divBdr>
                </w:div>
                <w:div w:id="1585801173">
                  <w:marLeft w:val="640"/>
                  <w:marRight w:val="0"/>
                  <w:marTop w:val="0"/>
                  <w:marBottom w:val="0"/>
                  <w:divBdr>
                    <w:top w:val="none" w:sz="0" w:space="0" w:color="auto"/>
                    <w:left w:val="none" w:sz="0" w:space="0" w:color="auto"/>
                    <w:bottom w:val="none" w:sz="0" w:space="0" w:color="auto"/>
                    <w:right w:val="none" w:sz="0" w:space="0" w:color="auto"/>
                  </w:divBdr>
                </w:div>
                <w:div w:id="1618096232">
                  <w:marLeft w:val="640"/>
                  <w:marRight w:val="0"/>
                  <w:marTop w:val="0"/>
                  <w:marBottom w:val="0"/>
                  <w:divBdr>
                    <w:top w:val="none" w:sz="0" w:space="0" w:color="auto"/>
                    <w:left w:val="none" w:sz="0" w:space="0" w:color="auto"/>
                    <w:bottom w:val="none" w:sz="0" w:space="0" w:color="auto"/>
                    <w:right w:val="none" w:sz="0" w:space="0" w:color="auto"/>
                  </w:divBdr>
                </w:div>
                <w:div w:id="1662272028">
                  <w:marLeft w:val="640"/>
                  <w:marRight w:val="0"/>
                  <w:marTop w:val="0"/>
                  <w:marBottom w:val="0"/>
                  <w:divBdr>
                    <w:top w:val="none" w:sz="0" w:space="0" w:color="auto"/>
                    <w:left w:val="none" w:sz="0" w:space="0" w:color="auto"/>
                    <w:bottom w:val="none" w:sz="0" w:space="0" w:color="auto"/>
                    <w:right w:val="none" w:sz="0" w:space="0" w:color="auto"/>
                  </w:divBdr>
                </w:div>
                <w:div w:id="1748847732">
                  <w:marLeft w:val="640"/>
                  <w:marRight w:val="0"/>
                  <w:marTop w:val="0"/>
                  <w:marBottom w:val="0"/>
                  <w:divBdr>
                    <w:top w:val="none" w:sz="0" w:space="0" w:color="auto"/>
                    <w:left w:val="none" w:sz="0" w:space="0" w:color="auto"/>
                    <w:bottom w:val="none" w:sz="0" w:space="0" w:color="auto"/>
                    <w:right w:val="none" w:sz="0" w:space="0" w:color="auto"/>
                  </w:divBdr>
                </w:div>
                <w:div w:id="1782601744">
                  <w:marLeft w:val="640"/>
                  <w:marRight w:val="0"/>
                  <w:marTop w:val="0"/>
                  <w:marBottom w:val="0"/>
                  <w:divBdr>
                    <w:top w:val="none" w:sz="0" w:space="0" w:color="auto"/>
                    <w:left w:val="none" w:sz="0" w:space="0" w:color="auto"/>
                    <w:bottom w:val="none" w:sz="0" w:space="0" w:color="auto"/>
                    <w:right w:val="none" w:sz="0" w:space="0" w:color="auto"/>
                  </w:divBdr>
                </w:div>
                <w:div w:id="1793596731">
                  <w:marLeft w:val="640"/>
                  <w:marRight w:val="0"/>
                  <w:marTop w:val="0"/>
                  <w:marBottom w:val="0"/>
                  <w:divBdr>
                    <w:top w:val="none" w:sz="0" w:space="0" w:color="auto"/>
                    <w:left w:val="none" w:sz="0" w:space="0" w:color="auto"/>
                    <w:bottom w:val="none" w:sz="0" w:space="0" w:color="auto"/>
                    <w:right w:val="none" w:sz="0" w:space="0" w:color="auto"/>
                  </w:divBdr>
                </w:div>
                <w:div w:id="1895311100">
                  <w:marLeft w:val="640"/>
                  <w:marRight w:val="0"/>
                  <w:marTop w:val="0"/>
                  <w:marBottom w:val="0"/>
                  <w:divBdr>
                    <w:top w:val="none" w:sz="0" w:space="0" w:color="auto"/>
                    <w:left w:val="none" w:sz="0" w:space="0" w:color="auto"/>
                    <w:bottom w:val="none" w:sz="0" w:space="0" w:color="auto"/>
                    <w:right w:val="none" w:sz="0" w:space="0" w:color="auto"/>
                  </w:divBdr>
                </w:div>
                <w:div w:id="1953322695">
                  <w:marLeft w:val="640"/>
                  <w:marRight w:val="0"/>
                  <w:marTop w:val="0"/>
                  <w:marBottom w:val="0"/>
                  <w:divBdr>
                    <w:top w:val="none" w:sz="0" w:space="0" w:color="auto"/>
                    <w:left w:val="none" w:sz="0" w:space="0" w:color="auto"/>
                    <w:bottom w:val="none" w:sz="0" w:space="0" w:color="auto"/>
                    <w:right w:val="none" w:sz="0" w:space="0" w:color="auto"/>
                  </w:divBdr>
                </w:div>
                <w:div w:id="1999455306">
                  <w:marLeft w:val="640"/>
                  <w:marRight w:val="0"/>
                  <w:marTop w:val="0"/>
                  <w:marBottom w:val="0"/>
                  <w:divBdr>
                    <w:top w:val="none" w:sz="0" w:space="0" w:color="auto"/>
                    <w:left w:val="none" w:sz="0" w:space="0" w:color="auto"/>
                    <w:bottom w:val="none" w:sz="0" w:space="0" w:color="auto"/>
                    <w:right w:val="none" w:sz="0" w:space="0" w:color="auto"/>
                  </w:divBdr>
                </w:div>
                <w:div w:id="2012373619">
                  <w:marLeft w:val="640"/>
                  <w:marRight w:val="0"/>
                  <w:marTop w:val="0"/>
                  <w:marBottom w:val="0"/>
                  <w:divBdr>
                    <w:top w:val="none" w:sz="0" w:space="0" w:color="auto"/>
                    <w:left w:val="none" w:sz="0" w:space="0" w:color="auto"/>
                    <w:bottom w:val="none" w:sz="0" w:space="0" w:color="auto"/>
                    <w:right w:val="none" w:sz="0" w:space="0" w:color="auto"/>
                  </w:divBdr>
                </w:div>
                <w:div w:id="2102791638">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711420730">
          <w:marLeft w:val="640"/>
          <w:marRight w:val="0"/>
          <w:marTop w:val="0"/>
          <w:marBottom w:val="0"/>
          <w:divBdr>
            <w:top w:val="none" w:sz="0" w:space="0" w:color="auto"/>
            <w:left w:val="none" w:sz="0" w:space="0" w:color="auto"/>
            <w:bottom w:val="none" w:sz="0" w:space="0" w:color="auto"/>
            <w:right w:val="none" w:sz="0" w:space="0" w:color="auto"/>
          </w:divBdr>
        </w:div>
        <w:div w:id="1734346919">
          <w:marLeft w:val="640"/>
          <w:marRight w:val="0"/>
          <w:marTop w:val="0"/>
          <w:marBottom w:val="0"/>
          <w:divBdr>
            <w:top w:val="none" w:sz="0" w:space="0" w:color="auto"/>
            <w:left w:val="none" w:sz="0" w:space="0" w:color="auto"/>
            <w:bottom w:val="none" w:sz="0" w:space="0" w:color="auto"/>
            <w:right w:val="none" w:sz="0" w:space="0" w:color="auto"/>
          </w:divBdr>
        </w:div>
        <w:div w:id="1743335088">
          <w:marLeft w:val="640"/>
          <w:marRight w:val="0"/>
          <w:marTop w:val="0"/>
          <w:marBottom w:val="0"/>
          <w:divBdr>
            <w:top w:val="none" w:sz="0" w:space="0" w:color="auto"/>
            <w:left w:val="none" w:sz="0" w:space="0" w:color="auto"/>
            <w:bottom w:val="none" w:sz="0" w:space="0" w:color="auto"/>
            <w:right w:val="none" w:sz="0" w:space="0" w:color="auto"/>
          </w:divBdr>
        </w:div>
        <w:div w:id="1783188662">
          <w:marLeft w:val="640"/>
          <w:marRight w:val="0"/>
          <w:marTop w:val="0"/>
          <w:marBottom w:val="0"/>
          <w:divBdr>
            <w:top w:val="none" w:sz="0" w:space="0" w:color="auto"/>
            <w:left w:val="none" w:sz="0" w:space="0" w:color="auto"/>
            <w:bottom w:val="none" w:sz="0" w:space="0" w:color="auto"/>
            <w:right w:val="none" w:sz="0" w:space="0" w:color="auto"/>
          </w:divBdr>
        </w:div>
        <w:div w:id="1812290440">
          <w:marLeft w:val="640"/>
          <w:marRight w:val="0"/>
          <w:marTop w:val="0"/>
          <w:marBottom w:val="0"/>
          <w:divBdr>
            <w:top w:val="none" w:sz="0" w:space="0" w:color="auto"/>
            <w:left w:val="none" w:sz="0" w:space="0" w:color="auto"/>
            <w:bottom w:val="none" w:sz="0" w:space="0" w:color="auto"/>
            <w:right w:val="none" w:sz="0" w:space="0" w:color="auto"/>
          </w:divBdr>
        </w:div>
        <w:div w:id="1880848542">
          <w:marLeft w:val="640"/>
          <w:marRight w:val="0"/>
          <w:marTop w:val="0"/>
          <w:marBottom w:val="0"/>
          <w:divBdr>
            <w:top w:val="none" w:sz="0" w:space="0" w:color="auto"/>
            <w:left w:val="none" w:sz="0" w:space="0" w:color="auto"/>
            <w:bottom w:val="none" w:sz="0" w:space="0" w:color="auto"/>
            <w:right w:val="none" w:sz="0" w:space="0" w:color="auto"/>
          </w:divBdr>
        </w:div>
        <w:div w:id="1904487224">
          <w:marLeft w:val="640"/>
          <w:marRight w:val="0"/>
          <w:marTop w:val="0"/>
          <w:marBottom w:val="0"/>
          <w:divBdr>
            <w:top w:val="none" w:sz="0" w:space="0" w:color="auto"/>
            <w:left w:val="none" w:sz="0" w:space="0" w:color="auto"/>
            <w:bottom w:val="none" w:sz="0" w:space="0" w:color="auto"/>
            <w:right w:val="none" w:sz="0" w:space="0" w:color="auto"/>
          </w:divBdr>
        </w:div>
        <w:div w:id="1920289993">
          <w:marLeft w:val="640"/>
          <w:marRight w:val="0"/>
          <w:marTop w:val="0"/>
          <w:marBottom w:val="0"/>
          <w:divBdr>
            <w:top w:val="none" w:sz="0" w:space="0" w:color="auto"/>
            <w:left w:val="none" w:sz="0" w:space="0" w:color="auto"/>
            <w:bottom w:val="none" w:sz="0" w:space="0" w:color="auto"/>
            <w:right w:val="none" w:sz="0" w:space="0" w:color="auto"/>
          </w:divBdr>
        </w:div>
        <w:div w:id="1961649205">
          <w:marLeft w:val="640"/>
          <w:marRight w:val="0"/>
          <w:marTop w:val="0"/>
          <w:marBottom w:val="0"/>
          <w:divBdr>
            <w:top w:val="none" w:sz="0" w:space="0" w:color="auto"/>
            <w:left w:val="none" w:sz="0" w:space="0" w:color="auto"/>
            <w:bottom w:val="none" w:sz="0" w:space="0" w:color="auto"/>
            <w:right w:val="none" w:sz="0" w:space="0" w:color="auto"/>
          </w:divBdr>
        </w:div>
        <w:div w:id="1962689957">
          <w:marLeft w:val="640"/>
          <w:marRight w:val="0"/>
          <w:marTop w:val="0"/>
          <w:marBottom w:val="0"/>
          <w:divBdr>
            <w:top w:val="none" w:sz="0" w:space="0" w:color="auto"/>
            <w:left w:val="none" w:sz="0" w:space="0" w:color="auto"/>
            <w:bottom w:val="none" w:sz="0" w:space="0" w:color="auto"/>
            <w:right w:val="none" w:sz="0" w:space="0" w:color="auto"/>
          </w:divBdr>
        </w:div>
        <w:div w:id="1965500983">
          <w:marLeft w:val="640"/>
          <w:marRight w:val="0"/>
          <w:marTop w:val="0"/>
          <w:marBottom w:val="0"/>
          <w:divBdr>
            <w:top w:val="none" w:sz="0" w:space="0" w:color="auto"/>
            <w:left w:val="none" w:sz="0" w:space="0" w:color="auto"/>
            <w:bottom w:val="none" w:sz="0" w:space="0" w:color="auto"/>
            <w:right w:val="none" w:sz="0" w:space="0" w:color="auto"/>
          </w:divBdr>
        </w:div>
        <w:div w:id="1971473967">
          <w:marLeft w:val="640"/>
          <w:marRight w:val="0"/>
          <w:marTop w:val="0"/>
          <w:marBottom w:val="0"/>
          <w:divBdr>
            <w:top w:val="none" w:sz="0" w:space="0" w:color="auto"/>
            <w:left w:val="none" w:sz="0" w:space="0" w:color="auto"/>
            <w:bottom w:val="none" w:sz="0" w:space="0" w:color="auto"/>
            <w:right w:val="none" w:sz="0" w:space="0" w:color="auto"/>
          </w:divBdr>
        </w:div>
        <w:div w:id="2080592403">
          <w:marLeft w:val="640"/>
          <w:marRight w:val="0"/>
          <w:marTop w:val="0"/>
          <w:marBottom w:val="0"/>
          <w:divBdr>
            <w:top w:val="none" w:sz="0" w:space="0" w:color="auto"/>
            <w:left w:val="none" w:sz="0" w:space="0" w:color="auto"/>
            <w:bottom w:val="none" w:sz="0" w:space="0" w:color="auto"/>
            <w:right w:val="none" w:sz="0" w:space="0" w:color="auto"/>
          </w:divBdr>
        </w:div>
        <w:div w:id="2083990850">
          <w:marLeft w:val="640"/>
          <w:marRight w:val="0"/>
          <w:marTop w:val="0"/>
          <w:marBottom w:val="0"/>
          <w:divBdr>
            <w:top w:val="none" w:sz="0" w:space="0" w:color="auto"/>
            <w:left w:val="none" w:sz="0" w:space="0" w:color="auto"/>
            <w:bottom w:val="none" w:sz="0" w:space="0" w:color="auto"/>
            <w:right w:val="none" w:sz="0" w:space="0" w:color="auto"/>
          </w:divBdr>
        </w:div>
        <w:div w:id="2099330381">
          <w:marLeft w:val="640"/>
          <w:marRight w:val="0"/>
          <w:marTop w:val="0"/>
          <w:marBottom w:val="0"/>
          <w:divBdr>
            <w:top w:val="none" w:sz="0" w:space="0" w:color="auto"/>
            <w:left w:val="none" w:sz="0" w:space="0" w:color="auto"/>
            <w:bottom w:val="none" w:sz="0" w:space="0" w:color="auto"/>
            <w:right w:val="none" w:sz="0" w:space="0" w:color="auto"/>
          </w:divBdr>
        </w:div>
      </w:divsChild>
    </w:div>
    <w:div w:id="174001136">
      <w:bodyDiv w:val="1"/>
      <w:marLeft w:val="0"/>
      <w:marRight w:val="0"/>
      <w:marTop w:val="0"/>
      <w:marBottom w:val="0"/>
      <w:divBdr>
        <w:top w:val="none" w:sz="0" w:space="0" w:color="auto"/>
        <w:left w:val="none" w:sz="0" w:space="0" w:color="auto"/>
        <w:bottom w:val="none" w:sz="0" w:space="0" w:color="auto"/>
        <w:right w:val="none" w:sz="0" w:space="0" w:color="auto"/>
      </w:divBdr>
      <w:divsChild>
        <w:div w:id="36392102">
          <w:marLeft w:val="640"/>
          <w:marRight w:val="0"/>
          <w:marTop w:val="0"/>
          <w:marBottom w:val="0"/>
          <w:divBdr>
            <w:top w:val="none" w:sz="0" w:space="0" w:color="auto"/>
            <w:left w:val="none" w:sz="0" w:space="0" w:color="auto"/>
            <w:bottom w:val="none" w:sz="0" w:space="0" w:color="auto"/>
            <w:right w:val="none" w:sz="0" w:space="0" w:color="auto"/>
          </w:divBdr>
        </w:div>
        <w:div w:id="49354241">
          <w:marLeft w:val="640"/>
          <w:marRight w:val="0"/>
          <w:marTop w:val="0"/>
          <w:marBottom w:val="0"/>
          <w:divBdr>
            <w:top w:val="none" w:sz="0" w:space="0" w:color="auto"/>
            <w:left w:val="none" w:sz="0" w:space="0" w:color="auto"/>
            <w:bottom w:val="none" w:sz="0" w:space="0" w:color="auto"/>
            <w:right w:val="none" w:sz="0" w:space="0" w:color="auto"/>
          </w:divBdr>
        </w:div>
        <w:div w:id="50732907">
          <w:marLeft w:val="640"/>
          <w:marRight w:val="0"/>
          <w:marTop w:val="0"/>
          <w:marBottom w:val="0"/>
          <w:divBdr>
            <w:top w:val="none" w:sz="0" w:space="0" w:color="auto"/>
            <w:left w:val="none" w:sz="0" w:space="0" w:color="auto"/>
            <w:bottom w:val="none" w:sz="0" w:space="0" w:color="auto"/>
            <w:right w:val="none" w:sz="0" w:space="0" w:color="auto"/>
          </w:divBdr>
        </w:div>
        <w:div w:id="77295637">
          <w:marLeft w:val="640"/>
          <w:marRight w:val="0"/>
          <w:marTop w:val="0"/>
          <w:marBottom w:val="0"/>
          <w:divBdr>
            <w:top w:val="none" w:sz="0" w:space="0" w:color="auto"/>
            <w:left w:val="none" w:sz="0" w:space="0" w:color="auto"/>
            <w:bottom w:val="none" w:sz="0" w:space="0" w:color="auto"/>
            <w:right w:val="none" w:sz="0" w:space="0" w:color="auto"/>
          </w:divBdr>
        </w:div>
        <w:div w:id="83887122">
          <w:marLeft w:val="640"/>
          <w:marRight w:val="0"/>
          <w:marTop w:val="0"/>
          <w:marBottom w:val="0"/>
          <w:divBdr>
            <w:top w:val="none" w:sz="0" w:space="0" w:color="auto"/>
            <w:left w:val="none" w:sz="0" w:space="0" w:color="auto"/>
            <w:bottom w:val="none" w:sz="0" w:space="0" w:color="auto"/>
            <w:right w:val="none" w:sz="0" w:space="0" w:color="auto"/>
          </w:divBdr>
        </w:div>
        <w:div w:id="175853412">
          <w:marLeft w:val="640"/>
          <w:marRight w:val="0"/>
          <w:marTop w:val="0"/>
          <w:marBottom w:val="0"/>
          <w:divBdr>
            <w:top w:val="none" w:sz="0" w:space="0" w:color="auto"/>
            <w:left w:val="none" w:sz="0" w:space="0" w:color="auto"/>
            <w:bottom w:val="none" w:sz="0" w:space="0" w:color="auto"/>
            <w:right w:val="none" w:sz="0" w:space="0" w:color="auto"/>
          </w:divBdr>
        </w:div>
        <w:div w:id="178474105">
          <w:marLeft w:val="640"/>
          <w:marRight w:val="0"/>
          <w:marTop w:val="0"/>
          <w:marBottom w:val="0"/>
          <w:divBdr>
            <w:top w:val="none" w:sz="0" w:space="0" w:color="auto"/>
            <w:left w:val="none" w:sz="0" w:space="0" w:color="auto"/>
            <w:bottom w:val="none" w:sz="0" w:space="0" w:color="auto"/>
            <w:right w:val="none" w:sz="0" w:space="0" w:color="auto"/>
          </w:divBdr>
        </w:div>
        <w:div w:id="196502579">
          <w:marLeft w:val="640"/>
          <w:marRight w:val="0"/>
          <w:marTop w:val="0"/>
          <w:marBottom w:val="0"/>
          <w:divBdr>
            <w:top w:val="none" w:sz="0" w:space="0" w:color="auto"/>
            <w:left w:val="none" w:sz="0" w:space="0" w:color="auto"/>
            <w:bottom w:val="none" w:sz="0" w:space="0" w:color="auto"/>
            <w:right w:val="none" w:sz="0" w:space="0" w:color="auto"/>
          </w:divBdr>
        </w:div>
        <w:div w:id="245311741">
          <w:marLeft w:val="640"/>
          <w:marRight w:val="0"/>
          <w:marTop w:val="0"/>
          <w:marBottom w:val="0"/>
          <w:divBdr>
            <w:top w:val="none" w:sz="0" w:space="0" w:color="auto"/>
            <w:left w:val="none" w:sz="0" w:space="0" w:color="auto"/>
            <w:bottom w:val="none" w:sz="0" w:space="0" w:color="auto"/>
            <w:right w:val="none" w:sz="0" w:space="0" w:color="auto"/>
          </w:divBdr>
        </w:div>
        <w:div w:id="266157222">
          <w:marLeft w:val="640"/>
          <w:marRight w:val="0"/>
          <w:marTop w:val="0"/>
          <w:marBottom w:val="0"/>
          <w:divBdr>
            <w:top w:val="none" w:sz="0" w:space="0" w:color="auto"/>
            <w:left w:val="none" w:sz="0" w:space="0" w:color="auto"/>
            <w:bottom w:val="none" w:sz="0" w:space="0" w:color="auto"/>
            <w:right w:val="none" w:sz="0" w:space="0" w:color="auto"/>
          </w:divBdr>
        </w:div>
        <w:div w:id="349139932">
          <w:marLeft w:val="640"/>
          <w:marRight w:val="0"/>
          <w:marTop w:val="0"/>
          <w:marBottom w:val="0"/>
          <w:divBdr>
            <w:top w:val="none" w:sz="0" w:space="0" w:color="auto"/>
            <w:left w:val="none" w:sz="0" w:space="0" w:color="auto"/>
            <w:bottom w:val="none" w:sz="0" w:space="0" w:color="auto"/>
            <w:right w:val="none" w:sz="0" w:space="0" w:color="auto"/>
          </w:divBdr>
        </w:div>
        <w:div w:id="448551647">
          <w:marLeft w:val="640"/>
          <w:marRight w:val="0"/>
          <w:marTop w:val="0"/>
          <w:marBottom w:val="0"/>
          <w:divBdr>
            <w:top w:val="none" w:sz="0" w:space="0" w:color="auto"/>
            <w:left w:val="none" w:sz="0" w:space="0" w:color="auto"/>
            <w:bottom w:val="none" w:sz="0" w:space="0" w:color="auto"/>
            <w:right w:val="none" w:sz="0" w:space="0" w:color="auto"/>
          </w:divBdr>
        </w:div>
        <w:div w:id="481774713">
          <w:marLeft w:val="640"/>
          <w:marRight w:val="0"/>
          <w:marTop w:val="0"/>
          <w:marBottom w:val="0"/>
          <w:divBdr>
            <w:top w:val="none" w:sz="0" w:space="0" w:color="auto"/>
            <w:left w:val="none" w:sz="0" w:space="0" w:color="auto"/>
            <w:bottom w:val="none" w:sz="0" w:space="0" w:color="auto"/>
            <w:right w:val="none" w:sz="0" w:space="0" w:color="auto"/>
          </w:divBdr>
        </w:div>
        <w:div w:id="510723918">
          <w:marLeft w:val="640"/>
          <w:marRight w:val="0"/>
          <w:marTop w:val="0"/>
          <w:marBottom w:val="0"/>
          <w:divBdr>
            <w:top w:val="none" w:sz="0" w:space="0" w:color="auto"/>
            <w:left w:val="none" w:sz="0" w:space="0" w:color="auto"/>
            <w:bottom w:val="none" w:sz="0" w:space="0" w:color="auto"/>
            <w:right w:val="none" w:sz="0" w:space="0" w:color="auto"/>
          </w:divBdr>
        </w:div>
        <w:div w:id="519707312">
          <w:marLeft w:val="640"/>
          <w:marRight w:val="0"/>
          <w:marTop w:val="0"/>
          <w:marBottom w:val="0"/>
          <w:divBdr>
            <w:top w:val="none" w:sz="0" w:space="0" w:color="auto"/>
            <w:left w:val="none" w:sz="0" w:space="0" w:color="auto"/>
            <w:bottom w:val="none" w:sz="0" w:space="0" w:color="auto"/>
            <w:right w:val="none" w:sz="0" w:space="0" w:color="auto"/>
          </w:divBdr>
        </w:div>
        <w:div w:id="532350177">
          <w:marLeft w:val="640"/>
          <w:marRight w:val="0"/>
          <w:marTop w:val="0"/>
          <w:marBottom w:val="0"/>
          <w:divBdr>
            <w:top w:val="none" w:sz="0" w:space="0" w:color="auto"/>
            <w:left w:val="none" w:sz="0" w:space="0" w:color="auto"/>
            <w:bottom w:val="none" w:sz="0" w:space="0" w:color="auto"/>
            <w:right w:val="none" w:sz="0" w:space="0" w:color="auto"/>
          </w:divBdr>
        </w:div>
        <w:div w:id="565380246">
          <w:marLeft w:val="640"/>
          <w:marRight w:val="0"/>
          <w:marTop w:val="0"/>
          <w:marBottom w:val="0"/>
          <w:divBdr>
            <w:top w:val="none" w:sz="0" w:space="0" w:color="auto"/>
            <w:left w:val="none" w:sz="0" w:space="0" w:color="auto"/>
            <w:bottom w:val="none" w:sz="0" w:space="0" w:color="auto"/>
            <w:right w:val="none" w:sz="0" w:space="0" w:color="auto"/>
          </w:divBdr>
        </w:div>
        <w:div w:id="620722589">
          <w:marLeft w:val="640"/>
          <w:marRight w:val="0"/>
          <w:marTop w:val="0"/>
          <w:marBottom w:val="0"/>
          <w:divBdr>
            <w:top w:val="none" w:sz="0" w:space="0" w:color="auto"/>
            <w:left w:val="none" w:sz="0" w:space="0" w:color="auto"/>
            <w:bottom w:val="none" w:sz="0" w:space="0" w:color="auto"/>
            <w:right w:val="none" w:sz="0" w:space="0" w:color="auto"/>
          </w:divBdr>
        </w:div>
        <w:div w:id="645428320">
          <w:marLeft w:val="640"/>
          <w:marRight w:val="0"/>
          <w:marTop w:val="0"/>
          <w:marBottom w:val="0"/>
          <w:divBdr>
            <w:top w:val="none" w:sz="0" w:space="0" w:color="auto"/>
            <w:left w:val="none" w:sz="0" w:space="0" w:color="auto"/>
            <w:bottom w:val="none" w:sz="0" w:space="0" w:color="auto"/>
            <w:right w:val="none" w:sz="0" w:space="0" w:color="auto"/>
          </w:divBdr>
        </w:div>
        <w:div w:id="674190437">
          <w:marLeft w:val="640"/>
          <w:marRight w:val="0"/>
          <w:marTop w:val="0"/>
          <w:marBottom w:val="0"/>
          <w:divBdr>
            <w:top w:val="none" w:sz="0" w:space="0" w:color="auto"/>
            <w:left w:val="none" w:sz="0" w:space="0" w:color="auto"/>
            <w:bottom w:val="none" w:sz="0" w:space="0" w:color="auto"/>
            <w:right w:val="none" w:sz="0" w:space="0" w:color="auto"/>
          </w:divBdr>
        </w:div>
        <w:div w:id="675421434">
          <w:marLeft w:val="640"/>
          <w:marRight w:val="0"/>
          <w:marTop w:val="0"/>
          <w:marBottom w:val="0"/>
          <w:divBdr>
            <w:top w:val="none" w:sz="0" w:space="0" w:color="auto"/>
            <w:left w:val="none" w:sz="0" w:space="0" w:color="auto"/>
            <w:bottom w:val="none" w:sz="0" w:space="0" w:color="auto"/>
            <w:right w:val="none" w:sz="0" w:space="0" w:color="auto"/>
          </w:divBdr>
        </w:div>
        <w:div w:id="759259357">
          <w:marLeft w:val="640"/>
          <w:marRight w:val="0"/>
          <w:marTop w:val="0"/>
          <w:marBottom w:val="0"/>
          <w:divBdr>
            <w:top w:val="none" w:sz="0" w:space="0" w:color="auto"/>
            <w:left w:val="none" w:sz="0" w:space="0" w:color="auto"/>
            <w:bottom w:val="none" w:sz="0" w:space="0" w:color="auto"/>
            <w:right w:val="none" w:sz="0" w:space="0" w:color="auto"/>
          </w:divBdr>
        </w:div>
        <w:div w:id="822622514">
          <w:marLeft w:val="640"/>
          <w:marRight w:val="0"/>
          <w:marTop w:val="0"/>
          <w:marBottom w:val="0"/>
          <w:divBdr>
            <w:top w:val="none" w:sz="0" w:space="0" w:color="auto"/>
            <w:left w:val="none" w:sz="0" w:space="0" w:color="auto"/>
            <w:bottom w:val="none" w:sz="0" w:space="0" w:color="auto"/>
            <w:right w:val="none" w:sz="0" w:space="0" w:color="auto"/>
          </w:divBdr>
        </w:div>
        <w:div w:id="961033790">
          <w:marLeft w:val="640"/>
          <w:marRight w:val="0"/>
          <w:marTop w:val="0"/>
          <w:marBottom w:val="0"/>
          <w:divBdr>
            <w:top w:val="none" w:sz="0" w:space="0" w:color="auto"/>
            <w:left w:val="none" w:sz="0" w:space="0" w:color="auto"/>
            <w:bottom w:val="none" w:sz="0" w:space="0" w:color="auto"/>
            <w:right w:val="none" w:sz="0" w:space="0" w:color="auto"/>
          </w:divBdr>
        </w:div>
        <w:div w:id="966395845">
          <w:marLeft w:val="640"/>
          <w:marRight w:val="0"/>
          <w:marTop w:val="0"/>
          <w:marBottom w:val="0"/>
          <w:divBdr>
            <w:top w:val="none" w:sz="0" w:space="0" w:color="auto"/>
            <w:left w:val="none" w:sz="0" w:space="0" w:color="auto"/>
            <w:bottom w:val="none" w:sz="0" w:space="0" w:color="auto"/>
            <w:right w:val="none" w:sz="0" w:space="0" w:color="auto"/>
          </w:divBdr>
        </w:div>
        <w:div w:id="968316055">
          <w:marLeft w:val="640"/>
          <w:marRight w:val="0"/>
          <w:marTop w:val="0"/>
          <w:marBottom w:val="0"/>
          <w:divBdr>
            <w:top w:val="none" w:sz="0" w:space="0" w:color="auto"/>
            <w:left w:val="none" w:sz="0" w:space="0" w:color="auto"/>
            <w:bottom w:val="none" w:sz="0" w:space="0" w:color="auto"/>
            <w:right w:val="none" w:sz="0" w:space="0" w:color="auto"/>
          </w:divBdr>
        </w:div>
        <w:div w:id="979574340">
          <w:marLeft w:val="640"/>
          <w:marRight w:val="0"/>
          <w:marTop w:val="0"/>
          <w:marBottom w:val="0"/>
          <w:divBdr>
            <w:top w:val="none" w:sz="0" w:space="0" w:color="auto"/>
            <w:left w:val="none" w:sz="0" w:space="0" w:color="auto"/>
            <w:bottom w:val="none" w:sz="0" w:space="0" w:color="auto"/>
            <w:right w:val="none" w:sz="0" w:space="0" w:color="auto"/>
          </w:divBdr>
        </w:div>
        <w:div w:id="980501824">
          <w:marLeft w:val="640"/>
          <w:marRight w:val="0"/>
          <w:marTop w:val="0"/>
          <w:marBottom w:val="0"/>
          <w:divBdr>
            <w:top w:val="none" w:sz="0" w:space="0" w:color="auto"/>
            <w:left w:val="none" w:sz="0" w:space="0" w:color="auto"/>
            <w:bottom w:val="none" w:sz="0" w:space="0" w:color="auto"/>
            <w:right w:val="none" w:sz="0" w:space="0" w:color="auto"/>
          </w:divBdr>
        </w:div>
        <w:div w:id="980503764">
          <w:marLeft w:val="640"/>
          <w:marRight w:val="0"/>
          <w:marTop w:val="0"/>
          <w:marBottom w:val="0"/>
          <w:divBdr>
            <w:top w:val="none" w:sz="0" w:space="0" w:color="auto"/>
            <w:left w:val="none" w:sz="0" w:space="0" w:color="auto"/>
            <w:bottom w:val="none" w:sz="0" w:space="0" w:color="auto"/>
            <w:right w:val="none" w:sz="0" w:space="0" w:color="auto"/>
          </w:divBdr>
        </w:div>
        <w:div w:id="1000738010">
          <w:marLeft w:val="640"/>
          <w:marRight w:val="0"/>
          <w:marTop w:val="0"/>
          <w:marBottom w:val="0"/>
          <w:divBdr>
            <w:top w:val="none" w:sz="0" w:space="0" w:color="auto"/>
            <w:left w:val="none" w:sz="0" w:space="0" w:color="auto"/>
            <w:bottom w:val="none" w:sz="0" w:space="0" w:color="auto"/>
            <w:right w:val="none" w:sz="0" w:space="0" w:color="auto"/>
          </w:divBdr>
        </w:div>
        <w:div w:id="1019115523">
          <w:marLeft w:val="640"/>
          <w:marRight w:val="0"/>
          <w:marTop w:val="0"/>
          <w:marBottom w:val="0"/>
          <w:divBdr>
            <w:top w:val="none" w:sz="0" w:space="0" w:color="auto"/>
            <w:left w:val="none" w:sz="0" w:space="0" w:color="auto"/>
            <w:bottom w:val="none" w:sz="0" w:space="0" w:color="auto"/>
            <w:right w:val="none" w:sz="0" w:space="0" w:color="auto"/>
          </w:divBdr>
        </w:div>
        <w:div w:id="1048535191">
          <w:marLeft w:val="640"/>
          <w:marRight w:val="0"/>
          <w:marTop w:val="0"/>
          <w:marBottom w:val="0"/>
          <w:divBdr>
            <w:top w:val="none" w:sz="0" w:space="0" w:color="auto"/>
            <w:left w:val="none" w:sz="0" w:space="0" w:color="auto"/>
            <w:bottom w:val="none" w:sz="0" w:space="0" w:color="auto"/>
            <w:right w:val="none" w:sz="0" w:space="0" w:color="auto"/>
          </w:divBdr>
        </w:div>
        <w:div w:id="1067924140">
          <w:marLeft w:val="640"/>
          <w:marRight w:val="0"/>
          <w:marTop w:val="0"/>
          <w:marBottom w:val="0"/>
          <w:divBdr>
            <w:top w:val="none" w:sz="0" w:space="0" w:color="auto"/>
            <w:left w:val="none" w:sz="0" w:space="0" w:color="auto"/>
            <w:bottom w:val="none" w:sz="0" w:space="0" w:color="auto"/>
            <w:right w:val="none" w:sz="0" w:space="0" w:color="auto"/>
          </w:divBdr>
        </w:div>
        <w:div w:id="1082490772">
          <w:marLeft w:val="640"/>
          <w:marRight w:val="0"/>
          <w:marTop w:val="0"/>
          <w:marBottom w:val="0"/>
          <w:divBdr>
            <w:top w:val="none" w:sz="0" w:space="0" w:color="auto"/>
            <w:left w:val="none" w:sz="0" w:space="0" w:color="auto"/>
            <w:bottom w:val="none" w:sz="0" w:space="0" w:color="auto"/>
            <w:right w:val="none" w:sz="0" w:space="0" w:color="auto"/>
          </w:divBdr>
        </w:div>
        <w:div w:id="1151293195">
          <w:marLeft w:val="640"/>
          <w:marRight w:val="0"/>
          <w:marTop w:val="0"/>
          <w:marBottom w:val="0"/>
          <w:divBdr>
            <w:top w:val="none" w:sz="0" w:space="0" w:color="auto"/>
            <w:left w:val="none" w:sz="0" w:space="0" w:color="auto"/>
            <w:bottom w:val="none" w:sz="0" w:space="0" w:color="auto"/>
            <w:right w:val="none" w:sz="0" w:space="0" w:color="auto"/>
          </w:divBdr>
        </w:div>
        <w:div w:id="1165587503">
          <w:marLeft w:val="640"/>
          <w:marRight w:val="0"/>
          <w:marTop w:val="0"/>
          <w:marBottom w:val="0"/>
          <w:divBdr>
            <w:top w:val="none" w:sz="0" w:space="0" w:color="auto"/>
            <w:left w:val="none" w:sz="0" w:space="0" w:color="auto"/>
            <w:bottom w:val="none" w:sz="0" w:space="0" w:color="auto"/>
            <w:right w:val="none" w:sz="0" w:space="0" w:color="auto"/>
          </w:divBdr>
        </w:div>
        <w:div w:id="1185904472">
          <w:marLeft w:val="640"/>
          <w:marRight w:val="0"/>
          <w:marTop w:val="0"/>
          <w:marBottom w:val="0"/>
          <w:divBdr>
            <w:top w:val="none" w:sz="0" w:space="0" w:color="auto"/>
            <w:left w:val="none" w:sz="0" w:space="0" w:color="auto"/>
            <w:bottom w:val="none" w:sz="0" w:space="0" w:color="auto"/>
            <w:right w:val="none" w:sz="0" w:space="0" w:color="auto"/>
          </w:divBdr>
        </w:div>
        <w:div w:id="1267352208">
          <w:marLeft w:val="640"/>
          <w:marRight w:val="0"/>
          <w:marTop w:val="0"/>
          <w:marBottom w:val="0"/>
          <w:divBdr>
            <w:top w:val="none" w:sz="0" w:space="0" w:color="auto"/>
            <w:left w:val="none" w:sz="0" w:space="0" w:color="auto"/>
            <w:bottom w:val="none" w:sz="0" w:space="0" w:color="auto"/>
            <w:right w:val="none" w:sz="0" w:space="0" w:color="auto"/>
          </w:divBdr>
        </w:div>
        <w:div w:id="1280452007">
          <w:marLeft w:val="640"/>
          <w:marRight w:val="0"/>
          <w:marTop w:val="0"/>
          <w:marBottom w:val="0"/>
          <w:divBdr>
            <w:top w:val="none" w:sz="0" w:space="0" w:color="auto"/>
            <w:left w:val="none" w:sz="0" w:space="0" w:color="auto"/>
            <w:bottom w:val="none" w:sz="0" w:space="0" w:color="auto"/>
            <w:right w:val="none" w:sz="0" w:space="0" w:color="auto"/>
          </w:divBdr>
        </w:div>
        <w:div w:id="1323584733">
          <w:marLeft w:val="640"/>
          <w:marRight w:val="0"/>
          <w:marTop w:val="0"/>
          <w:marBottom w:val="0"/>
          <w:divBdr>
            <w:top w:val="none" w:sz="0" w:space="0" w:color="auto"/>
            <w:left w:val="none" w:sz="0" w:space="0" w:color="auto"/>
            <w:bottom w:val="none" w:sz="0" w:space="0" w:color="auto"/>
            <w:right w:val="none" w:sz="0" w:space="0" w:color="auto"/>
          </w:divBdr>
        </w:div>
        <w:div w:id="1382366182">
          <w:marLeft w:val="640"/>
          <w:marRight w:val="0"/>
          <w:marTop w:val="0"/>
          <w:marBottom w:val="0"/>
          <w:divBdr>
            <w:top w:val="none" w:sz="0" w:space="0" w:color="auto"/>
            <w:left w:val="none" w:sz="0" w:space="0" w:color="auto"/>
            <w:bottom w:val="none" w:sz="0" w:space="0" w:color="auto"/>
            <w:right w:val="none" w:sz="0" w:space="0" w:color="auto"/>
          </w:divBdr>
        </w:div>
        <w:div w:id="1430156044">
          <w:marLeft w:val="640"/>
          <w:marRight w:val="0"/>
          <w:marTop w:val="0"/>
          <w:marBottom w:val="0"/>
          <w:divBdr>
            <w:top w:val="none" w:sz="0" w:space="0" w:color="auto"/>
            <w:left w:val="none" w:sz="0" w:space="0" w:color="auto"/>
            <w:bottom w:val="none" w:sz="0" w:space="0" w:color="auto"/>
            <w:right w:val="none" w:sz="0" w:space="0" w:color="auto"/>
          </w:divBdr>
        </w:div>
        <w:div w:id="1446538723">
          <w:marLeft w:val="640"/>
          <w:marRight w:val="0"/>
          <w:marTop w:val="0"/>
          <w:marBottom w:val="0"/>
          <w:divBdr>
            <w:top w:val="none" w:sz="0" w:space="0" w:color="auto"/>
            <w:left w:val="none" w:sz="0" w:space="0" w:color="auto"/>
            <w:bottom w:val="none" w:sz="0" w:space="0" w:color="auto"/>
            <w:right w:val="none" w:sz="0" w:space="0" w:color="auto"/>
          </w:divBdr>
        </w:div>
        <w:div w:id="1463353448">
          <w:marLeft w:val="640"/>
          <w:marRight w:val="0"/>
          <w:marTop w:val="0"/>
          <w:marBottom w:val="0"/>
          <w:divBdr>
            <w:top w:val="none" w:sz="0" w:space="0" w:color="auto"/>
            <w:left w:val="none" w:sz="0" w:space="0" w:color="auto"/>
            <w:bottom w:val="none" w:sz="0" w:space="0" w:color="auto"/>
            <w:right w:val="none" w:sz="0" w:space="0" w:color="auto"/>
          </w:divBdr>
        </w:div>
        <w:div w:id="1467049175">
          <w:marLeft w:val="640"/>
          <w:marRight w:val="0"/>
          <w:marTop w:val="0"/>
          <w:marBottom w:val="0"/>
          <w:divBdr>
            <w:top w:val="none" w:sz="0" w:space="0" w:color="auto"/>
            <w:left w:val="none" w:sz="0" w:space="0" w:color="auto"/>
            <w:bottom w:val="none" w:sz="0" w:space="0" w:color="auto"/>
            <w:right w:val="none" w:sz="0" w:space="0" w:color="auto"/>
          </w:divBdr>
        </w:div>
        <w:div w:id="1503661614">
          <w:marLeft w:val="640"/>
          <w:marRight w:val="0"/>
          <w:marTop w:val="0"/>
          <w:marBottom w:val="0"/>
          <w:divBdr>
            <w:top w:val="none" w:sz="0" w:space="0" w:color="auto"/>
            <w:left w:val="none" w:sz="0" w:space="0" w:color="auto"/>
            <w:bottom w:val="none" w:sz="0" w:space="0" w:color="auto"/>
            <w:right w:val="none" w:sz="0" w:space="0" w:color="auto"/>
          </w:divBdr>
        </w:div>
        <w:div w:id="1595746005">
          <w:marLeft w:val="640"/>
          <w:marRight w:val="0"/>
          <w:marTop w:val="0"/>
          <w:marBottom w:val="0"/>
          <w:divBdr>
            <w:top w:val="none" w:sz="0" w:space="0" w:color="auto"/>
            <w:left w:val="none" w:sz="0" w:space="0" w:color="auto"/>
            <w:bottom w:val="none" w:sz="0" w:space="0" w:color="auto"/>
            <w:right w:val="none" w:sz="0" w:space="0" w:color="auto"/>
          </w:divBdr>
        </w:div>
        <w:div w:id="1635259248">
          <w:marLeft w:val="640"/>
          <w:marRight w:val="0"/>
          <w:marTop w:val="0"/>
          <w:marBottom w:val="0"/>
          <w:divBdr>
            <w:top w:val="none" w:sz="0" w:space="0" w:color="auto"/>
            <w:left w:val="none" w:sz="0" w:space="0" w:color="auto"/>
            <w:bottom w:val="none" w:sz="0" w:space="0" w:color="auto"/>
            <w:right w:val="none" w:sz="0" w:space="0" w:color="auto"/>
          </w:divBdr>
        </w:div>
        <w:div w:id="1666396827">
          <w:marLeft w:val="640"/>
          <w:marRight w:val="0"/>
          <w:marTop w:val="0"/>
          <w:marBottom w:val="0"/>
          <w:divBdr>
            <w:top w:val="none" w:sz="0" w:space="0" w:color="auto"/>
            <w:left w:val="none" w:sz="0" w:space="0" w:color="auto"/>
            <w:bottom w:val="none" w:sz="0" w:space="0" w:color="auto"/>
            <w:right w:val="none" w:sz="0" w:space="0" w:color="auto"/>
          </w:divBdr>
          <w:divsChild>
            <w:div w:id="525796600">
              <w:marLeft w:val="0"/>
              <w:marRight w:val="0"/>
              <w:marTop w:val="0"/>
              <w:marBottom w:val="0"/>
              <w:divBdr>
                <w:top w:val="none" w:sz="0" w:space="0" w:color="auto"/>
                <w:left w:val="none" w:sz="0" w:space="0" w:color="auto"/>
                <w:bottom w:val="none" w:sz="0" w:space="0" w:color="auto"/>
                <w:right w:val="none" w:sz="0" w:space="0" w:color="auto"/>
              </w:divBdr>
              <w:divsChild>
                <w:div w:id="97213825">
                  <w:marLeft w:val="640"/>
                  <w:marRight w:val="0"/>
                  <w:marTop w:val="0"/>
                  <w:marBottom w:val="0"/>
                  <w:divBdr>
                    <w:top w:val="none" w:sz="0" w:space="0" w:color="auto"/>
                    <w:left w:val="none" w:sz="0" w:space="0" w:color="auto"/>
                    <w:bottom w:val="none" w:sz="0" w:space="0" w:color="auto"/>
                    <w:right w:val="none" w:sz="0" w:space="0" w:color="auto"/>
                  </w:divBdr>
                </w:div>
                <w:div w:id="148209364">
                  <w:marLeft w:val="640"/>
                  <w:marRight w:val="0"/>
                  <w:marTop w:val="0"/>
                  <w:marBottom w:val="0"/>
                  <w:divBdr>
                    <w:top w:val="none" w:sz="0" w:space="0" w:color="auto"/>
                    <w:left w:val="none" w:sz="0" w:space="0" w:color="auto"/>
                    <w:bottom w:val="none" w:sz="0" w:space="0" w:color="auto"/>
                    <w:right w:val="none" w:sz="0" w:space="0" w:color="auto"/>
                  </w:divBdr>
                </w:div>
                <w:div w:id="156845575">
                  <w:marLeft w:val="640"/>
                  <w:marRight w:val="0"/>
                  <w:marTop w:val="0"/>
                  <w:marBottom w:val="0"/>
                  <w:divBdr>
                    <w:top w:val="none" w:sz="0" w:space="0" w:color="auto"/>
                    <w:left w:val="none" w:sz="0" w:space="0" w:color="auto"/>
                    <w:bottom w:val="none" w:sz="0" w:space="0" w:color="auto"/>
                    <w:right w:val="none" w:sz="0" w:space="0" w:color="auto"/>
                  </w:divBdr>
                </w:div>
                <w:div w:id="180970567">
                  <w:marLeft w:val="640"/>
                  <w:marRight w:val="0"/>
                  <w:marTop w:val="0"/>
                  <w:marBottom w:val="0"/>
                  <w:divBdr>
                    <w:top w:val="none" w:sz="0" w:space="0" w:color="auto"/>
                    <w:left w:val="none" w:sz="0" w:space="0" w:color="auto"/>
                    <w:bottom w:val="none" w:sz="0" w:space="0" w:color="auto"/>
                    <w:right w:val="none" w:sz="0" w:space="0" w:color="auto"/>
                  </w:divBdr>
                </w:div>
                <w:div w:id="234247120">
                  <w:marLeft w:val="640"/>
                  <w:marRight w:val="0"/>
                  <w:marTop w:val="0"/>
                  <w:marBottom w:val="0"/>
                  <w:divBdr>
                    <w:top w:val="none" w:sz="0" w:space="0" w:color="auto"/>
                    <w:left w:val="none" w:sz="0" w:space="0" w:color="auto"/>
                    <w:bottom w:val="none" w:sz="0" w:space="0" w:color="auto"/>
                    <w:right w:val="none" w:sz="0" w:space="0" w:color="auto"/>
                  </w:divBdr>
                </w:div>
                <w:div w:id="235824541">
                  <w:marLeft w:val="640"/>
                  <w:marRight w:val="0"/>
                  <w:marTop w:val="0"/>
                  <w:marBottom w:val="0"/>
                  <w:divBdr>
                    <w:top w:val="none" w:sz="0" w:space="0" w:color="auto"/>
                    <w:left w:val="none" w:sz="0" w:space="0" w:color="auto"/>
                    <w:bottom w:val="none" w:sz="0" w:space="0" w:color="auto"/>
                    <w:right w:val="none" w:sz="0" w:space="0" w:color="auto"/>
                  </w:divBdr>
                </w:div>
                <w:div w:id="315191126">
                  <w:marLeft w:val="640"/>
                  <w:marRight w:val="0"/>
                  <w:marTop w:val="0"/>
                  <w:marBottom w:val="0"/>
                  <w:divBdr>
                    <w:top w:val="none" w:sz="0" w:space="0" w:color="auto"/>
                    <w:left w:val="none" w:sz="0" w:space="0" w:color="auto"/>
                    <w:bottom w:val="none" w:sz="0" w:space="0" w:color="auto"/>
                    <w:right w:val="none" w:sz="0" w:space="0" w:color="auto"/>
                  </w:divBdr>
                </w:div>
                <w:div w:id="331110335">
                  <w:marLeft w:val="640"/>
                  <w:marRight w:val="0"/>
                  <w:marTop w:val="0"/>
                  <w:marBottom w:val="0"/>
                  <w:divBdr>
                    <w:top w:val="none" w:sz="0" w:space="0" w:color="auto"/>
                    <w:left w:val="none" w:sz="0" w:space="0" w:color="auto"/>
                    <w:bottom w:val="none" w:sz="0" w:space="0" w:color="auto"/>
                    <w:right w:val="none" w:sz="0" w:space="0" w:color="auto"/>
                  </w:divBdr>
                </w:div>
                <w:div w:id="345838126">
                  <w:marLeft w:val="640"/>
                  <w:marRight w:val="0"/>
                  <w:marTop w:val="0"/>
                  <w:marBottom w:val="0"/>
                  <w:divBdr>
                    <w:top w:val="none" w:sz="0" w:space="0" w:color="auto"/>
                    <w:left w:val="none" w:sz="0" w:space="0" w:color="auto"/>
                    <w:bottom w:val="none" w:sz="0" w:space="0" w:color="auto"/>
                    <w:right w:val="none" w:sz="0" w:space="0" w:color="auto"/>
                  </w:divBdr>
                </w:div>
                <w:div w:id="444542239">
                  <w:marLeft w:val="640"/>
                  <w:marRight w:val="0"/>
                  <w:marTop w:val="0"/>
                  <w:marBottom w:val="0"/>
                  <w:divBdr>
                    <w:top w:val="none" w:sz="0" w:space="0" w:color="auto"/>
                    <w:left w:val="none" w:sz="0" w:space="0" w:color="auto"/>
                    <w:bottom w:val="none" w:sz="0" w:space="0" w:color="auto"/>
                    <w:right w:val="none" w:sz="0" w:space="0" w:color="auto"/>
                  </w:divBdr>
                </w:div>
                <w:div w:id="470442849">
                  <w:marLeft w:val="640"/>
                  <w:marRight w:val="0"/>
                  <w:marTop w:val="0"/>
                  <w:marBottom w:val="0"/>
                  <w:divBdr>
                    <w:top w:val="none" w:sz="0" w:space="0" w:color="auto"/>
                    <w:left w:val="none" w:sz="0" w:space="0" w:color="auto"/>
                    <w:bottom w:val="none" w:sz="0" w:space="0" w:color="auto"/>
                    <w:right w:val="none" w:sz="0" w:space="0" w:color="auto"/>
                  </w:divBdr>
                </w:div>
                <w:div w:id="509835681">
                  <w:marLeft w:val="640"/>
                  <w:marRight w:val="0"/>
                  <w:marTop w:val="0"/>
                  <w:marBottom w:val="0"/>
                  <w:divBdr>
                    <w:top w:val="none" w:sz="0" w:space="0" w:color="auto"/>
                    <w:left w:val="none" w:sz="0" w:space="0" w:color="auto"/>
                    <w:bottom w:val="none" w:sz="0" w:space="0" w:color="auto"/>
                    <w:right w:val="none" w:sz="0" w:space="0" w:color="auto"/>
                  </w:divBdr>
                </w:div>
                <w:div w:id="531695851">
                  <w:marLeft w:val="640"/>
                  <w:marRight w:val="0"/>
                  <w:marTop w:val="0"/>
                  <w:marBottom w:val="0"/>
                  <w:divBdr>
                    <w:top w:val="none" w:sz="0" w:space="0" w:color="auto"/>
                    <w:left w:val="none" w:sz="0" w:space="0" w:color="auto"/>
                    <w:bottom w:val="none" w:sz="0" w:space="0" w:color="auto"/>
                    <w:right w:val="none" w:sz="0" w:space="0" w:color="auto"/>
                  </w:divBdr>
                </w:div>
                <w:div w:id="569076958">
                  <w:marLeft w:val="640"/>
                  <w:marRight w:val="0"/>
                  <w:marTop w:val="0"/>
                  <w:marBottom w:val="0"/>
                  <w:divBdr>
                    <w:top w:val="none" w:sz="0" w:space="0" w:color="auto"/>
                    <w:left w:val="none" w:sz="0" w:space="0" w:color="auto"/>
                    <w:bottom w:val="none" w:sz="0" w:space="0" w:color="auto"/>
                    <w:right w:val="none" w:sz="0" w:space="0" w:color="auto"/>
                  </w:divBdr>
                </w:div>
                <w:div w:id="588004386">
                  <w:marLeft w:val="640"/>
                  <w:marRight w:val="0"/>
                  <w:marTop w:val="0"/>
                  <w:marBottom w:val="0"/>
                  <w:divBdr>
                    <w:top w:val="none" w:sz="0" w:space="0" w:color="auto"/>
                    <w:left w:val="none" w:sz="0" w:space="0" w:color="auto"/>
                    <w:bottom w:val="none" w:sz="0" w:space="0" w:color="auto"/>
                    <w:right w:val="none" w:sz="0" w:space="0" w:color="auto"/>
                  </w:divBdr>
                </w:div>
                <w:div w:id="602348116">
                  <w:marLeft w:val="640"/>
                  <w:marRight w:val="0"/>
                  <w:marTop w:val="0"/>
                  <w:marBottom w:val="0"/>
                  <w:divBdr>
                    <w:top w:val="none" w:sz="0" w:space="0" w:color="auto"/>
                    <w:left w:val="none" w:sz="0" w:space="0" w:color="auto"/>
                    <w:bottom w:val="none" w:sz="0" w:space="0" w:color="auto"/>
                    <w:right w:val="none" w:sz="0" w:space="0" w:color="auto"/>
                  </w:divBdr>
                </w:div>
                <w:div w:id="644821622">
                  <w:marLeft w:val="640"/>
                  <w:marRight w:val="0"/>
                  <w:marTop w:val="0"/>
                  <w:marBottom w:val="0"/>
                  <w:divBdr>
                    <w:top w:val="none" w:sz="0" w:space="0" w:color="auto"/>
                    <w:left w:val="none" w:sz="0" w:space="0" w:color="auto"/>
                    <w:bottom w:val="none" w:sz="0" w:space="0" w:color="auto"/>
                    <w:right w:val="none" w:sz="0" w:space="0" w:color="auto"/>
                  </w:divBdr>
                </w:div>
                <w:div w:id="682822916">
                  <w:marLeft w:val="640"/>
                  <w:marRight w:val="0"/>
                  <w:marTop w:val="0"/>
                  <w:marBottom w:val="0"/>
                  <w:divBdr>
                    <w:top w:val="none" w:sz="0" w:space="0" w:color="auto"/>
                    <w:left w:val="none" w:sz="0" w:space="0" w:color="auto"/>
                    <w:bottom w:val="none" w:sz="0" w:space="0" w:color="auto"/>
                    <w:right w:val="none" w:sz="0" w:space="0" w:color="auto"/>
                  </w:divBdr>
                </w:div>
                <w:div w:id="702442364">
                  <w:marLeft w:val="640"/>
                  <w:marRight w:val="0"/>
                  <w:marTop w:val="0"/>
                  <w:marBottom w:val="0"/>
                  <w:divBdr>
                    <w:top w:val="none" w:sz="0" w:space="0" w:color="auto"/>
                    <w:left w:val="none" w:sz="0" w:space="0" w:color="auto"/>
                    <w:bottom w:val="none" w:sz="0" w:space="0" w:color="auto"/>
                    <w:right w:val="none" w:sz="0" w:space="0" w:color="auto"/>
                  </w:divBdr>
                </w:div>
                <w:div w:id="737358962">
                  <w:marLeft w:val="640"/>
                  <w:marRight w:val="0"/>
                  <w:marTop w:val="0"/>
                  <w:marBottom w:val="0"/>
                  <w:divBdr>
                    <w:top w:val="none" w:sz="0" w:space="0" w:color="auto"/>
                    <w:left w:val="none" w:sz="0" w:space="0" w:color="auto"/>
                    <w:bottom w:val="none" w:sz="0" w:space="0" w:color="auto"/>
                    <w:right w:val="none" w:sz="0" w:space="0" w:color="auto"/>
                  </w:divBdr>
                </w:div>
                <w:div w:id="748425904">
                  <w:marLeft w:val="640"/>
                  <w:marRight w:val="0"/>
                  <w:marTop w:val="0"/>
                  <w:marBottom w:val="0"/>
                  <w:divBdr>
                    <w:top w:val="none" w:sz="0" w:space="0" w:color="auto"/>
                    <w:left w:val="none" w:sz="0" w:space="0" w:color="auto"/>
                    <w:bottom w:val="none" w:sz="0" w:space="0" w:color="auto"/>
                    <w:right w:val="none" w:sz="0" w:space="0" w:color="auto"/>
                  </w:divBdr>
                </w:div>
                <w:div w:id="807548188">
                  <w:marLeft w:val="640"/>
                  <w:marRight w:val="0"/>
                  <w:marTop w:val="0"/>
                  <w:marBottom w:val="0"/>
                  <w:divBdr>
                    <w:top w:val="none" w:sz="0" w:space="0" w:color="auto"/>
                    <w:left w:val="none" w:sz="0" w:space="0" w:color="auto"/>
                    <w:bottom w:val="none" w:sz="0" w:space="0" w:color="auto"/>
                    <w:right w:val="none" w:sz="0" w:space="0" w:color="auto"/>
                  </w:divBdr>
                </w:div>
                <w:div w:id="828440840">
                  <w:marLeft w:val="640"/>
                  <w:marRight w:val="0"/>
                  <w:marTop w:val="0"/>
                  <w:marBottom w:val="0"/>
                  <w:divBdr>
                    <w:top w:val="none" w:sz="0" w:space="0" w:color="auto"/>
                    <w:left w:val="none" w:sz="0" w:space="0" w:color="auto"/>
                    <w:bottom w:val="none" w:sz="0" w:space="0" w:color="auto"/>
                    <w:right w:val="none" w:sz="0" w:space="0" w:color="auto"/>
                  </w:divBdr>
                </w:div>
                <w:div w:id="855391698">
                  <w:marLeft w:val="640"/>
                  <w:marRight w:val="0"/>
                  <w:marTop w:val="0"/>
                  <w:marBottom w:val="0"/>
                  <w:divBdr>
                    <w:top w:val="none" w:sz="0" w:space="0" w:color="auto"/>
                    <w:left w:val="none" w:sz="0" w:space="0" w:color="auto"/>
                    <w:bottom w:val="none" w:sz="0" w:space="0" w:color="auto"/>
                    <w:right w:val="none" w:sz="0" w:space="0" w:color="auto"/>
                  </w:divBdr>
                </w:div>
                <w:div w:id="856626024">
                  <w:marLeft w:val="640"/>
                  <w:marRight w:val="0"/>
                  <w:marTop w:val="0"/>
                  <w:marBottom w:val="0"/>
                  <w:divBdr>
                    <w:top w:val="none" w:sz="0" w:space="0" w:color="auto"/>
                    <w:left w:val="none" w:sz="0" w:space="0" w:color="auto"/>
                    <w:bottom w:val="none" w:sz="0" w:space="0" w:color="auto"/>
                    <w:right w:val="none" w:sz="0" w:space="0" w:color="auto"/>
                  </w:divBdr>
                </w:div>
                <w:div w:id="893732299">
                  <w:marLeft w:val="640"/>
                  <w:marRight w:val="0"/>
                  <w:marTop w:val="0"/>
                  <w:marBottom w:val="0"/>
                  <w:divBdr>
                    <w:top w:val="none" w:sz="0" w:space="0" w:color="auto"/>
                    <w:left w:val="none" w:sz="0" w:space="0" w:color="auto"/>
                    <w:bottom w:val="none" w:sz="0" w:space="0" w:color="auto"/>
                    <w:right w:val="none" w:sz="0" w:space="0" w:color="auto"/>
                  </w:divBdr>
                </w:div>
                <w:div w:id="904490712">
                  <w:marLeft w:val="640"/>
                  <w:marRight w:val="0"/>
                  <w:marTop w:val="0"/>
                  <w:marBottom w:val="0"/>
                  <w:divBdr>
                    <w:top w:val="none" w:sz="0" w:space="0" w:color="auto"/>
                    <w:left w:val="none" w:sz="0" w:space="0" w:color="auto"/>
                    <w:bottom w:val="none" w:sz="0" w:space="0" w:color="auto"/>
                    <w:right w:val="none" w:sz="0" w:space="0" w:color="auto"/>
                  </w:divBdr>
                </w:div>
                <w:div w:id="923219924">
                  <w:marLeft w:val="640"/>
                  <w:marRight w:val="0"/>
                  <w:marTop w:val="0"/>
                  <w:marBottom w:val="0"/>
                  <w:divBdr>
                    <w:top w:val="none" w:sz="0" w:space="0" w:color="auto"/>
                    <w:left w:val="none" w:sz="0" w:space="0" w:color="auto"/>
                    <w:bottom w:val="none" w:sz="0" w:space="0" w:color="auto"/>
                    <w:right w:val="none" w:sz="0" w:space="0" w:color="auto"/>
                  </w:divBdr>
                </w:div>
                <w:div w:id="1014185679">
                  <w:marLeft w:val="640"/>
                  <w:marRight w:val="0"/>
                  <w:marTop w:val="0"/>
                  <w:marBottom w:val="0"/>
                  <w:divBdr>
                    <w:top w:val="none" w:sz="0" w:space="0" w:color="auto"/>
                    <w:left w:val="none" w:sz="0" w:space="0" w:color="auto"/>
                    <w:bottom w:val="none" w:sz="0" w:space="0" w:color="auto"/>
                    <w:right w:val="none" w:sz="0" w:space="0" w:color="auto"/>
                  </w:divBdr>
                </w:div>
                <w:div w:id="1051268093">
                  <w:marLeft w:val="640"/>
                  <w:marRight w:val="0"/>
                  <w:marTop w:val="0"/>
                  <w:marBottom w:val="0"/>
                  <w:divBdr>
                    <w:top w:val="none" w:sz="0" w:space="0" w:color="auto"/>
                    <w:left w:val="none" w:sz="0" w:space="0" w:color="auto"/>
                    <w:bottom w:val="none" w:sz="0" w:space="0" w:color="auto"/>
                    <w:right w:val="none" w:sz="0" w:space="0" w:color="auto"/>
                  </w:divBdr>
                </w:div>
                <w:div w:id="1099985244">
                  <w:marLeft w:val="640"/>
                  <w:marRight w:val="0"/>
                  <w:marTop w:val="0"/>
                  <w:marBottom w:val="0"/>
                  <w:divBdr>
                    <w:top w:val="none" w:sz="0" w:space="0" w:color="auto"/>
                    <w:left w:val="none" w:sz="0" w:space="0" w:color="auto"/>
                    <w:bottom w:val="none" w:sz="0" w:space="0" w:color="auto"/>
                    <w:right w:val="none" w:sz="0" w:space="0" w:color="auto"/>
                  </w:divBdr>
                </w:div>
                <w:div w:id="1202666217">
                  <w:marLeft w:val="640"/>
                  <w:marRight w:val="0"/>
                  <w:marTop w:val="0"/>
                  <w:marBottom w:val="0"/>
                  <w:divBdr>
                    <w:top w:val="none" w:sz="0" w:space="0" w:color="auto"/>
                    <w:left w:val="none" w:sz="0" w:space="0" w:color="auto"/>
                    <w:bottom w:val="none" w:sz="0" w:space="0" w:color="auto"/>
                    <w:right w:val="none" w:sz="0" w:space="0" w:color="auto"/>
                  </w:divBdr>
                </w:div>
                <w:div w:id="1212420662">
                  <w:marLeft w:val="640"/>
                  <w:marRight w:val="0"/>
                  <w:marTop w:val="0"/>
                  <w:marBottom w:val="0"/>
                  <w:divBdr>
                    <w:top w:val="none" w:sz="0" w:space="0" w:color="auto"/>
                    <w:left w:val="none" w:sz="0" w:space="0" w:color="auto"/>
                    <w:bottom w:val="none" w:sz="0" w:space="0" w:color="auto"/>
                    <w:right w:val="none" w:sz="0" w:space="0" w:color="auto"/>
                  </w:divBdr>
                </w:div>
                <w:div w:id="1415785355">
                  <w:marLeft w:val="640"/>
                  <w:marRight w:val="0"/>
                  <w:marTop w:val="0"/>
                  <w:marBottom w:val="0"/>
                  <w:divBdr>
                    <w:top w:val="none" w:sz="0" w:space="0" w:color="auto"/>
                    <w:left w:val="none" w:sz="0" w:space="0" w:color="auto"/>
                    <w:bottom w:val="none" w:sz="0" w:space="0" w:color="auto"/>
                    <w:right w:val="none" w:sz="0" w:space="0" w:color="auto"/>
                  </w:divBdr>
                </w:div>
                <w:div w:id="1539321918">
                  <w:marLeft w:val="640"/>
                  <w:marRight w:val="0"/>
                  <w:marTop w:val="0"/>
                  <w:marBottom w:val="0"/>
                  <w:divBdr>
                    <w:top w:val="none" w:sz="0" w:space="0" w:color="auto"/>
                    <w:left w:val="none" w:sz="0" w:space="0" w:color="auto"/>
                    <w:bottom w:val="none" w:sz="0" w:space="0" w:color="auto"/>
                    <w:right w:val="none" w:sz="0" w:space="0" w:color="auto"/>
                  </w:divBdr>
                </w:div>
                <w:div w:id="1545285559">
                  <w:marLeft w:val="640"/>
                  <w:marRight w:val="0"/>
                  <w:marTop w:val="0"/>
                  <w:marBottom w:val="0"/>
                  <w:divBdr>
                    <w:top w:val="none" w:sz="0" w:space="0" w:color="auto"/>
                    <w:left w:val="none" w:sz="0" w:space="0" w:color="auto"/>
                    <w:bottom w:val="none" w:sz="0" w:space="0" w:color="auto"/>
                    <w:right w:val="none" w:sz="0" w:space="0" w:color="auto"/>
                  </w:divBdr>
                </w:div>
                <w:div w:id="1568495767">
                  <w:marLeft w:val="640"/>
                  <w:marRight w:val="0"/>
                  <w:marTop w:val="0"/>
                  <w:marBottom w:val="0"/>
                  <w:divBdr>
                    <w:top w:val="none" w:sz="0" w:space="0" w:color="auto"/>
                    <w:left w:val="none" w:sz="0" w:space="0" w:color="auto"/>
                    <w:bottom w:val="none" w:sz="0" w:space="0" w:color="auto"/>
                    <w:right w:val="none" w:sz="0" w:space="0" w:color="auto"/>
                  </w:divBdr>
                </w:div>
                <w:div w:id="1588660709">
                  <w:marLeft w:val="640"/>
                  <w:marRight w:val="0"/>
                  <w:marTop w:val="0"/>
                  <w:marBottom w:val="0"/>
                  <w:divBdr>
                    <w:top w:val="none" w:sz="0" w:space="0" w:color="auto"/>
                    <w:left w:val="none" w:sz="0" w:space="0" w:color="auto"/>
                    <w:bottom w:val="none" w:sz="0" w:space="0" w:color="auto"/>
                    <w:right w:val="none" w:sz="0" w:space="0" w:color="auto"/>
                  </w:divBdr>
                </w:div>
                <w:div w:id="1597858811">
                  <w:marLeft w:val="640"/>
                  <w:marRight w:val="0"/>
                  <w:marTop w:val="0"/>
                  <w:marBottom w:val="0"/>
                  <w:divBdr>
                    <w:top w:val="none" w:sz="0" w:space="0" w:color="auto"/>
                    <w:left w:val="none" w:sz="0" w:space="0" w:color="auto"/>
                    <w:bottom w:val="none" w:sz="0" w:space="0" w:color="auto"/>
                    <w:right w:val="none" w:sz="0" w:space="0" w:color="auto"/>
                  </w:divBdr>
                </w:div>
                <w:div w:id="1613130530">
                  <w:marLeft w:val="640"/>
                  <w:marRight w:val="0"/>
                  <w:marTop w:val="0"/>
                  <w:marBottom w:val="0"/>
                  <w:divBdr>
                    <w:top w:val="none" w:sz="0" w:space="0" w:color="auto"/>
                    <w:left w:val="none" w:sz="0" w:space="0" w:color="auto"/>
                    <w:bottom w:val="none" w:sz="0" w:space="0" w:color="auto"/>
                    <w:right w:val="none" w:sz="0" w:space="0" w:color="auto"/>
                  </w:divBdr>
                </w:div>
                <w:div w:id="1614433997">
                  <w:marLeft w:val="640"/>
                  <w:marRight w:val="0"/>
                  <w:marTop w:val="0"/>
                  <w:marBottom w:val="0"/>
                  <w:divBdr>
                    <w:top w:val="none" w:sz="0" w:space="0" w:color="auto"/>
                    <w:left w:val="none" w:sz="0" w:space="0" w:color="auto"/>
                    <w:bottom w:val="none" w:sz="0" w:space="0" w:color="auto"/>
                    <w:right w:val="none" w:sz="0" w:space="0" w:color="auto"/>
                  </w:divBdr>
                </w:div>
                <w:div w:id="1645742146">
                  <w:marLeft w:val="640"/>
                  <w:marRight w:val="0"/>
                  <w:marTop w:val="0"/>
                  <w:marBottom w:val="0"/>
                  <w:divBdr>
                    <w:top w:val="none" w:sz="0" w:space="0" w:color="auto"/>
                    <w:left w:val="none" w:sz="0" w:space="0" w:color="auto"/>
                    <w:bottom w:val="none" w:sz="0" w:space="0" w:color="auto"/>
                    <w:right w:val="none" w:sz="0" w:space="0" w:color="auto"/>
                  </w:divBdr>
                </w:div>
                <w:div w:id="1647009455">
                  <w:marLeft w:val="640"/>
                  <w:marRight w:val="0"/>
                  <w:marTop w:val="0"/>
                  <w:marBottom w:val="0"/>
                  <w:divBdr>
                    <w:top w:val="none" w:sz="0" w:space="0" w:color="auto"/>
                    <w:left w:val="none" w:sz="0" w:space="0" w:color="auto"/>
                    <w:bottom w:val="none" w:sz="0" w:space="0" w:color="auto"/>
                    <w:right w:val="none" w:sz="0" w:space="0" w:color="auto"/>
                  </w:divBdr>
                </w:div>
                <w:div w:id="1660572866">
                  <w:marLeft w:val="640"/>
                  <w:marRight w:val="0"/>
                  <w:marTop w:val="0"/>
                  <w:marBottom w:val="0"/>
                  <w:divBdr>
                    <w:top w:val="none" w:sz="0" w:space="0" w:color="auto"/>
                    <w:left w:val="none" w:sz="0" w:space="0" w:color="auto"/>
                    <w:bottom w:val="none" w:sz="0" w:space="0" w:color="auto"/>
                    <w:right w:val="none" w:sz="0" w:space="0" w:color="auto"/>
                  </w:divBdr>
                </w:div>
                <w:div w:id="1667980152">
                  <w:marLeft w:val="640"/>
                  <w:marRight w:val="0"/>
                  <w:marTop w:val="0"/>
                  <w:marBottom w:val="0"/>
                  <w:divBdr>
                    <w:top w:val="none" w:sz="0" w:space="0" w:color="auto"/>
                    <w:left w:val="none" w:sz="0" w:space="0" w:color="auto"/>
                    <w:bottom w:val="none" w:sz="0" w:space="0" w:color="auto"/>
                    <w:right w:val="none" w:sz="0" w:space="0" w:color="auto"/>
                  </w:divBdr>
                </w:div>
                <w:div w:id="1682273282">
                  <w:marLeft w:val="640"/>
                  <w:marRight w:val="0"/>
                  <w:marTop w:val="0"/>
                  <w:marBottom w:val="0"/>
                  <w:divBdr>
                    <w:top w:val="none" w:sz="0" w:space="0" w:color="auto"/>
                    <w:left w:val="none" w:sz="0" w:space="0" w:color="auto"/>
                    <w:bottom w:val="none" w:sz="0" w:space="0" w:color="auto"/>
                    <w:right w:val="none" w:sz="0" w:space="0" w:color="auto"/>
                  </w:divBdr>
                </w:div>
                <w:div w:id="1796756790">
                  <w:marLeft w:val="640"/>
                  <w:marRight w:val="0"/>
                  <w:marTop w:val="0"/>
                  <w:marBottom w:val="0"/>
                  <w:divBdr>
                    <w:top w:val="none" w:sz="0" w:space="0" w:color="auto"/>
                    <w:left w:val="none" w:sz="0" w:space="0" w:color="auto"/>
                    <w:bottom w:val="none" w:sz="0" w:space="0" w:color="auto"/>
                    <w:right w:val="none" w:sz="0" w:space="0" w:color="auto"/>
                  </w:divBdr>
                </w:div>
                <w:div w:id="1861778594">
                  <w:marLeft w:val="640"/>
                  <w:marRight w:val="0"/>
                  <w:marTop w:val="0"/>
                  <w:marBottom w:val="0"/>
                  <w:divBdr>
                    <w:top w:val="none" w:sz="0" w:space="0" w:color="auto"/>
                    <w:left w:val="none" w:sz="0" w:space="0" w:color="auto"/>
                    <w:bottom w:val="none" w:sz="0" w:space="0" w:color="auto"/>
                    <w:right w:val="none" w:sz="0" w:space="0" w:color="auto"/>
                  </w:divBdr>
                </w:div>
                <w:div w:id="1931893120">
                  <w:marLeft w:val="640"/>
                  <w:marRight w:val="0"/>
                  <w:marTop w:val="0"/>
                  <w:marBottom w:val="0"/>
                  <w:divBdr>
                    <w:top w:val="none" w:sz="0" w:space="0" w:color="auto"/>
                    <w:left w:val="none" w:sz="0" w:space="0" w:color="auto"/>
                    <w:bottom w:val="none" w:sz="0" w:space="0" w:color="auto"/>
                    <w:right w:val="none" w:sz="0" w:space="0" w:color="auto"/>
                  </w:divBdr>
                </w:div>
                <w:div w:id="1980257242">
                  <w:marLeft w:val="640"/>
                  <w:marRight w:val="0"/>
                  <w:marTop w:val="0"/>
                  <w:marBottom w:val="0"/>
                  <w:divBdr>
                    <w:top w:val="none" w:sz="0" w:space="0" w:color="auto"/>
                    <w:left w:val="none" w:sz="0" w:space="0" w:color="auto"/>
                    <w:bottom w:val="none" w:sz="0" w:space="0" w:color="auto"/>
                    <w:right w:val="none" w:sz="0" w:space="0" w:color="auto"/>
                  </w:divBdr>
                </w:div>
                <w:div w:id="2001807819">
                  <w:marLeft w:val="640"/>
                  <w:marRight w:val="0"/>
                  <w:marTop w:val="0"/>
                  <w:marBottom w:val="0"/>
                  <w:divBdr>
                    <w:top w:val="none" w:sz="0" w:space="0" w:color="auto"/>
                    <w:left w:val="none" w:sz="0" w:space="0" w:color="auto"/>
                    <w:bottom w:val="none" w:sz="0" w:space="0" w:color="auto"/>
                    <w:right w:val="none" w:sz="0" w:space="0" w:color="auto"/>
                  </w:divBdr>
                </w:div>
                <w:div w:id="2050183818">
                  <w:marLeft w:val="640"/>
                  <w:marRight w:val="0"/>
                  <w:marTop w:val="0"/>
                  <w:marBottom w:val="0"/>
                  <w:divBdr>
                    <w:top w:val="none" w:sz="0" w:space="0" w:color="auto"/>
                    <w:left w:val="none" w:sz="0" w:space="0" w:color="auto"/>
                    <w:bottom w:val="none" w:sz="0" w:space="0" w:color="auto"/>
                    <w:right w:val="none" w:sz="0" w:space="0" w:color="auto"/>
                  </w:divBdr>
                </w:div>
                <w:div w:id="2078355145">
                  <w:marLeft w:val="640"/>
                  <w:marRight w:val="0"/>
                  <w:marTop w:val="0"/>
                  <w:marBottom w:val="0"/>
                  <w:divBdr>
                    <w:top w:val="none" w:sz="0" w:space="0" w:color="auto"/>
                    <w:left w:val="none" w:sz="0" w:space="0" w:color="auto"/>
                    <w:bottom w:val="none" w:sz="0" w:space="0" w:color="auto"/>
                    <w:right w:val="none" w:sz="0" w:space="0" w:color="auto"/>
                  </w:divBdr>
                </w:div>
                <w:div w:id="2096365754">
                  <w:marLeft w:val="640"/>
                  <w:marRight w:val="0"/>
                  <w:marTop w:val="0"/>
                  <w:marBottom w:val="0"/>
                  <w:divBdr>
                    <w:top w:val="none" w:sz="0" w:space="0" w:color="auto"/>
                    <w:left w:val="none" w:sz="0" w:space="0" w:color="auto"/>
                    <w:bottom w:val="none" w:sz="0" w:space="0" w:color="auto"/>
                    <w:right w:val="none" w:sz="0" w:space="0" w:color="auto"/>
                  </w:divBdr>
                </w:div>
              </w:divsChild>
            </w:div>
            <w:div w:id="588781796">
              <w:marLeft w:val="0"/>
              <w:marRight w:val="0"/>
              <w:marTop w:val="0"/>
              <w:marBottom w:val="0"/>
              <w:divBdr>
                <w:top w:val="none" w:sz="0" w:space="0" w:color="auto"/>
                <w:left w:val="none" w:sz="0" w:space="0" w:color="auto"/>
                <w:bottom w:val="none" w:sz="0" w:space="0" w:color="auto"/>
                <w:right w:val="none" w:sz="0" w:space="0" w:color="auto"/>
              </w:divBdr>
              <w:divsChild>
                <w:div w:id="44449201">
                  <w:marLeft w:val="640"/>
                  <w:marRight w:val="0"/>
                  <w:marTop w:val="0"/>
                  <w:marBottom w:val="0"/>
                  <w:divBdr>
                    <w:top w:val="none" w:sz="0" w:space="0" w:color="auto"/>
                    <w:left w:val="none" w:sz="0" w:space="0" w:color="auto"/>
                    <w:bottom w:val="none" w:sz="0" w:space="0" w:color="auto"/>
                    <w:right w:val="none" w:sz="0" w:space="0" w:color="auto"/>
                  </w:divBdr>
                </w:div>
                <w:div w:id="88278674">
                  <w:marLeft w:val="640"/>
                  <w:marRight w:val="0"/>
                  <w:marTop w:val="0"/>
                  <w:marBottom w:val="0"/>
                  <w:divBdr>
                    <w:top w:val="none" w:sz="0" w:space="0" w:color="auto"/>
                    <w:left w:val="none" w:sz="0" w:space="0" w:color="auto"/>
                    <w:bottom w:val="none" w:sz="0" w:space="0" w:color="auto"/>
                    <w:right w:val="none" w:sz="0" w:space="0" w:color="auto"/>
                  </w:divBdr>
                </w:div>
                <w:div w:id="133526300">
                  <w:marLeft w:val="640"/>
                  <w:marRight w:val="0"/>
                  <w:marTop w:val="0"/>
                  <w:marBottom w:val="0"/>
                  <w:divBdr>
                    <w:top w:val="none" w:sz="0" w:space="0" w:color="auto"/>
                    <w:left w:val="none" w:sz="0" w:space="0" w:color="auto"/>
                    <w:bottom w:val="none" w:sz="0" w:space="0" w:color="auto"/>
                    <w:right w:val="none" w:sz="0" w:space="0" w:color="auto"/>
                  </w:divBdr>
                </w:div>
                <w:div w:id="142357818">
                  <w:marLeft w:val="640"/>
                  <w:marRight w:val="0"/>
                  <w:marTop w:val="0"/>
                  <w:marBottom w:val="0"/>
                  <w:divBdr>
                    <w:top w:val="none" w:sz="0" w:space="0" w:color="auto"/>
                    <w:left w:val="none" w:sz="0" w:space="0" w:color="auto"/>
                    <w:bottom w:val="none" w:sz="0" w:space="0" w:color="auto"/>
                    <w:right w:val="none" w:sz="0" w:space="0" w:color="auto"/>
                  </w:divBdr>
                </w:div>
                <w:div w:id="166140211">
                  <w:marLeft w:val="640"/>
                  <w:marRight w:val="0"/>
                  <w:marTop w:val="0"/>
                  <w:marBottom w:val="0"/>
                  <w:divBdr>
                    <w:top w:val="none" w:sz="0" w:space="0" w:color="auto"/>
                    <w:left w:val="none" w:sz="0" w:space="0" w:color="auto"/>
                    <w:bottom w:val="none" w:sz="0" w:space="0" w:color="auto"/>
                    <w:right w:val="none" w:sz="0" w:space="0" w:color="auto"/>
                  </w:divBdr>
                </w:div>
                <w:div w:id="174536957">
                  <w:marLeft w:val="640"/>
                  <w:marRight w:val="0"/>
                  <w:marTop w:val="0"/>
                  <w:marBottom w:val="0"/>
                  <w:divBdr>
                    <w:top w:val="none" w:sz="0" w:space="0" w:color="auto"/>
                    <w:left w:val="none" w:sz="0" w:space="0" w:color="auto"/>
                    <w:bottom w:val="none" w:sz="0" w:space="0" w:color="auto"/>
                    <w:right w:val="none" w:sz="0" w:space="0" w:color="auto"/>
                  </w:divBdr>
                </w:div>
                <w:div w:id="229728222">
                  <w:marLeft w:val="640"/>
                  <w:marRight w:val="0"/>
                  <w:marTop w:val="0"/>
                  <w:marBottom w:val="0"/>
                  <w:divBdr>
                    <w:top w:val="none" w:sz="0" w:space="0" w:color="auto"/>
                    <w:left w:val="none" w:sz="0" w:space="0" w:color="auto"/>
                    <w:bottom w:val="none" w:sz="0" w:space="0" w:color="auto"/>
                    <w:right w:val="none" w:sz="0" w:space="0" w:color="auto"/>
                  </w:divBdr>
                </w:div>
                <w:div w:id="241567831">
                  <w:marLeft w:val="640"/>
                  <w:marRight w:val="0"/>
                  <w:marTop w:val="0"/>
                  <w:marBottom w:val="0"/>
                  <w:divBdr>
                    <w:top w:val="none" w:sz="0" w:space="0" w:color="auto"/>
                    <w:left w:val="none" w:sz="0" w:space="0" w:color="auto"/>
                    <w:bottom w:val="none" w:sz="0" w:space="0" w:color="auto"/>
                    <w:right w:val="none" w:sz="0" w:space="0" w:color="auto"/>
                  </w:divBdr>
                </w:div>
                <w:div w:id="266281472">
                  <w:marLeft w:val="640"/>
                  <w:marRight w:val="0"/>
                  <w:marTop w:val="0"/>
                  <w:marBottom w:val="0"/>
                  <w:divBdr>
                    <w:top w:val="none" w:sz="0" w:space="0" w:color="auto"/>
                    <w:left w:val="none" w:sz="0" w:space="0" w:color="auto"/>
                    <w:bottom w:val="none" w:sz="0" w:space="0" w:color="auto"/>
                    <w:right w:val="none" w:sz="0" w:space="0" w:color="auto"/>
                  </w:divBdr>
                </w:div>
                <w:div w:id="317224908">
                  <w:marLeft w:val="640"/>
                  <w:marRight w:val="0"/>
                  <w:marTop w:val="0"/>
                  <w:marBottom w:val="0"/>
                  <w:divBdr>
                    <w:top w:val="none" w:sz="0" w:space="0" w:color="auto"/>
                    <w:left w:val="none" w:sz="0" w:space="0" w:color="auto"/>
                    <w:bottom w:val="none" w:sz="0" w:space="0" w:color="auto"/>
                    <w:right w:val="none" w:sz="0" w:space="0" w:color="auto"/>
                  </w:divBdr>
                </w:div>
                <w:div w:id="318778225">
                  <w:marLeft w:val="640"/>
                  <w:marRight w:val="0"/>
                  <w:marTop w:val="0"/>
                  <w:marBottom w:val="0"/>
                  <w:divBdr>
                    <w:top w:val="none" w:sz="0" w:space="0" w:color="auto"/>
                    <w:left w:val="none" w:sz="0" w:space="0" w:color="auto"/>
                    <w:bottom w:val="none" w:sz="0" w:space="0" w:color="auto"/>
                    <w:right w:val="none" w:sz="0" w:space="0" w:color="auto"/>
                  </w:divBdr>
                </w:div>
                <w:div w:id="357318674">
                  <w:marLeft w:val="640"/>
                  <w:marRight w:val="0"/>
                  <w:marTop w:val="0"/>
                  <w:marBottom w:val="0"/>
                  <w:divBdr>
                    <w:top w:val="none" w:sz="0" w:space="0" w:color="auto"/>
                    <w:left w:val="none" w:sz="0" w:space="0" w:color="auto"/>
                    <w:bottom w:val="none" w:sz="0" w:space="0" w:color="auto"/>
                    <w:right w:val="none" w:sz="0" w:space="0" w:color="auto"/>
                  </w:divBdr>
                </w:div>
                <w:div w:id="373312692">
                  <w:marLeft w:val="640"/>
                  <w:marRight w:val="0"/>
                  <w:marTop w:val="0"/>
                  <w:marBottom w:val="0"/>
                  <w:divBdr>
                    <w:top w:val="none" w:sz="0" w:space="0" w:color="auto"/>
                    <w:left w:val="none" w:sz="0" w:space="0" w:color="auto"/>
                    <w:bottom w:val="none" w:sz="0" w:space="0" w:color="auto"/>
                    <w:right w:val="none" w:sz="0" w:space="0" w:color="auto"/>
                  </w:divBdr>
                </w:div>
                <w:div w:id="415248264">
                  <w:marLeft w:val="640"/>
                  <w:marRight w:val="0"/>
                  <w:marTop w:val="0"/>
                  <w:marBottom w:val="0"/>
                  <w:divBdr>
                    <w:top w:val="none" w:sz="0" w:space="0" w:color="auto"/>
                    <w:left w:val="none" w:sz="0" w:space="0" w:color="auto"/>
                    <w:bottom w:val="none" w:sz="0" w:space="0" w:color="auto"/>
                    <w:right w:val="none" w:sz="0" w:space="0" w:color="auto"/>
                  </w:divBdr>
                </w:div>
                <w:div w:id="422259361">
                  <w:marLeft w:val="640"/>
                  <w:marRight w:val="0"/>
                  <w:marTop w:val="0"/>
                  <w:marBottom w:val="0"/>
                  <w:divBdr>
                    <w:top w:val="none" w:sz="0" w:space="0" w:color="auto"/>
                    <w:left w:val="none" w:sz="0" w:space="0" w:color="auto"/>
                    <w:bottom w:val="none" w:sz="0" w:space="0" w:color="auto"/>
                    <w:right w:val="none" w:sz="0" w:space="0" w:color="auto"/>
                  </w:divBdr>
                </w:div>
                <w:div w:id="472914858">
                  <w:marLeft w:val="640"/>
                  <w:marRight w:val="0"/>
                  <w:marTop w:val="0"/>
                  <w:marBottom w:val="0"/>
                  <w:divBdr>
                    <w:top w:val="none" w:sz="0" w:space="0" w:color="auto"/>
                    <w:left w:val="none" w:sz="0" w:space="0" w:color="auto"/>
                    <w:bottom w:val="none" w:sz="0" w:space="0" w:color="auto"/>
                    <w:right w:val="none" w:sz="0" w:space="0" w:color="auto"/>
                  </w:divBdr>
                </w:div>
                <w:div w:id="491683736">
                  <w:marLeft w:val="640"/>
                  <w:marRight w:val="0"/>
                  <w:marTop w:val="0"/>
                  <w:marBottom w:val="0"/>
                  <w:divBdr>
                    <w:top w:val="none" w:sz="0" w:space="0" w:color="auto"/>
                    <w:left w:val="none" w:sz="0" w:space="0" w:color="auto"/>
                    <w:bottom w:val="none" w:sz="0" w:space="0" w:color="auto"/>
                    <w:right w:val="none" w:sz="0" w:space="0" w:color="auto"/>
                  </w:divBdr>
                </w:div>
                <w:div w:id="511378203">
                  <w:marLeft w:val="640"/>
                  <w:marRight w:val="0"/>
                  <w:marTop w:val="0"/>
                  <w:marBottom w:val="0"/>
                  <w:divBdr>
                    <w:top w:val="none" w:sz="0" w:space="0" w:color="auto"/>
                    <w:left w:val="none" w:sz="0" w:space="0" w:color="auto"/>
                    <w:bottom w:val="none" w:sz="0" w:space="0" w:color="auto"/>
                    <w:right w:val="none" w:sz="0" w:space="0" w:color="auto"/>
                  </w:divBdr>
                </w:div>
                <w:div w:id="605885192">
                  <w:marLeft w:val="640"/>
                  <w:marRight w:val="0"/>
                  <w:marTop w:val="0"/>
                  <w:marBottom w:val="0"/>
                  <w:divBdr>
                    <w:top w:val="none" w:sz="0" w:space="0" w:color="auto"/>
                    <w:left w:val="none" w:sz="0" w:space="0" w:color="auto"/>
                    <w:bottom w:val="none" w:sz="0" w:space="0" w:color="auto"/>
                    <w:right w:val="none" w:sz="0" w:space="0" w:color="auto"/>
                  </w:divBdr>
                </w:div>
                <w:div w:id="641424696">
                  <w:marLeft w:val="640"/>
                  <w:marRight w:val="0"/>
                  <w:marTop w:val="0"/>
                  <w:marBottom w:val="0"/>
                  <w:divBdr>
                    <w:top w:val="none" w:sz="0" w:space="0" w:color="auto"/>
                    <w:left w:val="none" w:sz="0" w:space="0" w:color="auto"/>
                    <w:bottom w:val="none" w:sz="0" w:space="0" w:color="auto"/>
                    <w:right w:val="none" w:sz="0" w:space="0" w:color="auto"/>
                  </w:divBdr>
                </w:div>
                <w:div w:id="746340931">
                  <w:marLeft w:val="640"/>
                  <w:marRight w:val="0"/>
                  <w:marTop w:val="0"/>
                  <w:marBottom w:val="0"/>
                  <w:divBdr>
                    <w:top w:val="none" w:sz="0" w:space="0" w:color="auto"/>
                    <w:left w:val="none" w:sz="0" w:space="0" w:color="auto"/>
                    <w:bottom w:val="none" w:sz="0" w:space="0" w:color="auto"/>
                    <w:right w:val="none" w:sz="0" w:space="0" w:color="auto"/>
                  </w:divBdr>
                </w:div>
                <w:div w:id="756559197">
                  <w:marLeft w:val="640"/>
                  <w:marRight w:val="0"/>
                  <w:marTop w:val="0"/>
                  <w:marBottom w:val="0"/>
                  <w:divBdr>
                    <w:top w:val="none" w:sz="0" w:space="0" w:color="auto"/>
                    <w:left w:val="none" w:sz="0" w:space="0" w:color="auto"/>
                    <w:bottom w:val="none" w:sz="0" w:space="0" w:color="auto"/>
                    <w:right w:val="none" w:sz="0" w:space="0" w:color="auto"/>
                  </w:divBdr>
                </w:div>
                <w:div w:id="782463486">
                  <w:marLeft w:val="640"/>
                  <w:marRight w:val="0"/>
                  <w:marTop w:val="0"/>
                  <w:marBottom w:val="0"/>
                  <w:divBdr>
                    <w:top w:val="none" w:sz="0" w:space="0" w:color="auto"/>
                    <w:left w:val="none" w:sz="0" w:space="0" w:color="auto"/>
                    <w:bottom w:val="none" w:sz="0" w:space="0" w:color="auto"/>
                    <w:right w:val="none" w:sz="0" w:space="0" w:color="auto"/>
                  </w:divBdr>
                </w:div>
                <w:div w:id="840121633">
                  <w:marLeft w:val="640"/>
                  <w:marRight w:val="0"/>
                  <w:marTop w:val="0"/>
                  <w:marBottom w:val="0"/>
                  <w:divBdr>
                    <w:top w:val="none" w:sz="0" w:space="0" w:color="auto"/>
                    <w:left w:val="none" w:sz="0" w:space="0" w:color="auto"/>
                    <w:bottom w:val="none" w:sz="0" w:space="0" w:color="auto"/>
                    <w:right w:val="none" w:sz="0" w:space="0" w:color="auto"/>
                  </w:divBdr>
                </w:div>
                <w:div w:id="865215488">
                  <w:marLeft w:val="640"/>
                  <w:marRight w:val="0"/>
                  <w:marTop w:val="0"/>
                  <w:marBottom w:val="0"/>
                  <w:divBdr>
                    <w:top w:val="none" w:sz="0" w:space="0" w:color="auto"/>
                    <w:left w:val="none" w:sz="0" w:space="0" w:color="auto"/>
                    <w:bottom w:val="none" w:sz="0" w:space="0" w:color="auto"/>
                    <w:right w:val="none" w:sz="0" w:space="0" w:color="auto"/>
                  </w:divBdr>
                </w:div>
                <w:div w:id="913466427">
                  <w:marLeft w:val="640"/>
                  <w:marRight w:val="0"/>
                  <w:marTop w:val="0"/>
                  <w:marBottom w:val="0"/>
                  <w:divBdr>
                    <w:top w:val="none" w:sz="0" w:space="0" w:color="auto"/>
                    <w:left w:val="none" w:sz="0" w:space="0" w:color="auto"/>
                    <w:bottom w:val="none" w:sz="0" w:space="0" w:color="auto"/>
                    <w:right w:val="none" w:sz="0" w:space="0" w:color="auto"/>
                  </w:divBdr>
                </w:div>
                <w:div w:id="920679160">
                  <w:marLeft w:val="640"/>
                  <w:marRight w:val="0"/>
                  <w:marTop w:val="0"/>
                  <w:marBottom w:val="0"/>
                  <w:divBdr>
                    <w:top w:val="none" w:sz="0" w:space="0" w:color="auto"/>
                    <w:left w:val="none" w:sz="0" w:space="0" w:color="auto"/>
                    <w:bottom w:val="none" w:sz="0" w:space="0" w:color="auto"/>
                    <w:right w:val="none" w:sz="0" w:space="0" w:color="auto"/>
                  </w:divBdr>
                </w:div>
                <w:div w:id="979531916">
                  <w:marLeft w:val="640"/>
                  <w:marRight w:val="0"/>
                  <w:marTop w:val="0"/>
                  <w:marBottom w:val="0"/>
                  <w:divBdr>
                    <w:top w:val="none" w:sz="0" w:space="0" w:color="auto"/>
                    <w:left w:val="none" w:sz="0" w:space="0" w:color="auto"/>
                    <w:bottom w:val="none" w:sz="0" w:space="0" w:color="auto"/>
                    <w:right w:val="none" w:sz="0" w:space="0" w:color="auto"/>
                  </w:divBdr>
                </w:div>
                <w:div w:id="993875969">
                  <w:marLeft w:val="640"/>
                  <w:marRight w:val="0"/>
                  <w:marTop w:val="0"/>
                  <w:marBottom w:val="0"/>
                  <w:divBdr>
                    <w:top w:val="none" w:sz="0" w:space="0" w:color="auto"/>
                    <w:left w:val="none" w:sz="0" w:space="0" w:color="auto"/>
                    <w:bottom w:val="none" w:sz="0" w:space="0" w:color="auto"/>
                    <w:right w:val="none" w:sz="0" w:space="0" w:color="auto"/>
                  </w:divBdr>
                </w:div>
                <w:div w:id="1037971642">
                  <w:marLeft w:val="640"/>
                  <w:marRight w:val="0"/>
                  <w:marTop w:val="0"/>
                  <w:marBottom w:val="0"/>
                  <w:divBdr>
                    <w:top w:val="none" w:sz="0" w:space="0" w:color="auto"/>
                    <w:left w:val="none" w:sz="0" w:space="0" w:color="auto"/>
                    <w:bottom w:val="none" w:sz="0" w:space="0" w:color="auto"/>
                    <w:right w:val="none" w:sz="0" w:space="0" w:color="auto"/>
                  </w:divBdr>
                </w:div>
                <w:div w:id="1052773171">
                  <w:marLeft w:val="640"/>
                  <w:marRight w:val="0"/>
                  <w:marTop w:val="0"/>
                  <w:marBottom w:val="0"/>
                  <w:divBdr>
                    <w:top w:val="none" w:sz="0" w:space="0" w:color="auto"/>
                    <w:left w:val="none" w:sz="0" w:space="0" w:color="auto"/>
                    <w:bottom w:val="none" w:sz="0" w:space="0" w:color="auto"/>
                    <w:right w:val="none" w:sz="0" w:space="0" w:color="auto"/>
                  </w:divBdr>
                </w:div>
                <w:div w:id="1060980888">
                  <w:marLeft w:val="640"/>
                  <w:marRight w:val="0"/>
                  <w:marTop w:val="0"/>
                  <w:marBottom w:val="0"/>
                  <w:divBdr>
                    <w:top w:val="none" w:sz="0" w:space="0" w:color="auto"/>
                    <w:left w:val="none" w:sz="0" w:space="0" w:color="auto"/>
                    <w:bottom w:val="none" w:sz="0" w:space="0" w:color="auto"/>
                    <w:right w:val="none" w:sz="0" w:space="0" w:color="auto"/>
                  </w:divBdr>
                </w:div>
                <w:div w:id="1071856012">
                  <w:marLeft w:val="640"/>
                  <w:marRight w:val="0"/>
                  <w:marTop w:val="0"/>
                  <w:marBottom w:val="0"/>
                  <w:divBdr>
                    <w:top w:val="none" w:sz="0" w:space="0" w:color="auto"/>
                    <w:left w:val="none" w:sz="0" w:space="0" w:color="auto"/>
                    <w:bottom w:val="none" w:sz="0" w:space="0" w:color="auto"/>
                    <w:right w:val="none" w:sz="0" w:space="0" w:color="auto"/>
                  </w:divBdr>
                </w:div>
                <w:div w:id="1104957757">
                  <w:marLeft w:val="640"/>
                  <w:marRight w:val="0"/>
                  <w:marTop w:val="0"/>
                  <w:marBottom w:val="0"/>
                  <w:divBdr>
                    <w:top w:val="none" w:sz="0" w:space="0" w:color="auto"/>
                    <w:left w:val="none" w:sz="0" w:space="0" w:color="auto"/>
                    <w:bottom w:val="none" w:sz="0" w:space="0" w:color="auto"/>
                    <w:right w:val="none" w:sz="0" w:space="0" w:color="auto"/>
                  </w:divBdr>
                </w:div>
                <w:div w:id="1158619749">
                  <w:marLeft w:val="640"/>
                  <w:marRight w:val="0"/>
                  <w:marTop w:val="0"/>
                  <w:marBottom w:val="0"/>
                  <w:divBdr>
                    <w:top w:val="none" w:sz="0" w:space="0" w:color="auto"/>
                    <w:left w:val="none" w:sz="0" w:space="0" w:color="auto"/>
                    <w:bottom w:val="none" w:sz="0" w:space="0" w:color="auto"/>
                    <w:right w:val="none" w:sz="0" w:space="0" w:color="auto"/>
                  </w:divBdr>
                </w:div>
                <w:div w:id="1204172219">
                  <w:marLeft w:val="640"/>
                  <w:marRight w:val="0"/>
                  <w:marTop w:val="0"/>
                  <w:marBottom w:val="0"/>
                  <w:divBdr>
                    <w:top w:val="none" w:sz="0" w:space="0" w:color="auto"/>
                    <w:left w:val="none" w:sz="0" w:space="0" w:color="auto"/>
                    <w:bottom w:val="none" w:sz="0" w:space="0" w:color="auto"/>
                    <w:right w:val="none" w:sz="0" w:space="0" w:color="auto"/>
                  </w:divBdr>
                </w:div>
                <w:div w:id="1211645803">
                  <w:marLeft w:val="640"/>
                  <w:marRight w:val="0"/>
                  <w:marTop w:val="0"/>
                  <w:marBottom w:val="0"/>
                  <w:divBdr>
                    <w:top w:val="none" w:sz="0" w:space="0" w:color="auto"/>
                    <w:left w:val="none" w:sz="0" w:space="0" w:color="auto"/>
                    <w:bottom w:val="none" w:sz="0" w:space="0" w:color="auto"/>
                    <w:right w:val="none" w:sz="0" w:space="0" w:color="auto"/>
                  </w:divBdr>
                </w:div>
                <w:div w:id="1294024695">
                  <w:marLeft w:val="640"/>
                  <w:marRight w:val="0"/>
                  <w:marTop w:val="0"/>
                  <w:marBottom w:val="0"/>
                  <w:divBdr>
                    <w:top w:val="none" w:sz="0" w:space="0" w:color="auto"/>
                    <w:left w:val="none" w:sz="0" w:space="0" w:color="auto"/>
                    <w:bottom w:val="none" w:sz="0" w:space="0" w:color="auto"/>
                    <w:right w:val="none" w:sz="0" w:space="0" w:color="auto"/>
                  </w:divBdr>
                </w:div>
                <w:div w:id="1388870145">
                  <w:marLeft w:val="640"/>
                  <w:marRight w:val="0"/>
                  <w:marTop w:val="0"/>
                  <w:marBottom w:val="0"/>
                  <w:divBdr>
                    <w:top w:val="none" w:sz="0" w:space="0" w:color="auto"/>
                    <w:left w:val="none" w:sz="0" w:space="0" w:color="auto"/>
                    <w:bottom w:val="none" w:sz="0" w:space="0" w:color="auto"/>
                    <w:right w:val="none" w:sz="0" w:space="0" w:color="auto"/>
                  </w:divBdr>
                </w:div>
                <w:div w:id="1426002245">
                  <w:marLeft w:val="640"/>
                  <w:marRight w:val="0"/>
                  <w:marTop w:val="0"/>
                  <w:marBottom w:val="0"/>
                  <w:divBdr>
                    <w:top w:val="none" w:sz="0" w:space="0" w:color="auto"/>
                    <w:left w:val="none" w:sz="0" w:space="0" w:color="auto"/>
                    <w:bottom w:val="none" w:sz="0" w:space="0" w:color="auto"/>
                    <w:right w:val="none" w:sz="0" w:space="0" w:color="auto"/>
                  </w:divBdr>
                </w:div>
                <w:div w:id="1429542680">
                  <w:marLeft w:val="640"/>
                  <w:marRight w:val="0"/>
                  <w:marTop w:val="0"/>
                  <w:marBottom w:val="0"/>
                  <w:divBdr>
                    <w:top w:val="none" w:sz="0" w:space="0" w:color="auto"/>
                    <w:left w:val="none" w:sz="0" w:space="0" w:color="auto"/>
                    <w:bottom w:val="none" w:sz="0" w:space="0" w:color="auto"/>
                    <w:right w:val="none" w:sz="0" w:space="0" w:color="auto"/>
                  </w:divBdr>
                </w:div>
                <w:div w:id="1503858687">
                  <w:marLeft w:val="640"/>
                  <w:marRight w:val="0"/>
                  <w:marTop w:val="0"/>
                  <w:marBottom w:val="0"/>
                  <w:divBdr>
                    <w:top w:val="none" w:sz="0" w:space="0" w:color="auto"/>
                    <w:left w:val="none" w:sz="0" w:space="0" w:color="auto"/>
                    <w:bottom w:val="none" w:sz="0" w:space="0" w:color="auto"/>
                    <w:right w:val="none" w:sz="0" w:space="0" w:color="auto"/>
                  </w:divBdr>
                </w:div>
                <w:div w:id="1531455403">
                  <w:marLeft w:val="640"/>
                  <w:marRight w:val="0"/>
                  <w:marTop w:val="0"/>
                  <w:marBottom w:val="0"/>
                  <w:divBdr>
                    <w:top w:val="none" w:sz="0" w:space="0" w:color="auto"/>
                    <w:left w:val="none" w:sz="0" w:space="0" w:color="auto"/>
                    <w:bottom w:val="none" w:sz="0" w:space="0" w:color="auto"/>
                    <w:right w:val="none" w:sz="0" w:space="0" w:color="auto"/>
                  </w:divBdr>
                </w:div>
                <w:div w:id="1543714276">
                  <w:marLeft w:val="640"/>
                  <w:marRight w:val="0"/>
                  <w:marTop w:val="0"/>
                  <w:marBottom w:val="0"/>
                  <w:divBdr>
                    <w:top w:val="none" w:sz="0" w:space="0" w:color="auto"/>
                    <w:left w:val="none" w:sz="0" w:space="0" w:color="auto"/>
                    <w:bottom w:val="none" w:sz="0" w:space="0" w:color="auto"/>
                    <w:right w:val="none" w:sz="0" w:space="0" w:color="auto"/>
                  </w:divBdr>
                </w:div>
                <w:div w:id="1589728820">
                  <w:marLeft w:val="640"/>
                  <w:marRight w:val="0"/>
                  <w:marTop w:val="0"/>
                  <w:marBottom w:val="0"/>
                  <w:divBdr>
                    <w:top w:val="none" w:sz="0" w:space="0" w:color="auto"/>
                    <w:left w:val="none" w:sz="0" w:space="0" w:color="auto"/>
                    <w:bottom w:val="none" w:sz="0" w:space="0" w:color="auto"/>
                    <w:right w:val="none" w:sz="0" w:space="0" w:color="auto"/>
                  </w:divBdr>
                </w:div>
                <w:div w:id="1697347401">
                  <w:marLeft w:val="640"/>
                  <w:marRight w:val="0"/>
                  <w:marTop w:val="0"/>
                  <w:marBottom w:val="0"/>
                  <w:divBdr>
                    <w:top w:val="none" w:sz="0" w:space="0" w:color="auto"/>
                    <w:left w:val="none" w:sz="0" w:space="0" w:color="auto"/>
                    <w:bottom w:val="none" w:sz="0" w:space="0" w:color="auto"/>
                    <w:right w:val="none" w:sz="0" w:space="0" w:color="auto"/>
                  </w:divBdr>
                </w:div>
                <w:div w:id="1710758803">
                  <w:marLeft w:val="640"/>
                  <w:marRight w:val="0"/>
                  <w:marTop w:val="0"/>
                  <w:marBottom w:val="0"/>
                  <w:divBdr>
                    <w:top w:val="none" w:sz="0" w:space="0" w:color="auto"/>
                    <w:left w:val="none" w:sz="0" w:space="0" w:color="auto"/>
                    <w:bottom w:val="none" w:sz="0" w:space="0" w:color="auto"/>
                    <w:right w:val="none" w:sz="0" w:space="0" w:color="auto"/>
                  </w:divBdr>
                </w:div>
                <w:div w:id="1783650335">
                  <w:marLeft w:val="640"/>
                  <w:marRight w:val="0"/>
                  <w:marTop w:val="0"/>
                  <w:marBottom w:val="0"/>
                  <w:divBdr>
                    <w:top w:val="none" w:sz="0" w:space="0" w:color="auto"/>
                    <w:left w:val="none" w:sz="0" w:space="0" w:color="auto"/>
                    <w:bottom w:val="none" w:sz="0" w:space="0" w:color="auto"/>
                    <w:right w:val="none" w:sz="0" w:space="0" w:color="auto"/>
                  </w:divBdr>
                </w:div>
                <w:div w:id="1863591157">
                  <w:marLeft w:val="640"/>
                  <w:marRight w:val="0"/>
                  <w:marTop w:val="0"/>
                  <w:marBottom w:val="0"/>
                  <w:divBdr>
                    <w:top w:val="none" w:sz="0" w:space="0" w:color="auto"/>
                    <w:left w:val="none" w:sz="0" w:space="0" w:color="auto"/>
                    <w:bottom w:val="none" w:sz="0" w:space="0" w:color="auto"/>
                    <w:right w:val="none" w:sz="0" w:space="0" w:color="auto"/>
                  </w:divBdr>
                </w:div>
                <w:div w:id="1885172394">
                  <w:marLeft w:val="640"/>
                  <w:marRight w:val="0"/>
                  <w:marTop w:val="0"/>
                  <w:marBottom w:val="0"/>
                  <w:divBdr>
                    <w:top w:val="none" w:sz="0" w:space="0" w:color="auto"/>
                    <w:left w:val="none" w:sz="0" w:space="0" w:color="auto"/>
                    <w:bottom w:val="none" w:sz="0" w:space="0" w:color="auto"/>
                    <w:right w:val="none" w:sz="0" w:space="0" w:color="auto"/>
                  </w:divBdr>
                </w:div>
                <w:div w:id="1887987299">
                  <w:marLeft w:val="640"/>
                  <w:marRight w:val="0"/>
                  <w:marTop w:val="0"/>
                  <w:marBottom w:val="0"/>
                  <w:divBdr>
                    <w:top w:val="none" w:sz="0" w:space="0" w:color="auto"/>
                    <w:left w:val="none" w:sz="0" w:space="0" w:color="auto"/>
                    <w:bottom w:val="none" w:sz="0" w:space="0" w:color="auto"/>
                    <w:right w:val="none" w:sz="0" w:space="0" w:color="auto"/>
                  </w:divBdr>
                </w:div>
                <w:div w:id="1888489697">
                  <w:marLeft w:val="640"/>
                  <w:marRight w:val="0"/>
                  <w:marTop w:val="0"/>
                  <w:marBottom w:val="0"/>
                  <w:divBdr>
                    <w:top w:val="none" w:sz="0" w:space="0" w:color="auto"/>
                    <w:left w:val="none" w:sz="0" w:space="0" w:color="auto"/>
                    <w:bottom w:val="none" w:sz="0" w:space="0" w:color="auto"/>
                    <w:right w:val="none" w:sz="0" w:space="0" w:color="auto"/>
                  </w:divBdr>
                </w:div>
                <w:div w:id="1984314906">
                  <w:marLeft w:val="640"/>
                  <w:marRight w:val="0"/>
                  <w:marTop w:val="0"/>
                  <w:marBottom w:val="0"/>
                  <w:divBdr>
                    <w:top w:val="none" w:sz="0" w:space="0" w:color="auto"/>
                    <w:left w:val="none" w:sz="0" w:space="0" w:color="auto"/>
                    <w:bottom w:val="none" w:sz="0" w:space="0" w:color="auto"/>
                    <w:right w:val="none" w:sz="0" w:space="0" w:color="auto"/>
                  </w:divBdr>
                </w:div>
                <w:div w:id="2008897021">
                  <w:marLeft w:val="640"/>
                  <w:marRight w:val="0"/>
                  <w:marTop w:val="0"/>
                  <w:marBottom w:val="0"/>
                  <w:divBdr>
                    <w:top w:val="none" w:sz="0" w:space="0" w:color="auto"/>
                    <w:left w:val="none" w:sz="0" w:space="0" w:color="auto"/>
                    <w:bottom w:val="none" w:sz="0" w:space="0" w:color="auto"/>
                    <w:right w:val="none" w:sz="0" w:space="0" w:color="auto"/>
                  </w:divBdr>
                </w:div>
                <w:div w:id="2014136942">
                  <w:marLeft w:val="640"/>
                  <w:marRight w:val="0"/>
                  <w:marTop w:val="0"/>
                  <w:marBottom w:val="0"/>
                  <w:divBdr>
                    <w:top w:val="none" w:sz="0" w:space="0" w:color="auto"/>
                    <w:left w:val="none" w:sz="0" w:space="0" w:color="auto"/>
                    <w:bottom w:val="none" w:sz="0" w:space="0" w:color="auto"/>
                    <w:right w:val="none" w:sz="0" w:space="0" w:color="auto"/>
                  </w:divBdr>
                </w:div>
              </w:divsChild>
            </w:div>
            <w:div w:id="1093747292">
              <w:marLeft w:val="0"/>
              <w:marRight w:val="0"/>
              <w:marTop w:val="0"/>
              <w:marBottom w:val="0"/>
              <w:divBdr>
                <w:top w:val="none" w:sz="0" w:space="0" w:color="auto"/>
                <w:left w:val="none" w:sz="0" w:space="0" w:color="auto"/>
                <w:bottom w:val="none" w:sz="0" w:space="0" w:color="auto"/>
                <w:right w:val="none" w:sz="0" w:space="0" w:color="auto"/>
              </w:divBdr>
              <w:divsChild>
                <w:div w:id="11807830">
                  <w:marLeft w:val="640"/>
                  <w:marRight w:val="0"/>
                  <w:marTop w:val="0"/>
                  <w:marBottom w:val="0"/>
                  <w:divBdr>
                    <w:top w:val="none" w:sz="0" w:space="0" w:color="auto"/>
                    <w:left w:val="none" w:sz="0" w:space="0" w:color="auto"/>
                    <w:bottom w:val="none" w:sz="0" w:space="0" w:color="auto"/>
                    <w:right w:val="none" w:sz="0" w:space="0" w:color="auto"/>
                  </w:divBdr>
                </w:div>
                <w:div w:id="18288166">
                  <w:marLeft w:val="640"/>
                  <w:marRight w:val="0"/>
                  <w:marTop w:val="0"/>
                  <w:marBottom w:val="0"/>
                  <w:divBdr>
                    <w:top w:val="none" w:sz="0" w:space="0" w:color="auto"/>
                    <w:left w:val="none" w:sz="0" w:space="0" w:color="auto"/>
                    <w:bottom w:val="none" w:sz="0" w:space="0" w:color="auto"/>
                    <w:right w:val="none" w:sz="0" w:space="0" w:color="auto"/>
                  </w:divBdr>
                </w:div>
                <w:div w:id="53283401">
                  <w:marLeft w:val="640"/>
                  <w:marRight w:val="0"/>
                  <w:marTop w:val="0"/>
                  <w:marBottom w:val="0"/>
                  <w:divBdr>
                    <w:top w:val="none" w:sz="0" w:space="0" w:color="auto"/>
                    <w:left w:val="none" w:sz="0" w:space="0" w:color="auto"/>
                    <w:bottom w:val="none" w:sz="0" w:space="0" w:color="auto"/>
                    <w:right w:val="none" w:sz="0" w:space="0" w:color="auto"/>
                  </w:divBdr>
                </w:div>
                <w:div w:id="105734099">
                  <w:marLeft w:val="640"/>
                  <w:marRight w:val="0"/>
                  <w:marTop w:val="0"/>
                  <w:marBottom w:val="0"/>
                  <w:divBdr>
                    <w:top w:val="none" w:sz="0" w:space="0" w:color="auto"/>
                    <w:left w:val="none" w:sz="0" w:space="0" w:color="auto"/>
                    <w:bottom w:val="none" w:sz="0" w:space="0" w:color="auto"/>
                    <w:right w:val="none" w:sz="0" w:space="0" w:color="auto"/>
                  </w:divBdr>
                </w:div>
                <w:div w:id="117145048">
                  <w:marLeft w:val="640"/>
                  <w:marRight w:val="0"/>
                  <w:marTop w:val="0"/>
                  <w:marBottom w:val="0"/>
                  <w:divBdr>
                    <w:top w:val="none" w:sz="0" w:space="0" w:color="auto"/>
                    <w:left w:val="none" w:sz="0" w:space="0" w:color="auto"/>
                    <w:bottom w:val="none" w:sz="0" w:space="0" w:color="auto"/>
                    <w:right w:val="none" w:sz="0" w:space="0" w:color="auto"/>
                  </w:divBdr>
                </w:div>
                <w:div w:id="129790442">
                  <w:marLeft w:val="640"/>
                  <w:marRight w:val="0"/>
                  <w:marTop w:val="0"/>
                  <w:marBottom w:val="0"/>
                  <w:divBdr>
                    <w:top w:val="none" w:sz="0" w:space="0" w:color="auto"/>
                    <w:left w:val="none" w:sz="0" w:space="0" w:color="auto"/>
                    <w:bottom w:val="none" w:sz="0" w:space="0" w:color="auto"/>
                    <w:right w:val="none" w:sz="0" w:space="0" w:color="auto"/>
                  </w:divBdr>
                </w:div>
                <w:div w:id="138613269">
                  <w:marLeft w:val="640"/>
                  <w:marRight w:val="0"/>
                  <w:marTop w:val="0"/>
                  <w:marBottom w:val="0"/>
                  <w:divBdr>
                    <w:top w:val="none" w:sz="0" w:space="0" w:color="auto"/>
                    <w:left w:val="none" w:sz="0" w:space="0" w:color="auto"/>
                    <w:bottom w:val="none" w:sz="0" w:space="0" w:color="auto"/>
                    <w:right w:val="none" w:sz="0" w:space="0" w:color="auto"/>
                  </w:divBdr>
                </w:div>
                <w:div w:id="140661337">
                  <w:marLeft w:val="640"/>
                  <w:marRight w:val="0"/>
                  <w:marTop w:val="0"/>
                  <w:marBottom w:val="0"/>
                  <w:divBdr>
                    <w:top w:val="none" w:sz="0" w:space="0" w:color="auto"/>
                    <w:left w:val="none" w:sz="0" w:space="0" w:color="auto"/>
                    <w:bottom w:val="none" w:sz="0" w:space="0" w:color="auto"/>
                    <w:right w:val="none" w:sz="0" w:space="0" w:color="auto"/>
                  </w:divBdr>
                </w:div>
                <w:div w:id="229465937">
                  <w:marLeft w:val="640"/>
                  <w:marRight w:val="0"/>
                  <w:marTop w:val="0"/>
                  <w:marBottom w:val="0"/>
                  <w:divBdr>
                    <w:top w:val="none" w:sz="0" w:space="0" w:color="auto"/>
                    <w:left w:val="none" w:sz="0" w:space="0" w:color="auto"/>
                    <w:bottom w:val="none" w:sz="0" w:space="0" w:color="auto"/>
                    <w:right w:val="none" w:sz="0" w:space="0" w:color="auto"/>
                  </w:divBdr>
                </w:div>
                <w:div w:id="263079849">
                  <w:marLeft w:val="640"/>
                  <w:marRight w:val="0"/>
                  <w:marTop w:val="0"/>
                  <w:marBottom w:val="0"/>
                  <w:divBdr>
                    <w:top w:val="none" w:sz="0" w:space="0" w:color="auto"/>
                    <w:left w:val="none" w:sz="0" w:space="0" w:color="auto"/>
                    <w:bottom w:val="none" w:sz="0" w:space="0" w:color="auto"/>
                    <w:right w:val="none" w:sz="0" w:space="0" w:color="auto"/>
                  </w:divBdr>
                </w:div>
                <w:div w:id="286551758">
                  <w:marLeft w:val="640"/>
                  <w:marRight w:val="0"/>
                  <w:marTop w:val="0"/>
                  <w:marBottom w:val="0"/>
                  <w:divBdr>
                    <w:top w:val="none" w:sz="0" w:space="0" w:color="auto"/>
                    <w:left w:val="none" w:sz="0" w:space="0" w:color="auto"/>
                    <w:bottom w:val="none" w:sz="0" w:space="0" w:color="auto"/>
                    <w:right w:val="none" w:sz="0" w:space="0" w:color="auto"/>
                  </w:divBdr>
                </w:div>
                <w:div w:id="292716058">
                  <w:marLeft w:val="640"/>
                  <w:marRight w:val="0"/>
                  <w:marTop w:val="0"/>
                  <w:marBottom w:val="0"/>
                  <w:divBdr>
                    <w:top w:val="none" w:sz="0" w:space="0" w:color="auto"/>
                    <w:left w:val="none" w:sz="0" w:space="0" w:color="auto"/>
                    <w:bottom w:val="none" w:sz="0" w:space="0" w:color="auto"/>
                    <w:right w:val="none" w:sz="0" w:space="0" w:color="auto"/>
                  </w:divBdr>
                </w:div>
                <w:div w:id="329332052">
                  <w:marLeft w:val="640"/>
                  <w:marRight w:val="0"/>
                  <w:marTop w:val="0"/>
                  <w:marBottom w:val="0"/>
                  <w:divBdr>
                    <w:top w:val="none" w:sz="0" w:space="0" w:color="auto"/>
                    <w:left w:val="none" w:sz="0" w:space="0" w:color="auto"/>
                    <w:bottom w:val="none" w:sz="0" w:space="0" w:color="auto"/>
                    <w:right w:val="none" w:sz="0" w:space="0" w:color="auto"/>
                  </w:divBdr>
                </w:div>
                <w:div w:id="339435740">
                  <w:marLeft w:val="640"/>
                  <w:marRight w:val="0"/>
                  <w:marTop w:val="0"/>
                  <w:marBottom w:val="0"/>
                  <w:divBdr>
                    <w:top w:val="none" w:sz="0" w:space="0" w:color="auto"/>
                    <w:left w:val="none" w:sz="0" w:space="0" w:color="auto"/>
                    <w:bottom w:val="none" w:sz="0" w:space="0" w:color="auto"/>
                    <w:right w:val="none" w:sz="0" w:space="0" w:color="auto"/>
                  </w:divBdr>
                </w:div>
                <w:div w:id="412431338">
                  <w:marLeft w:val="640"/>
                  <w:marRight w:val="0"/>
                  <w:marTop w:val="0"/>
                  <w:marBottom w:val="0"/>
                  <w:divBdr>
                    <w:top w:val="none" w:sz="0" w:space="0" w:color="auto"/>
                    <w:left w:val="none" w:sz="0" w:space="0" w:color="auto"/>
                    <w:bottom w:val="none" w:sz="0" w:space="0" w:color="auto"/>
                    <w:right w:val="none" w:sz="0" w:space="0" w:color="auto"/>
                  </w:divBdr>
                </w:div>
                <w:div w:id="476075444">
                  <w:marLeft w:val="640"/>
                  <w:marRight w:val="0"/>
                  <w:marTop w:val="0"/>
                  <w:marBottom w:val="0"/>
                  <w:divBdr>
                    <w:top w:val="none" w:sz="0" w:space="0" w:color="auto"/>
                    <w:left w:val="none" w:sz="0" w:space="0" w:color="auto"/>
                    <w:bottom w:val="none" w:sz="0" w:space="0" w:color="auto"/>
                    <w:right w:val="none" w:sz="0" w:space="0" w:color="auto"/>
                  </w:divBdr>
                </w:div>
                <w:div w:id="548297852">
                  <w:marLeft w:val="640"/>
                  <w:marRight w:val="0"/>
                  <w:marTop w:val="0"/>
                  <w:marBottom w:val="0"/>
                  <w:divBdr>
                    <w:top w:val="none" w:sz="0" w:space="0" w:color="auto"/>
                    <w:left w:val="none" w:sz="0" w:space="0" w:color="auto"/>
                    <w:bottom w:val="none" w:sz="0" w:space="0" w:color="auto"/>
                    <w:right w:val="none" w:sz="0" w:space="0" w:color="auto"/>
                  </w:divBdr>
                </w:div>
                <w:div w:id="633486643">
                  <w:marLeft w:val="640"/>
                  <w:marRight w:val="0"/>
                  <w:marTop w:val="0"/>
                  <w:marBottom w:val="0"/>
                  <w:divBdr>
                    <w:top w:val="none" w:sz="0" w:space="0" w:color="auto"/>
                    <w:left w:val="none" w:sz="0" w:space="0" w:color="auto"/>
                    <w:bottom w:val="none" w:sz="0" w:space="0" w:color="auto"/>
                    <w:right w:val="none" w:sz="0" w:space="0" w:color="auto"/>
                  </w:divBdr>
                </w:div>
                <w:div w:id="707610546">
                  <w:marLeft w:val="640"/>
                  <w:marRight w:val="0"/>
                  <w:marTop w:val="0"/>
                  <w:marBottom w:val="0"/>
                  <w:divBdr>
                    <w:top w:val="none" w:sz="0" w:space="0" w:color="auto"/>
                    <w:left w:val="none" w:sz="0" w:space="0" w:color="auto"/>
                    <w:bottom w:val="none" w:sz="0" w:space="0" w:color="auto"/>
                    <w:right w:val="none" w:sz="0" w:space="0" w:color="auto"/>
                  </w:divBdr>
                </w:div>
                <w:div w:id="753742792">
                  <w:marLeft w:val="640"/>
                  <w:marRight w:val="0"/>
                  <w:marTop w:val="0"/>
                  <w:marBottom w:val="0"/>
                  <w:divBdr>
                    <w:top w:val="none" w:sz="0" w:space="0" w:color="auto"/>
                    <w:left w:val="none" w:sz="0" w:space="0" w:color="auto"/>
                    <w:bottom w:val="none" w:sz="0" w:space="0" w:color="auto"/>
                    <w:right w:val="none" w:sz="0" w:space="0" w:color="auto"/>
                  </w:divBdr>
                </w:div>
                <w:div w:id="757411627">
                  <w:marLeft w:val="640"/>
                  <w:marRight w:val="0"/>
                  <w:marTop w:val="0"/>
                  <w:marBottom w:val="0"/>
                  <w:divBdr>
                    <w:top w:val="none" w:sz="0" w:space="0" w:color="auto"/>
                    <w:left w:val="none" w:sz="0" w:space="0" w:color="auto"/>
                    <w:bottom w:val="none" w:sz="0" w:space="0" w:color="auto"/>
                    <w:right w:val="none" w:sz="0" w:space="0" w:color="auto"/>
                  </w:divBdr>
                </w:div>
                <w:div w:id="766655175">
                  <w:marLeft w:val="640"/>
                  <w:marRight w:val="0"/>
                  <w:marTop w:val="0"/>
                  <w:marBottom w:val="0"/>
                  <w:divBdr>
                    <w:top w:val="none" w:sz="0" w:space="0" w:color="auto"/>
                    <w:left w:val="none" w:sz="0" w:space="0" w:color="auto"/>
                    <w:bottom w:val="none" w:sz="0" w:space="0" w:color="auto"/>
                    <w:right w:val="none" w:sz="0" w:space="0" w:color="auto"/>
                  </w:divBdr>
                </w:div>
                <w:div w:id="797990819">
                  <w:marLeft w:val="640"/>
                  <w:marRight w:val="0"/>
                  <w:marTop w:val="0"/>
                  <w:marBottom w:val="0"/>
                  <w:divBdr>
                    <w:top w:val="none" w:sz="0" w:space="0" w:color="auto"/>
                    <w:left w:val="none" w:sz="0" w:space="0" w:color="auto"/>
                    <w:bottom w:val="none" w:sz="0" w:space="0" w:color="auto"/>
                    <w:right w:val="none" w:sz="0" w:space="0" w:color="auto"/>
                  </w:divBdr>
                </w:div>
                <w:div w:id="815876094">
                  <w:marLeft w:val="640"/>
                  <w:marRight w:val="0"/>
                  <w:marTop w:val="0"/>
                  <w:marBottom w:val="0"/>
                  <w:divBdr>
                    <w:top w:val="none" w:sz="0" w:space="0" w:color="auto"/>
                    <w:left w:val="none" w:sz="0" w:space="0" w:color="auto"/>
                    <w:bottom w:val="none" w:sz="0" w:space="0" w:color="auto"/>
                    <w:right w:val="none" w:sz="0" w:space="0" w:color="auto"/>
                  </w:divBdr>
                </w:div>
                <w:div w:id="848835580">
                  <w:marLeft w:val="640"/>
                  <w:marRight w:val="0"/>
                  <w:marTop w:val="0"/>
                  <w:marBottom w:val="0"/>
                  <w:divBdr>
                    <w:top w:val="none" w:sz="0" w:space="0" w:color="auto"/>
                    <w:left w:val="none" w:sz="0" w:space="0" w:color="auto"/>
                    <w:bottom w:val="none" w:sz="0" w:space="0" w:color="auto"/>
                    <w:right w:val="none" w:sz="0" w:space="0" w:color="auto"/>
                  </w:divBdr>
                </w:div>
                <w:div w:id="881751075">
                  <w:marLeft w:val="640"/>
                  <w:marRight w:val="0"/>
                  <w:marTop w:val="0"/>
                  <w:marBottom w:val="0"/>
                  <w:divBdr>
                    <w:top w:val="none" w:sz="0" w:space="0" w:color="auto"/>
                    <w:left w:val="none" w:sz="0" w:space="0" w:color="auto"/>
                    <w:bottom w:val="none" w:sz="0" w:space="0" w:color="auto"/>
                    <w:right w:val="none" w:sz="0" w:space="0" w:color="auto"/>
                  </w:divBdr>
                </w:div>
                <w:div w:id="962805988">
                  <w:marLeft w:val="640"/>
                  <w:marRight w:val="0"/>
                  <w:marTop w:val="0"/>
                  <w:marBottom w:val="0"/>
                  <w:divBdr>
                    <w:top w:val="none" w:sz="0" w:space="0" w:color="auto"/>
                    <w:left w:val="none" w:sz="0" w:space="0" w:color="auto"/>
                    <w:bottom w:val="none" w:sz="0" w:space="0" w:color="auto"/>
                    <w:right w:val="none" w:sz="0" w:space="0" w:color="auto"/>
                  </w:divBdr>
                </w:div>
                <w:div w:id="1052845202">
                  <w:marLeft w:val="640"/>
                  <w:marRight w:val="0"/>
                  <w:marTop w:val="0"/>
                  <w:marBottom w:val="0"/>
                  <w:divBdr>
                    <w:top w:val="none" w:sz="0" w:space="0" w:color="auto"/>
                    <w:left w:val="none" w:sz="0" w:space="0" w:color="auto"/>
                    <w:bottom w:val="none" w:sz="0" w:space="0" w:color="auto"/>
                    <w:right w:val="none" w:sz="0" w:space="0" w:color="auto"/>
                  </w:divBdr>
                </w:div>
                <w:div w:id="1054281078">
                  <w:marLeft w:val="640"/>
                  <w:marRight w:val="0"/>
                  <w:marTop w:val="0"/>
                  <w:marBottom w:val="0"/>
                  <w:divBdr>
                    <w:top w:val="none" w:sz="0" w:space="0" w:color="auto"/>
                    <w:left w:val="none" w:sz="0" w:space="0" w:color="auto"/>
                    <w:bottom w:val="none" w:sz="0" w:space="0" w:color="auto"/>
                    <w:right w:val="none" w:sz="0" w:space="0" w:color="auto"/>
                  </w:divBdr>
                </w:div>
                <w:div w:id="1085953923">
                  <w:marLeft w:val="640"/>
                  <w:marRight w:val="0"/>
                  <w:marTop w:val="0"/>
                  <w:marBottom w:val="0"/>
                  <w:divBdr>
                    <w:top w:val="none" w:sz="0" w:space="0" w:color="auto"/>
                    <w:left w:val="none" w:sz="0" w:space="0" w:color="auto"/>
                    <w:bottom w:val="none" w:sz="0" w:space="0" w:color="auto"/>
                    <w:right w:val="none" w:sz="0" w:space="0" w:color="auto"/>
                  </w:divBdr>
                </w:div>
                <w:div w:id="1144467717">
                  <w:marLeft w:val="640"/>
                  <w:marRight w:val="0"/>
                  <w:marTop w:val="0"/>
                  <w:marBottom w:val="0"/>
                  <w:divBdr>
                    <w:top w:val="none" w:sz="0" w:space="0" w:color="auto"/>
                    <w:left w:val="none" w:sz="0" w:space="0" w:color="auto"/>
                    <w:bottom w:val="none" w:sz="0" w:space="0" w:color="auto"/>
                    <w:right w:val="none" w:sz="0" w:space="0" w:color="auto"/>
                  </w:divBdr>
                </w:div>
                <w:div w:id="1166165558">
                  <w:marLeft w:val="640"/>
                  <w:marRight w:val="0"/>
                  <w:marTop w:val="0"/>
                  <w:marBottom w:val="0"/>
                  <w:divBdr>
                    <w:top w:val="none" w:sz="0" w:space="0" w:color="auto"/>
                    <w:left w:val="none" w:sz="0" w:space="0" w:color="auto"/>
                    <w:bottom w:val="none" w:sz="0" w:space="0" w:color="auto"/>
                    <w:right w:val="none" w:sz="0" w:space="0" w:color="auto"/>
                  </w:divBdr>
                </w:div>
                <w:div w:id="1185052069">
                  <w:marLeft w:val="640"/>
                  <w:marRight w:val="0"/>
                  <w:marTop w:val="0"/>
                  <w:marBottom w:val="0"/>
                  <w:divBdr>
                    <w:top w:val="none" w:sz="0" w:space="0" w:color="auto"/>
                    <w:left w:val="none" w:sz="0" w:space="0" w:color="auto"/>
                    <w:bottom w:val="none" w:sz="0" w:space="0" w:color="auto"/>
                    <w:right w:val="none" w:sz="0" w:space="0" w:color="auto"/>
                  </w:divBdr>
                </w:div>
                <w:div w:id="1197278010">
                  <w:marLeft w:val="640"/>
                  <w:marRight w:val="0"/>
                  <w:marTop w:val="0"/>
                  <w:marBottom w:val="0"/>
                  <w:divBdr>
                    <w:top w:val="none" w:sz="0" w:space="0" w:color="auto"/>
                    <w:left w:val="none" w:sz="0" w:space="0" w:color="auto"/>
                    <w:bottom w:val="none" w:sz="0" w:space="0" w:color="auto"/>
                    <w:right w:val="none" w:sz="0" w:space="0" w:color="auto"/>
                  </w:divBdr>
                </w:div>
                <w:div w:id="1287929278">
                  <w:marLeft w:val="640"/>
                  <w:marRight w:val="0"/>
                  <w:marTop w:val="0"/>
                  <w:marBottom w:val="0"/>
                  <w:divBdr>
                    <w:top w:val="none" w:sz="0" w:space="0" w:color="auto"/>
                    <w:left w:val="none" w:sz="0" w:space="0" w:color="auto"/>
                    <w:bottom w:val="none" w:sz="0" w:space="0" w:color="auto"/>
                    <w:right w:val="none" w:sz="0" w:space="0" w:color="auto"/>
                  </w:divBdr>
                </w:div>
                <w:div w:id="1353724222">
                  <w:marLeft w:val="640"/>
                  <w:marRight w:val="0"/>
                  <w:marTop w:val="0"/>
                  <w:marBottom w:val="0"/>
                  <w:divBdr>
                    <w:top w:val="none" w:sz="0" w:space="0" w:color="auto"/>
                    <w:left w:val="none" w:sz="0" w:space="0" w:color="auto"/>
                    <w:bottom w:val="none" w:sz="0" w:space="0" w:color="auto"/>
                    <w:right w:val="none" w:sz="0" w:space="0" w:color="auto"/>
                  </w:divBdr>
                </w:div>
                <w:div w:id="1377200404">
                  <w:marLeft w:val="640"/>
                  <w:marRight w:val="0"/>
                  <w:marTop w:val="0"/>
                  <w:marBottom w:val="0"/>
                  <w:divBdr>
                    <w:top w:val="none" w:sz="0" w:space="0" w:color="auto"/>
                    <w:left w:val="none" w:sz="0" w:space="0" w:color="auto"/>
                    <w:bottom w:val="none" w:sz="0" w:space="0" w:color="auto"/>
                    <w:right w:val="none" w:sz="0" w:space="0" w:color="auto"/>
                  </w:divBdr>
                </w:div>
                <w:div w:id="1394934779">
                  <w:marLeft w:val="640"/>
                  <w:marRight w:val="0"/>
                  <w:marTop w:val="0"/>
                  <w:marBottom w:val="0"/>
                  <w:divBdr>
                    <w:top w:val="none" w:sz="0" w:space="0" w:color="auto"/>
                    <w:left w:val="none" w:sz="0" w:space="0" w:color="auto"/>
                    <w:bottom w:val="none" w:sz="0" w:space="0" w:color="auto"/>
                    <w:right w:val="none" w:sz="0" w:space="0" w:color="auto"/>
                  </w:divBdr>
                </w:div>
                <w:div w:id="1470705004">
                  <w:marLeft w:val="640"/>
                  <w:marRight w:val="0"/>
                  <w:marTop w:val="0"/>
                  <w:marBottom w:val="0"/>
                  <w:divBdr>
                    <w:top w:val="none" w:sz="0" w:space="0" w:color="auto"/>
                    <w:left w:val="none" w:sz="0" w:space="0" w:color="auto"/>
                    <w:bottom w:val="none" w:sz="0" w:space="0" w:color="auto"/>
                    <w:right w:val="none" w:sz="0" w:space="0" w:color="auto"/>
                  </w:divBdr>
                </w:div>
                <w:div w:id="1513648790">
                  <w:marLeft w:val="640"/>
                  <w:marRight w:val="0"/>
                  <w:marTop w:val="0"/>
                  <w:marBottom w:val="0"/>
                  <w:divBdr>
                    <w:top w:val="none" w:sz="0" w:space="0" w:color="auto"/>
                    <w:left w:val="none" w:sz="0" w:space="0" w:color="auto"/>
                    <w:bottom w:val="none" w:sz="0" w:space="0" w:color="auto"/>
                    <w:right w:val="none" w:sz="0" w:space="0" w:color="auto"/>
                  </w:divBdr>
                </w:div>
                <w:div w:id="1521235215">
                  <w:marLeft w:val="640"/>
                  <w:marRight w:val="0"/>
                  <w:marTop w:val="0"/>
                  <w:marBottom w:val="0"/>
                  <w:divBdr>
                    <w:top w:val="none" w:sz="0" w:space="0" w:color="auto"/>
                    <w:left w:val="none" w:sz="0" w:space="0" w:color="auto"/>
                    <w:bottom w:val="none" w:sz="0" w:space="0" w:color="auto"/>
                    <w:right w:val="none" w:sz="0" w:space="0" w:color="auto"/>
                  </w:divBdr>
                </w:div>
                <w:div w:id="1556774527">
                  <w:marLeft w:val="640"/>
                  <w:marRight w:val="0"/>
                  <w:marTop w:val="0"/>
                  <w:marBottom w:val="0"/>
                  <w:divBdr>
                    <w:top w:val="none" w:sz="0" w:space="0" w:color="auto"/>
                    <w:left w:val="none" w:sz="0" w:space="0" w:color="auto"/>
                    <w:bottom w:val="none" w:sz="0" w:space="0" w:color="auto"/>
                    <w:right w:val="none" w:sz="0" w:space="0" w:color="auto"/>
                  </w:divBdr>
                </w:div>
                <w:div w:id="1586452690">
                  <w:marLeft w:val="640"/>
                  <w:marRight w:val="0"/>
                  <w:marTop w:val="0"/>
                  <w:marBottom w:val="0"/>
                  <w:divBdr>
                    <w:top w:val="none" w:sz="0" w:space="0" w:color="auto"/>
                    <w:left w:val="none" w:sz="0" w:space="0" w:color="auto"/>
                    <w:bottom w:val="none" w:sz="0" w:space="0" w:color="auto"/>
                    <w:right w:val="none" w:sz="0" w:space="0" w:color="auto"/>
                  </w:divBdr>
                </w:div>
                <w:div w:id="1734935666">
                  <w:marLeft w:val="640"/>
                  <w:marRight w:val="0"/>
                  <w:marTop w:val="0"/>
                  <w:marBottom w:val="0"/>
                  <w:divBdr>
                    <w:top w:val="none" w:sz="0" w:space="0" w:color="auto"/>
                    <w:left w:val="none" w:sz="0" w:space="0" w:color="auto"/>
                    <w:bottom w:val="none" w:sz="0" w:space="0" w:color="auto"/>
                    <w:right w:val="none" w:sz="0" w:space="0" w:color="auto"/>
                  </w:divBdr>
                </w:div>
                <w:div w:id="1736128567">
                  <w:marLeft w:val="640"/>
                  <w:marRight w:val="0"/>
                  <w:marTop w:val="0"/>
                  <w:marBottom w:val="0"/>
                  <w:divBdr>
                    <w:top w:val="none" w:sz="0" w:space="0" w:color="auto"/>
                    <w:left w:val="none" w:sz="0" w:space="0" w:color="auto"/>
                    <w:bottom w:val="none" w:sz="0" w:space="0" w:color="auto"/>
                    <w:right w:val="none" w:sz="0" w:space="0" w:color="auto"/>
                  </w:divBdr>
                </w:div>
                <w:div w:id="1742483375">
                  <w:marLeft w:val="640"/>
                  <w:marRight w:val="0"/>
                  <w:marTop w:val="0"/>
                  <w:marBottom w:val="0"/>
                  <w:divBdr>
                    <w:top w:val="none" w:sz="0" w:space="0" w:color="auto"/>
                    <w:left w:val="none" w:sz="0" w:space="0" w:color="auto"/>
                    <w:bottom w:val="none" w:sz="0" w:space="0" w:color="auto"/>
                    <w:right w:val="none" w:sz="0" w:space="0" w:color="auto"/>
                  </w:divBdr>
                </w:div>
                <w:div w:id="1788504777">
                  <w:marLeft w:val="640"/>
                  <w:marRight w:val="0"/>
                  <w:marTop w:val="0"/>
                  <w:marBottom w:val="0"/>
                  <w:divBdr>
                    <w:top w:val="none" w:sz="0" w:space="0" w:color="auto"/>
                    <w:left w:val="none" w:sz="0" w:space="0" w:color="auto"/>
                    <w:bottom w:val="none" w:sz="0" w:space="0" w:color="auto"/>
                    <w:right w:val="none" w:sz="0" w:space="0" w:color="auto"/>
                  </w:divBdr>
                </w:div>
                <w:div w:id="1798451660">
                  <w:marLeft w:val="640"/>
                  <w:marRight w:val="0"/>
                  <w:marTop w:val="0"/>
                  <w:marBottom w:val="0"/>
                  <w:divBdr>
                    <w:top w:val="none" w:sz="0" w:space="0" w:color="auto"/>
                    <w:left w:val="none" w:sz="0" w:space="0" w:color="auto"/>
                    <w:bottom w:val="none" w:sz="0" w:space="0" w:color="auto"/>
                    <w:right w:val="none" w:sz="0" w:space="0" w:color="auto"/>
                  </w:divBdr>
                </w:div>
                <w:div w:id="1812792776">
                  <w:marLeft w:val="640"/>
                  <w:marRight w:val="0"/>
                  <w:marTop w:val="0"/>
                  <w:marBottom w:val="0"/>
                  <w:divBdr>
                    <w:top w:val="none" w:sz="0" w:space="0" w:color="auto"/>
                    <w:left w:val="none" w:sz="0" w:space="0" w:color="auto"/>
                    <w:bottom w:val="none" w:sz="0" w:space="0" w:color="auto"/>
                    <w:right w:val="none" w:sz="0" w:space="0" w:color="auto"/>
                  </w:divBdr>
                </w:div>
                <w:div w:id="1818835907">
                  <w:marLeft w:val="640"/>
                  <w:marRight w:val="0"/>
                  <w:marTop w:val="0"/>
                  <w:marBottom w:val="0"/>
                  <w:divBdr>
                    <w:top w:val="none" w:sz="0" w:space="0" w:color="auto"/>
                    <w:left w:val="none" w:sz="0" w:space="0" w:color="auto"/>
                    <w:bottom w:val="none" w:sz="0" w:space="0" w:color="auto"/>
                    <w:right w:val="none" w:sz="0" w:space="0" w:color="auto"/>
                  </w:divBdr>
                </w:div>
                <w:div w:id="1867254402">
                  <w:marLeft w:val="640"/>
                  <w:marRight w:val="0"/>
                  <w:marTop w:val="0"/>
                  <w:marBottom w:val="0"/>
                  <w:divBdr>
                    <w:top w:val="none" w:sz="0" w:space="0" w:color="auto"/>
                    <w:left w:val="none" w:sz="0" w:space="0" w:color="auto"/>
                    <w:bottom w:val="none" w:sz="0" w:space="0" w:color="auto"/>
                    <w:right w:val="none" w:sz="0" w:space="0" w:color="auto"/>
                  </w:divBdr>
                </w:div>
                <w:div w:id="1910530533">
                  <w:marLeft w:val="640"/>
                  <w:marRight w:val="0"/>
                  <w:marTop w:val="0"/>
                  <w:marBottom w:val="0"/>
                  <w:divBdr>
                    <w:top w:val="none" w:sz="0" w:space="0" w:color="auto"/>
                    <w:left w:val="none" w:sz="0" w:space="0" w:color="auto"/>
                    <w:bottom w:val="none" w:sz="0" w:space="0" w:color="auto"/>
                    <w:right w:val="none" w:sz="0" w:space="0" w:color="auto"/>
                  </w:divBdr>
                </w:div>
                <w:div w:id="1918633803">
                  <w:marLeft w:val="640"/>
                  <w:marRight w:val="0"/>
                  <w:marTop w:val="0"/>
                  <w:marBottom w:val="0"/>
                  <w:divBdr>
                    <w:top w:val="none" w:sz="0" w:space="0" w:color="auto"/>
                    <w:left w:val="none" w:sz="0" w:space="0" w:color="auto"/>
                    <w:bottom w:val="none" w:sz="0" w:space="0" w:color="auto"/>
                    <w:right w:val="none" w:sz="0" w:space="0" w:color="auto"/>
                  </w:divBdr>
                </w:div>
                <w:div w:id="1941252469">
                  <w:marLeft w:val="640"/>
                  <w:marRight w:val="0"/>
                  <w:marTop w:val="0"/>
                  <w:marBottom w:val="0"/>
                  <w:divBdr>
                    <w:top w:val="none" w:sz="0" w:space="0" w:color="auto"/>
                    <w:left w:val="none" w:sz="0" w:space="0" w:color="auto"/>
                    <w:bottom w:val="none" w:sz="0" w:space="0" w:color="auto"/>
                    <w:right w:val="none" w:sz="0" w:space="0" w:color="auto"/>
                  </w:divBdr>
                </w:div>
              </w:divsChild>
            </w:div>
            <w:div w:id="1312055300">
              <w:marLeft w:val="0"/>
              <w:marRight w:val="0"/>
              <w:marTop w:val="0"/>
              <w:marBottom w:val="0"/>
              <w:divBdr>
                <w:top w:val="none" w:sz="0" w:space="0" w:color="auto"/>
                <w:left w:val="none" w:sz="0" w:space="0" w:color="auto"/>
                <w:bottom w:val="none" w:sz="0" w:space="0" w:color="auto"/>
                <w:right w:val="none" w:sz="0" w:space="0" w:color="auto"/>
              </w:divBdr>
              <w:divsChild>
                <w:div w:id="3940841">
                  <w:marLeft w:val="640"/>
                  <w:marRight w:val="0"/>
                  <w:marTop w:val="0"/>
                  <w:marBottom w:val="0"/>
                  <w:divBdr>
                    <w:top w:val="none" w:sz="0" w:space="0" w:color="auto"/>
                    <w:left w:val="none" w:sz="0" w:space="0" w:color="auto"/>
                    <w:bottom w:val="none" w:sz="0" w:space="0" w:color="auto"/>
                    <w:right w:val="none" w:sz="0" w:space="0" w:color="auto"/>
                  </w:divBdr>
                </w:div>
                <w:div w:id="27295377">
                  <w:marLeft w:val="640"/>
                  <w:marRight w:val="0"/>
                  <w:marTop w:val="0"/>
                  <w:marBottom w:val="0"/>
                  <w:divBdr>
                    <w:top w:val="none" w:sz="0" w:space="0" w:color="auto"/>
                    <w:left w:val="none" w:sz="0" w:space="0" w:color="auto"/>
                    <w:bottom w:val="none" w:sz="0" w:space="0" w:color="auto"/>
                    <w:right w:val="none" w:sz="0" w:space="0" w:color="auto"/>
                  </w:divBdr>
                </w:div>
                <w:div w:id="29841083">
                  <w:marLeft w:val="640"/>
                  <w:marRight w:val="0"/>
                  <w:marTop w:val="0"/>
                  <w:marBottom w:val="0"/>
                  <w:divBdr>
                    <w:top w:val="none" w:sz="0" w:space="0" w:color="auto"/>
                    <w:left w:val="none" w:sz="0" w:space="0" w:color="auto"/>
                    <w:bottom w:val="none" w:sz="0" w:space="0" w:color="auto"/>
                    <w:right w:val="none" w:sz="0" w:space="0" w:color="auto"/>
                  </w:divBdr>
                </w:div>
                <w:div w:id="90668658">
                  <w:marLeft w:val="640"/>
                  <w:marRight w:val="0"/>
                  <w:marTop w:val="0"/>
                  <w:marBottom w:val="0"/>
                  <w:divBdr>
                    <w:top w:val="none" w:sz="0" w:space="0" w:color="auto"/>
                    <w:left w:val="none" w:sz="0" w:space="0" w:color="auto"/>
                    <w:bottom w:val="none" w:sz="0" w:space="0" w:color="auto"/>
                    <w:right w:val="none" w:sz="0" w:space="0" w:color="auto"/>
                  </w:divBdr>
                </w:div>
                <w:div w:id="106242106">
                  <w:marLeft w:val="640"/>
                  <w:marRight w:val="0"/>
                  <w:marTop w:val="0"/>
                  <w:marBottom w:val="0"/>
                  <w:divBdr>
                    <w:top w:val="none" w:sz="0" w:space="0" w:color="auto"/>
                    <w:left w:val="none" w:sz="0" w:space="0" w:color="auto"/>
                    <w:bottom w:val="none" w:sz="0" w:space="0" w:color="auto"/>
                    <w:right w:val="none" w:sz="0" w:space="0" w:color="auto"/>
                  </w:divBdr>
                </w:div>
                <w:div w:id="145362889">
                  <w:marLeft w:val="640"/>
                  <w:marRight w:val="0"/>
                  <w:marTop w:val="0"/>
                  <w:marBottom w:val="0"/>
                  <w:divBdr>
                    <w:top w:val="none" w:sz="0" w:space="0" w:color="auto"/>
                    <w:left w:val="none" w:sz="0" w:space="0" w:color="auto"/>
                    <w:bottom w:val="none" w:sz="0" w:space="0" w:color="auto"/>
                    <w:right w:val="none" w:sz="0" w:space="0" w:color="auto"/>
                  </w:divBdr>
                </w:div>
                <w:div w:id="200434494">
                  <w:marLeft w:val="640"/>
                  <w:marRight w:val="0"/>
                  <w:marTop w:val="0"/>
                  <w:marBottom w:val="0"/>
                  <w:divBdr>
                    <w:top w:val="none" w:sz="0" w:space="0" w:color="auto"/>
                    <w:left w:val="none" w:sz="0" w:space="0" w:color="auto"/>
                    <w:bottom w:val="none" w:sz="0" w:space="0" w:color="auto"/>
                    <w:right w:val="none" w:sz="0" w:space="0" w:color="auto"/>
                  </w:divBdr>
                </w:div>
                <w:div w:id="357658475">
                  <w:marLeft w:val="640"/>
                  <w:marRight w:val="0"/>
                  <w:marTop w:val="0"/>
                  <w:marBottom w:val="0"/>
                  <w:divBdr>
                    <w:top w:val="none" w:sz="0" w:space="0" w:color="auto"/>
                    <w:left w:val="none" w:sz="0" w:space="0" w:color="auto"/>
                    <w:bottom w:val="none" w:sz="0" w:space="0" w:color="auto"/>
                    <w:right w:val="none" w:sz="0" w:space="0" w:color="auto"/>
                  </w:divBdr>
                </w:div>
                <w:div w:id="363018132">
                  <w:marLeft w:val="640"/>
                  <w:marRight w:val="0"/>
                  <w:marTop w:val="0"/>
                  <w:marBottom w:val="0"/>
                  <w:divBdr>
                    <w:top w:val="none" w:sz="0" w:space="0" w:color="auto"/>
                    <w:left w:val="none" w:sz="0" w:space="0" w:color="auto"/>
                    <w:bottom w:val="none" w:sz="0" w:space="0" w:color="auto"/>
                    <w:right w:val="none" w:sz="0" w:space="0" w:color="auto"/>
                  </w:divBdr>
                </w:div>
                <w:div w:id="446242419">
                  <w:marLeft w:val="640"/>
                  <w:marRight w:val="0"/>
                  <w:marTop w:val="0"/>
                  <w:marBottom w:val="0"/>
                  <w:divBdr>
                    <w:top w:val="none" w:sz="0" w:space="0" w:color="auto"/>
                    <w:left w:val="none" w:sz="0" w:space="0" w:color="auto"/>
                    <w:bottom w:val="none" w:sz="0" w:space="0" w:color="auto"/>
                    <w:right w:val="none" w:sz="0" w:space="0" w:color="auto"/>
                  </w:divBdr>
                </w:div>
                <w:div w:id="487792201">
                  <w:marLeft w:val="640"/>
                  <w:marRight w:val="0"/>
                  <w:marTop w:val="0"/>
                  <w:marBottom w:val="0"/>
                  <w:divBdr>
                    <w:top w:val="none" w:sz="0" w:space="0" w:color="auto"/>
                    <w:left w:val="none" w:sz="0" w:space="0" w:color="auto"/>
                    <w:bottom w:val="none" w:sz="0" w:space="0" w:color="auto"/>
                    <w:right w:val="none" w:sz="0" w:space="0" w:color="auto"/>
                  </w:divBdr>
                </w:div>
                <w:div w:id="491991312">
                  <w:marLeft w:val="640"/>
                  <w:marRight w:val="0"/>
                  <w:marTop w:val="0"/>
                  <w:marBottom w:val="0"/>
                  <w:divBdr>
                    <w:top w:val="none" w:sz="0" w:space="0" w:color="auto"/>
                    <w:left w:val="none" w:sz="0" w:space="0" w:color="auto"/>
                    <w:bottom w:val="none" w:sz="0" w:space="0" w:color="auto"/>
                    <w:right w:val="none" w:sz="0" w:space="0" w:color="auto"/>
                  </w:divBdr>
                </w:div>
                <w:div w:id="507520359">
                  <w:marLeft w:val="640"/>
                  <w:marRight w:val="0"/>
                  <w:marTop w:val="0"/>
                  <w:marBottom w:val="0"/>
                  <w:divBdr>
                    <w:top w:val="none" w:sz="0" w:space="0" w:color="auto"/>
                    <w:left w:val="none" w:sz="0" w:space="0" w:color="auto"/>
                    <w:bottom w:val="none" w:sz="0" w:space="0" w:color="auto"/>
                    <w:right w:val="none" w:sz="0" w:space="0" w:color="auto"/>
                  </w:divBdr>
                </w:div>
                <w:div w:id="519664869">
                  <w:marLeft w:val="640"/>
                  <w:marRight w:val="0"/>
                  <w:marTop w:val="0"/>
                  <w:marBottom w:val="0"/>
                  <w:divBdr>
                    <w:top w:val="none" w:sz="0" w:space="0" w:color="auto"/>
                    <w:left w:val="none" w:sz="0" w:space="0" w:color="auto"/>
                    <w:bottom w:val="none" w:sz="0" w:space="0" w:color="auto"/>
                    <w:right w:val="none" w:sz="0" w:space="0" w:color="auto"/>
                  </w:divBdr>
                </w:div>
                <w:div w:id="666909642">
                  <w:marLeft w:val="640"/>
                  <w:marRight w:val="0"/>
                  <w:marTop w:val="0"/>
                  <w:marBottom w:val="0"/>
                  <w:divBdr>
                    <w:top w:val="none" w:sz="0" w:space="0" w:color="auto"/>
                    <w:left w:val="none" w:sz="0" w:space="0" w:color="auto"/>
                    <w:bottom w:val="none" w:sz="0" w:space="0" w:color="auto"/>
                    <w:right w:val="none" w:sz="0" w:space="0" w:color="auto"/>
                  </w:divBdr>
                </w:div>
                <w:div w:id="693965748">
                  <w:marLeft w:val="640"/>
                  <w:marRight w:val="0"/>
                  <w:marTop w:val="0"/>
                  <w:marBottom w:val="0"/>
                  <w:divBdr>
                    <w:top w:val="none" w:sz="0" w:space="0" w:color="auto"/>
                    <w:left w:val="none" w:sz="0" w:space="0" w:color="auto"/>
                    <w:bottom w:val="none" w:sz="0" w:space="0" w:color="auto"/>
                    <w:right w:val="none" w:sz="0" w:space="0" w:color="auto"/>
                  </w:divBdr>
                </w:div>
                <w:div w:id="694231642">
                  <w:marLeft w:val="640"/>
                  <w:marRight w:val="0"/>
                  <w:marTop w:val="0"/>
                  <w:marBottom w:val="0"/>
                  <w:divBdr>
                    <w:top w:val="none" w:sz="0" w:space="0" w:color="auto"/>
                    <w:left w:val="none" w:sz="0" w:space="0" w:color="auto"/>
                    <w:bottom w:val="none" w:sz="0" w:space="0" w:color="auto"/>
                    <w:right w:val="none" w:sz="0" w:space="0" w:color="auto"/>
                  </w:divBdr>
                </w:div>
                <w:div w:id="725107979">
                  <w:marLeft w:val="640"/>
                  <w:marRight w:val="0"/>
                  <w:marTop w:val="0"/>
                  <w:marBottom w:val="0"/>
                  <w:divBdr>
                    <w:top w:val="none" w:sz="0" w:space="0" w:color="auto"/>
                    <w:left w:val="none" w:sz="0" w:space="0" w:color="auto"/>
                    <w:bottom w:val="none" w:sz="0" w:space="0" w:color="auto"/>
                    <w:right w:val="none" w:sz="0" w:space="0" w:color="auto"/>
                  </w:divBdr>
                </w:div>
                <w:div w:id="817259346">
                  <w:marLeft w:val="640"/>
                  <w:marRight w:val="0"/>
                  <w:marTop w:val="0"/>
                  <w:marBottom w:val="0"/>
                  <w:divBdr>
                    <w:top w:val="none" w:sz="0" w:space="0" w:color="auto"/>
                    <w:left w:val="none" w:sz="0" w:space="0" w:color="auto"/>
                    <w:bottom w:val="none" w:sz="0" w:space="0" w:color="auto"/>
                    <w:right w:val="none" w:sz="0" w:space="0" w:color="auto"/>
                  </w:divBdr>
                </w:div>
                <w:div w:id="826164935">
                  <w:marLeft w:val="640"/>
                  <w:marRight w:val="0"/>
                  <w:marTop w:val="0"/>
                  <w:marBottom w:val="0"/>
                  <w:divBdr>
                    <w:top w:val="none" w:sz="0" w:space="0" w:color="auto"/>
                    <w:left w:val="none" w:sz="0" w:space="0" w:color="auto"/>
                    <w:bottom w:val="none" w:sz="0" w:space="0" w:color="auto"/>
                    <w:right w:val="none" w:sz="0" w:space="0" w:color="auto"/>
                  </w:divBdr>
                </w:div>
                <w:div w:id="848906142">
                  <w:marLeft w:val="640"/>
                  <w:marRight w:val="0"/>
                  <w:marTop w:val="0"/>
                  <w:marBottom w:val="0"/>
                  <w:divBdr>
                    <w:top w:val="none" w:sz="0" w:space="0" w:color="auto"/>
                    <w:left w:val="none" w:sz="0" w:space="0" w:color="auto"/>
                    <w:bottom w:val="none" w:sz="0" w:space="0" w:color="auto"/>
                    <w:right w:val="none" w:sz="0" w:space="0" w:color="auto"/>
                  </w:divBdr>
                </w:div>
                <w:div w:id="850335998">
                  <w:marLeft w:val="640"/>
                  <w:marRight w:val="0"/>
                  <w:marTop w:val="0"/>
                  <w:marBottom w:val="0"/>
                  <w:divBdr>
                    <w:top w:val="none" w:sz="0" w:space="0" w:color="auto"/>
                    <w:left w:val="none" w:sz="0" w:space="0" w:color="auto"/>
                    <w:bottom w:val="none" w:sz="0" w:space="0" w:color="auto"/>
                    <w:right w:val="none" w:sz="0" w:space="0" w:color="auto"/>
                  </w:divBdr>
                </w:div>
                <w:div w:id="963728129">
                  <w:marLeft w:val="640"/>
                  <w:marRight w:val="0"/>
                  <w:marTop w:val="0"/>
                  <w:marBottom w:val="0"/>
                  <w:divBdr>
                    <w:top w:val="none" w:sz="0" w:space="0" w:color="auto"/>
                    <w:left w:val="none" w:sz="0" w:space="0" w:color="auto"/>
                    <w:bottom w:val="none" w:sz="0" w:space="0" w:color="auto"/>
                    <w:right w:val="none" w:sz="0" w:space="0" w:color="auto"/>
                  </w:divBdr>
                </w:div>
                <w:div w:id="974600177">
                  <w:marLeft w:val="640"/>
                  <w:marRight w:val="0"/>
                  <w:marTop w:val="0"/>
                  <w:marBottom w:val="0"/>
                  <w:divBdr>
                    <w:top w:val="none" w:sz="0" w:space="0" w:color="auto"/>
                    <w:left w:val="none" w:sz="0" w:space="0" w:color="auto"/>
                    <w:bottom w:val="none" w:sz="0" w:space="0" w:color="auto"/>
                    <w:right w:val="none" w:sz="0" w:space="0" w:color="auto"/>
                  </w:divBdr>
                </w:div>
                <w:div w:id="1028677866">
                  <w:marLeft w:val="640"/>
                  <w:marRight w:val="0"/>
                  <w:marTop w:val="0"/>
                  <w:marBottom w:val="0"/>
                  <w:divBdr>
                    <w:top w:val="none" w:sz="0" w:space="0" w:color="auto"/>
                    <w:left w:val="none" w:sz="0" w:space="0" w:color="auto"/>
                    <w:bottom w:val="none" w:sz="0" w:space="0" w:color="auto"/>
                    <w:right w:val="none" w:sz="0" w:space="0" w:color="auto"/>
                  </w:divBdr>
                </w:div>
                <w:div w:id="1037852530">
                  <w:marLeft w:val="640"/>
                  <w:marRight w:val="0"/>
                  <w:marTop w:val="0"/>
                  <w:marBottom w:val="0"/>
                  <w:divBdr>
                    <w:top w:val="none" w:sz="0" w:space="0" w:color="auto"/>
                    <w:left w:val="none" w:sz="0" w:space="0" w:color="auto"/>
                    <w:bottom w:val="none" w:sz="0" w:space="0" w:color="auto"/>
                    <w:right w:val="none" w:sz="0" w:space="0" w:color="auto"/>
                  </w:divBdr>
                </w:div>
                <w:div w:id="1085150850">
                  <w:marLeft w:val="640"/>
                  <w:marRight w:val="0"/>
                  <w:marTop w:val="0"/>
                  <w:marBottom w:val="0"/>
                  <w:divBdr>
                    <w:top w:val="none" w:sz="0" w:space="0" w:color="auto"/>
                    <w:left w:val="none" w:sz="0" w:space="0" w:color="auto"/>
                    <w:bottom w:val="none" w:sz="0" w:space="0" w:color="auto"/>
                    <w:right w:val="none" w:sz="0" w:space="0" w:color="auto"/>
                  </w:divBdr>
                </w:div>
                <w:div w:id="1101027259">
                  <w:marLeft w:val="640"/>
                  <w:marRight w:val="0"/>
                  <w:marTop w:val="0"/>
                  <w:marBottom w:val="0"/>
                  <w:divBdr>
                    <w:top w:val="none" w:sz="0" w:space="0" w:color="auto"/>
                    <w:left w:val="none" w:sz="0" w:space="0" w:color="auto"/>
                    <w:bottom w:val="none" w:sz="0" w:space="0" w:color="auto"/>
                    <w:right w:val="none" w:sz="0" w:space="0" w:color="auto"/>
                  </w:divBdr>
                </w:div>
                <w:div w:id="1136030390">
                  <w:marLeft w:val="640"/>
                  <w:marRight w:val="0"/>
                  <w:marTop w:val="0"/>
                  <w:marBottom w:val="0"/>
                  <w:divBdr>
                    <w:top w:val="none" w:sz="0" w:space="0" w:color="auto"/>
                    <w:left w:val="none" w:sz="0" w:space="0" w:color="auto"/>
                    <w:bottom w:val="none" w:sz="0" w:space="0" w:color="auto"/>
                    <w:right w:val="none" w:sz="0" w:space="0" w:color="auto"/>
                  </w:divBdr>
                </w:div>
                <w:div w:id="1233085015">
                  <w:marLeft w:val="640"/>
                  <w:marRight w:val="0"/>
                  <w:marTop w:val="0"/>
                  <w:marBottom w:val="0"/>
                  <w:divBdr>
                    <w:top w:val="none" w:sz="0" w:space="0" w:color="auto"/>
                    <w:left w:val="none" w:sz="0" w:space="0" w:color="auto"/>
                    <w:bottom w:val="none" w:sz="0" w:space="0" w:color="auto"/>
                    <w:right w:val="none" w:sz="0" w:space="0" w:color="auto"/>
                  </w:divBdr>
                </w:div>
                <w:div w:id="1259829781">
                  <w:marLeft w:val="640"/>
                  <w:marRight w:val="0"/>
                  <w:marTop w:val="0"/>
                  <w:marBottom w:val="0"/>
                  <w:divBdr>
                    <w:top w:val="none" w:sz="0" w:space="0" w:color="auto"/>
                    <w:left w:val="none" w:sz="0" w:space="0" w:color="auto"/>
                    <w:bottom w:val="none" w:sz="0" w:space="0" w:color="auto"/>
                    <w:right w:val="none" w:sz="0" w:space="0" w:color="auto"/>
                  </w:divBdr>
                </w:div>
                <w:div w:id="1265965937">
                  <w:marLeft w:val="640"/>
                  <w:marRight w:val="0"/>
                  <w:marTop w:val="0"/>
                  <w:marBottom w:val="0"/>
                  <w:divBdr>
                    <w:top w:val="none" w:sz="0" w:space="0" w:color="auto"/>
                    <w:left w:val="none" w:sz="0" w:space="0" w:color="auto"/>
                    <w:bottom w:val="none" w:sz="0" w:space="0" w:color="auto"/>
                    <w:right w:val="none" w:sz="0" w:space="0" w:color="auto"/>
                  </w:divBdr>
                </w:div>
                <w:div w:id="1324705253">
                  <w:marLeft w:val="640"/>
                  <w:marRight w:val="0"/>
                  <w:marTop w:val="0"/>
                  <w:marBottom w:val="0"/>
                  <w:divBdr>
                    <w:top w:val="none" w:sz="0" w:space="0" w:color="auto"/>
                    <w:left w:val="none" w:sz="0" w:space="0" w:color="auto"/>
                    <w:bottom w:val="none" w:sz="0" w:space="0" w:color="auto"/>
                    <w:right w:val="none" w:sz="0" w:space="0" w:color="auto"/>
                  </w:divBdr>
                </w:div>
                <w:div w:id="1358387405">
                  <w:marLeft w:val="640"/>
                  <w:marRight w:val="0"/>
                  <w:marTop w:val="0"/>
                  <w:marBottom w:val="0"/>
                  <w:divBdr>
                    <w:top w:val="none" w:sz="0" w:space="0" w:color="auto"/>
                    <w:left w:val="none" w:sz="0" w:space="0" w:color="auto"/>
                    <w:bottom w:val="none" w:sz="0" w:space="0" w:color="auto"/>
                    <w:right w:val="none" w:sz="0" w:space="0" w:color="auto"/>
                  </w:divBdr>
                </w:div>
                <w:div w:id="1363048586">
                  <w:marLeft w:val="640"/>
                  <w:marRight w:val="0"/>
                  <w:marTop w:val="0"/>
                  <w:marBottom w:val="0"/>
                  <w:divBdr>
                    <w:top w:val="none" w:sz="0" w:space="0" w:color="auto"/>
                    <w:left w:val="none" w:sz="0" w:space="0" w:color="auto"/>
                    <w:bottom w:val="none" w:sz="0" w:space="0" w:color="auto"/>
                    <w:right w:val="none" w:sz="0" w:space="0" w:color="auto"/>
                  </w:divBdr>
                </w:div>
                <w:div w:id="1363818922">
                  <w:marLeft w:val="640"/>
                  <w:marRight w:val="0"/>
                  <w:marTop w:val="0"/>
                  <w:marBottom w:val="0"/>
                  <w:divBdr>
                    <w:top w:val="none" w:sz="0" w:space="0" w:color="auto"/>
                    <w:left w:val="none" w:sz="0" w:space="0" w:color="auto"/>
                    <w:bottom w:val="none" w:sz="0" w:space="0" w:color="auto"/>
                    <w:right w:val="none" w:sz="0" w:space="0" w:color="auto"/>
                  </w:divBdr>
                </w:div>
                <w:div w:id="1385523354">
                  <w:marLeft w:val="640"/>
                  <w:marRight w:val="0"/>
                  <w:marTop w:val="0"/>
                  <w:marBottom w:val="0"/>
                  <w:divBdr>
                    <w:top w:val="none" w:sz="0" w:space="0" w:color="auto"/>
                    <w:left w:val="none" w:sz="0" w:space="0" w:color="auto"/>
                    <w:bottom w:val="none" w:sz="0" w:space="0" w:color="auto"/>
                    <w:right w:val="none" w:sz="0" w:space="0" w:color="auto"/>
                  </w:divBdr>
                </w:div>
                <w:div w:id="1489202864">
                  <w:marLeft w:val="640"/>
                  <w:marRight w:val="0"/>
                  <w:marTop w:val="0"/>
                  <w:marBottom w:val="0"/>
                  <w:divBdr>
                    <w:top w:val="none" w:sz="0" w:space="0" w:color="auto"/>
                    <w:left w:val="none" w:sz="0" w:space="0" w:color="auto"/>
                    <w:bottom w:val="none" w:sz="0" w:space="0" w:color="auto"/>
                    <w:right w:val="none" w:sz="0" w:space="0" w:color="auto"/>
                  </w:divBdr>
                </w:div>
                <w:div w:id="1572083784">
                  <w:marLeft w:val="640"/>
                  <w:marRight w:val="0"/>
                  <w:marTop w:val="0"/>
                  <w:marBottom w:val="0"/>
                  <w:divBdr>
                    <w:top w:val="none" w:sz="0" w:space="0" w:color="auto"/>
                    <w:left w:val="none" w:sz="0" w:space="0" w:color="auto"/>
                    <w:bottom w:val="none" w:sz="0" w:space="0" w:color="auto"/>
                    <w:right w:val="none" w:sz="0" w:space="0" w:color="auto"/>
                  </w:divBdr>
                </w:div>
                <w:div w:id="1642147432">
                  <w:marLeft w:val="640"/>
                  <w:marRight w:val="0"/>
                  <w:marTop w:val="0"/>
                  <w:marBottom w:val="0"/>
                  <w:divBdr>
                    <w:top w:val="none" w:sz="0" w:space="0" w:color="auto"/>
                    <w:left w:val="none" w:sz="0" w:space="0" w:color="auto"/>
                    <w:bottom w:val="none" w:sz="0" w:space="0" w:color="auto"/>
                    <w:right w:val="none" w:sz="0" w:space="0" w:color="auto"/>
                  </w:divBdr>
                </w:div>
                <w:div w:id="1649437950">
                  <w:marLeft w:val="640"/>
                  <w:marRight w:val="0"/>
                  <w:marTop w:val="0"/>
                  <w:marBottom w:val="0"/>
                  <w:divBdr>
                    <w:top w:val="none" w:sz="0" w:space="0" w:color="auto"/>
                    <w:left w:val="none" w:sz="0" w:space="0" w:color="auto"/>
                    <w:bottom w:val="none" w:sz="0" w:space="0" w:color="auto"/>
                    <w:right w:val="none" w:sz="0" w:space="0" w:color="auto"/>
                  </w:divBdr>
                </w:div>
                <w:div w:id="1735084638">
                  <w:marLeft w:val="640"/>
                  <w:marRight w:val="0"/>
                  <w:marTop w:val="0"/>
                  <w:marBottom w:val="0"/>
                  <w:divBdr>
                    <w:top w:val="none" w:sz="0" w:space="0" w:color="auto"/>
                    <w:left w:val="none" w:sz="0" w:space="0" w:color="auto"/>
                    <w:bottom w:val="none" w:sz="0" w:space="0" w:color="auto"/>
                    <w:right w:val="none" w:sz="0" w:space="0" w:color="auto"/>
                  </w:divBdr>
                </w:div>
                <w:div w:id="1754233245">
                  <w:marLeft w:val="640"/>
                  <w:marRight w:val="0"/>
                  <w:marTop w:val="0"/>
                  <w:marBottom w:val="0"/>
                  <w:divBdr>
                    <w:top w:val="none" w:sz="0" w:space="0" w:color="auto"/>
                    <w:left w:val="none" w:sz="0" w:space="0" w:color="auto"/>
                    <w:bottom w:val="none" w:sz="0" w:space="0" w:color="auto"/>
                    <w:right w:val="none" w:sz="0" w:space="0" w:color="auto"/>
                  </w:divBdr>
                </w:div>
                <w:div w:id="1798911255">
                  <w:marLeft w:val="640"/>
                  <w:marRight w:val="0"/>
                  <w:marTop w:val="0"/>
                  <w:marBottom w:val="0"/>
                  <w:divBdr>
                    <w:top w:val="none" w:sz="0" w:space="0" w:color="auto"/>
                    <w:left w:val="none" w:sz="0" w:space="0" w:color="auto"/>
                    <w:bottom w:val="none" w:sz="0" w:space="0" w:color="auto"/>
                    <w:right w:val="none" w:sz="0" w:space="0" w:color="auto"/>
                  </w:divBdr>
                </w:div>
                <w:div w:id="1885361211">
                  <w:marLeft w:val="640"/>
                  <w:marRight w:val="0"/>
                  <w:marTop w:val="0"/>
                  <w:marBottom w:val="0"/>
                  <w:divBdr>
                    <w:top w:val="none" w:sz="0" w:space="0" w:color="auto"/>
                    <w:left w:val="none" w:sz="0" w:space="0" w:color="auto"/>
                    <w:bottom w:val="none" w:sz="0" w:space="0" w:color="auto"/>
                    <w:right w:val="none" w:sz="0" w:space="0" w:color="auto"/>
                  </w:divBdr>
                </w:div>
                <w:div w:id="1893346459">
                  <w:marLeft w:val="640"/>
                  <w:marRight w:val="0"/>
                  <w:marTop w:val="0"/>
                  <w:marBottom w:val="0"/>
                  <w:divBdr>
                    <w:top w:val="none" w:sz="0" w:space="0" w:color="auto"/>
                    <w:left w:val="none" w:sz="0" w:space="0" w:color="auto"/>
                    <w:bottom w:val="none" w:sz="0" w:space="0" w:color="auto"/>
                    <w:right w:val="none" w:sz="0" w:space="0" w:color="auto"/>
                  </w:divBdr>
                </w:div>
                <w:div w:id="1935672307">
                  <w:marLeft w:val="640"/>
                  <w:marRight w:val="0"/>
                  <w:marTop w:val="0"/>
                  <w:marBottom w:val="0"/>
                  <w:divBdr>
                    <w:top w:val="none" w:sz="0" w:space="0" w:color="auto"/>
                    <w:left w:val="none" w:sz="0" w:space="0" w:color="auto"/>
                    <w:bottom w:val="none" w:sz="0" w:space="0" w:color="auto"/>
                    <w:right w:val="none" w:sz="0" w:space="0" w:color="auto"/>
                  </w:divBdr>
                </w:div>
                <w:div w:id="1969818442">
                  <w:marLeft w:val="640"/>
                  <w:marRight w:val="0"/>
                  <w:marTop w:val="0"/>
                  <w:marBottom w:val="0"/>
                  <w:divBdr>
                    <w:top w:val="none" w:sz="0" w:space="0" w:color="auto"/>
                    <w:left w:val="none" w:sz="0" w:space="0" w:color="auto"/>
                    <w:bottom w:val="none" w:sz="0" w:space="0" w:color="auto"/>
                    <w:right w:val="none" w:sz="0" w:space="0" w:color="auto"/>
                  </w:divBdr>
                </w:div>
                <w:div w:id="1980258761">
                  <w:marLeft w:val="640"/>
                  <w:marRight w:val="0"/>
                  <w:marTop w:val="0"/>
                  <w:marBottom w:val="0"/>
                  <w:divBdr>
                    <w:top w:val="none" w:sz="0" w:space="0" w:color="auto"/>
                    <w:left w:val="none" w:sz="0" w:space="0" w:color="auto"/>
                    <w:bottom w:val="none" w:sz="0" w:space="0" w:color="auto"/>
                    <w:right w:val="none" w:sz="0" w:space="0" w:color="auto"/>
                  </w:divBdr>
                </w:div>
                <w:div w:id="2016224674">
                  <w:marLeft w:val="640"/>
                  <w:marRight w:val="0"/>
                  <w:marTop w:val="0"/>
                  <w:marBottom w:val="0"/>
                  <w:divBdr>
                    <w:top w:val="none" w:sz="0" w:space="0" w:color="auto"/>
                    <w:left w:val="none" w:sz="0" w:space="0" w:color="auto"/>
                    <w:bottom w:val="none" w:sz="0" w:space="0" w:color="auto"/>
                    <w:right w:val="none" w:sz="0" w:space="0" w:color="auto"/>
                  </w:divBdr>
                </w:div>
                <w:div w:id="2022009135">
                  <w:marLeft w:val="640"/>
                  <w:marRight w:val="0"/>
                  <w:marTop w:val="0"/>
                  <w:marBottom w:val="0"/>
                  <w:divBdr>
                    <w:top w:val="none" w:sz="0" w:space="0" w:color="auto"/>
                    <w:left w:val="none" w:sz="0" w:space="0" w:color="auto"/>
                    <w:bottom w:val="none" w:sz="0" w:space="0" w:color="auto"/>
                    <w:right w:val="none" w:sz="0" w:space="0" w:color="auto"/>
                  </w:divBdr>
                </w:div>
                <w:div w:id="2056269297">
                  <w:marLeft w:val="640"/>
                  <w:marRight w:val="0"/>
                  <w:marTop w:val="0"/>
                  <w:marBottom w:val="0"/>
                  <w:divBdr>
                    <w:top w:val="none" w:sz="0" w:space="0" w:color="auto"/>
                    <w:left w:val="none" w:sz="0" w:space="0" w:color="auto"/>
                    <w:bottom w:val="none" w:sz="0" w:space="0" w:color="auto"/>
                    <w:right w:val="none" w:sz="0" w:space="0" w:color="auto"/>
                  </w:divBdr>
                </w:div>
                <w:div w:id="2088309840">
                  <w:marLeft w:val="640"/>
                  <w:marRight w:val="0"/>
                  <w:marTop w:val="0"/>
                  <w:marBottom w:val="0"/>
                  <w:divBdr>
                    <w:top w:val="none" w:sz="0" w:space="0" w:color="auto"/>
                    <w:left w:val="none" w:sz="0" w:space="0" w:color="auto"/>
                    <w:bottom w:val="none" w:sz="0" w:space="0" w:color="auto"/>
                    <w:right w:val="none" w:sz="0" w:space="0" w:color="auto"/>
                  </w:divBdr>
                </w:div>
                <w:div w:id="2112117409">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690108521">
          <w:marLeft w:val="640"/>
          <w:marRight w:val="0"/>
          <w:marTop w:val="0"/>
          <w:marBottom w:val="0"/>
          <w:divBdr>
            <w:top w:val="none" w:sz="0" w:space="0" w:color="auto"/>
            <w:left w:val="none" w:sz="0" w:space="0" w:color="auto"/>
            <w:bottom w:val="none" w:sz="0" w:space="0" w:color="auto"/>
            <w:right w:val="none" w:sz="0" w:space="0" w:color="auto"/>
          </w:divBdr>
        </w:div>
        <w:div w:id="1809592062">
          <w:marLeft w:val="640"/>
          <w:marRight w:val="0"/>
          <w:marTop w:val="0"/>
          <w:marBottom w:val="0"/>
          <w:divBdr>
            <w:top w:val="none" w:sz="0" w:space="0" w:color="auto"/>
            <w:left w:val="none" w:sz="0" w:space="0" w:color="auto"/>
            <w:bottom w:val="none" w:sz="0" w:space="0" w:color="auto"/>
            <w:right w:val="none" w:sz="0" w:space="0" w:color="auto"/>
          </w:divBdr>
        </w:div>
        <w:div w:id="1872065365">
          <w:marLeft w:val="640"/>
          <w:marRight w:val="0"/>
          <w:marTop w:val="0"/>
          <w:marBottom w:val="0"/>
          <w:divBdr>
            <w:top w:val="none" w:sz="0" w:space="0" w:color="auto"/>
            <w:left w:val="none" w:sz="0" w:space="0" w:color="auto"/>
            <w:bottom w:val="none" w:sz="0" w:space="0" w:color="auto"/>
            <w:right w:val="none" w:sz="0" w:space="0" w:color="auto"/>
          </w:divBdr>
        </w:div>
        <w:div w:id="1882666487">
          <w:marLeft w:val="640"/>
          <w:marRight w:val="0"/>
          <w:marTop w:val="0"/>
          <w:marBottom w:val="0"/>
          <w:divBdr>
            <w:top w:val="none" w:sz="0" w:space="0" w:color="auto"/>
            <w:left w:val="none" w:sz="0" w:space="0" w:color="auto"/>
            <w:bottom w:val="none" w:sz="0" w:space="0" w:color="auto"/>
            <w:right w:val="none" w:sz="0" w:space="0" w:color="auto"/>
          </w:divBdr>
        </w:div>
        <w:div w:id="2012029144">
          <w:marLeft w:val="640"/>
          <w:marRight w:val="0"/>
          <w:marTop w:val="0"/>
          <w:marBottom w:val="0"/>
          <w:divBdr>
            <w:top w:val="none" w:sz="0" w:space="0" w:color="auto"/>
            <w:left w:val="none" w:sz="0" w:space="0" w:color="auto"/>
            <w:bottom w:val="none" w:sz="0" w:space="0" w:color="auto"/>
            <w:right w:val="none" w:sz="0" w:space="0" w:color="auto"/>
          </w:divBdr>
        </w:div>
        <w:div w:id="2023820630">
          <w:marLeft w:val="640"/>
          <w:marRight w:val="0"/>
          <w:marTop w:val="0"/>
          <w:marBottom w:val="0"/>
          <w:divBdr>
            <w:top w:val="none" w:sz="0" w:space="0" w:color="auto"/>
            <w:left w:val="none" w:sz="0" w:space="0" w:color="auto"/>
            <w:bottom w:val="none" w:sz="0" w:space="0" w:color="auto"/>
            <w:right w:val="none" w:sz="0" w:space="0" w:color="auto"/>
          </w:divBdr>
        </w:div>
      </w:divsChild>
    </w:div>
    <w:div w:id="204679704">
      <w:bodyDiv w:val="1"/>
      <w:marLeft w:val="0"/>
      <w:marRight w:val="0"/>
      <w:marTop w:val="0"/>
      <w:marBottom w:val="0"/>
      <w:divBdr>
        <w:top w:val="none" w:sz="0" w:space="0" w:color="auto"/>
        <w:left w:val="none" w:sz="0" w:space="0" w:color="auto"/>
        <w:bottom w:val="none" w:sz="0" w:space="0" w:color="auto"/>
        <w:right w:val="none" w:sz="0" w:space="0" w:color="auto"/>
      </w:divBdr>
    </w:div>
    <w:div w:id="206187858">
      <w:bodyDiv w:val="1"/>
      <w:marLeft w:val="0"/>
      <w:marRight w:val="0"/>
      <w:marTop w:val="0"/>
      <w:marBottom w:val="0"/>
      <w:divBdr>
        <w:top w:val="none" w:sz="0" w:space="0" w:color="auto"/>
        <w:left w:val="none" w:sz="0" w:space="0" w:color="auto"/>
        <w:bottom w:val="none" w:sz="0" w:space="0" w:color="auto"/>
        <w:right w:val="none" w:sz="0" w:space="0" w:color="auto"/>
      </w:divBdr>
      <w:divsChild>
        <w:div w:id="100340892">
          <w:marLeft w:val="640"/>
          <w:marRight w:val="0"/>
          <w:marTop w:val="0"/>
          <w:marBottom w:val="0"/>
          <w:divBdr>
            <w:top w:val="none" w:sz="0" w:space="0" w:color="auto"/>
            <w:left w:val="none" w:sz="0" w:space="0" w:color="auto"/>
            <w:bottom w:val="none" w:sz="0" w:space="0" w:color="auto"/>
            <w:right w:val="none" w:sz="0" w:space="0" w:color="auto"/>
          </w:divBdr>
        </w:div>
        <w:div w:id="249043879">
          <w:marLeft w:val="640"/>
          <w:marRight w:val="0"/>
          <w:marTop w:val="0"/>
          <w:marBottom w:val="0"/>
          <w:divBdr>
            <w:top w:val="none" w:sz="0" w:space="0" w:color="auto"/>
            <w:left w:val="none" w:sz="0" w:space="0" w:color="auto"/>
            <w:bottom w:val="none" w:sz="0" w:space="0" w:color="auto"/>
            <w:right w:val="none" w:sz="0" w:space="0" w:color="auto"/>
          </w:divBdr>
        </w:div>
        <w:div w:id="331181745">
          <w:marLeft w:val="640"/>
          <w:marRight w:val="0"/>
          <w:marTop w:val="0"/>
          <w:marBottom w:val="0"/>
          <w:divBdr>
            <w:top w:val="none" w:sz="0" w:space="0" w:color="auto"/>
            <w:left w:val="none" w:sz="0" w:space="0" w:color="auto"/>
            <w:bottom w:val="none" w:sz="0" w:space="0" w:color="auto"/>
            <w:right w:val="none" w:sz="0" w:space="0" w:color="auto"/>
          </w:divBdr>
        </w:div>
        <w:div w:id="754979031">
          <w:marLeft w:val="640"/>
          <w:marRight w:val="0"/>
          <w:marTop w:val="0"/>
          <w:marBottom w:val="0"/>
          <w:divBdr>
            <w:top w:val="none" w:sz="0" w:space="0" w:color="auto"/>
            <w:left w:val="none" w:sz="0" w:space="0" w:color="auto"/>
            <w:bottom w:val="none" w:sz="0" w:space="0" w:color="auto"/>
            <w:right w:val="none" w:sz="0" w:space="0" w:color="auto"/>
          </w:divBdr>
        </w:div>
        <w:div w:id="834149849">
          <w:marLeft w:val="640"/>
          <w:marRight w:val="0"/>
          <w:marTop w:val="0"/>
          <w:marBottom w:val="0"/>
          <w:divBdr>
            <w:top w:val="none" w:sz="0" w:space="0" w:color="auto"/>
            <w:left w:val="none" w:sz="0" w:space="0" w:color="auto"/>
            <w:bottom w:val="none" w:sz="0" w:space="0" w:color="auto"/>
            <w:right w:val="none" w:sz="0" w:space="0" w:color="auto"/>
          </w:divBdr>
        </w:div>
        <w:div w:id="844591077">
          <w:marLeft w:val="640"/>
          <w:marRight w:val="0"/>
          <w:marTop w:val="0"/>
          <w:marBottom w:val="0"/>
          <w:divBdr>
            <w:top w:val="none" w:sz="0" w:space="0" w:color="auto"/>
            <w:left w:val="none" w:sz="0" w:space="0" w:color="auto"/>
            <w:bottom w:val="none" w:sz="0" w:space="0" w:color="auto"/>
            <w:right w:val="none" w:sz="0" w:space="0" w:color="auto"/>
          </w:divBdr>
        </w:div>
        <w:div w:id="858665607">
          <w:marLeft w:val="640"/>
          <w:marRight w:val="0"/>
          <w:marTop w:val="0"/>
          <w:marBottom w:val="0"/>
          <w:divBdr>
            <w:top w:val="none" w:sz="0" w:space="0" w:color="auto"/>
            <w:left w:val="none" w:sz="0" w:space="0" w:color="auto"/>
            <w:bottom w:val="none" w:sz="0" w:space="0" w:color="auto"/>
            <w:right w:val="none" w:sz="0" w:space="0" w:color="auto"/>
          </w:divBdr>
        </w:div>
        <w:div w:id="1075787652">
          <w:marLeft w:val="640"/>
          <w:marRight w:val="0"/>
          <w:marTop w:val="0"/>
          <w:marBottom w:val="0"/>
          <w:divBdr>
            <w:top w:val="none" w:sz="0" w:space="0" w:color="auto"/>
            <w:left w:val="none" w:sz="0" w:space="0" w:color="auto"/>
            <w:bottom w:val="none" w:sz="0" w:space="0" w:color="auto"/>
            <w:right w:val="none" w:sz="0" w:space="0" w:color="auto"/>
          </w:divBdr>
        </w:div>
        <w:div w:id="1236083902">
          <w:marLeft w:val="640"/>
          <w:marRight w:val="0"/>
          <w:marTop w:val="0"/>
          <w:marBottom w:val="0"/>
          <w:divBdr>
            <w:top w:val="none" w:sz="0" w:space="0" w:color="auto"/>
            <w:left w:val="none" w:sz="0" w:space="0" w:color="auto"/>
            <w:bottom w:val="none" w:sz="0" w:space="0" w:color="auto"/>
            <w:right w:val="none" w:sz="0" w:space="0" w:color="auto"/>
          </w:divBdr>
        </w:div>
        <w:div w:id="1386174917">
          <w:marLeft w:val="640"/>
          <w:marRight w:val="0"/>
          <w:marTop w:val="0"/>
          <w:marBottom w:val="0"/>
          <w:divBdr>
            <w:top w:val="none" w:sz="0" w:space="0" w:color="auto"/>
            <w:left w:val="none" w:sz="0" w:space="0" w:color="auto"/>
            <w:bottom w:val="none" w:sz="0" w:space="0" w:color="auto"/>
            <w:right w:val="none" w:sz="0" w:space="0" w:color="auto"/>
          </w:divBdr>
        </w:div>
        <w:div w:id="1441025801">
          <w:marLeft w:val="640"/>
          <w:marRight w:val="0"/>
          <w:marTop w:val="0"/>
          <w:marBottom w:val="0"/>
          <w:divBdr>
            <w:top w:val="none" w:sz="0" w:space="0" w:color="auto"/>
            <w:left w:val="none" w:sz="0" w:space="0" w:color="auto"/>
            <w:bottom w:val="none" w:sz="0" w:space="0" w:color="auto"/>
            <w:right w:val="none" w:sz="0" w:space="0" w:color="auto"/>
          </w:divBdr>
        </w:div>
        <w:div w:id="1545173192">
          <w:marLeft w:val="640"/>
          <w:marRight w:val="0"/>
          <w:marTop w:val="0"/>
          <w:marBottom w:val="0"/>
          <w:divBdr>
            <w:top w:val="none" w:sz="0" w:space="0" w:color="auto"/>
            <w:left w:val="none" w:sz="0" w:space="0" w:color="auto"/>
            <w:bottom w:val="none" w:sz="0" w:space="0" w:color="auto"/>
            <w:right w:val="none" w:sz="0" w:space="0" w:color="auto"/>
          </w:divBdr>
        </w:div>
        <w:div w:id="1725445916">
          <w:marLeft w:val="640"/>
          <w:marRight w:val="0"/>
          <w:marTop w:val="0"/>
          <w:marBottom w:val="0"/>
          <w:divBdr>
            <w:top w:val="none" w:sz="0" w:space="0" w:color="auto"/>
            <w:left w:val="none" w:sz="0" w:space="0" w:color="auto"/>
            <w:bottom w:val="none" w:sz="0" w:space="0" w:color="auto"/>
            <w:right w:val="none" w:sz="0" w:space="0" w:color="auto"/>
          </w:divBdr>
        </w:div>
        <w:div w:id="1848053419">
          <w:marLeft w:val="640"/>
          <w:marRight w:val="0"/>
          <w:marTop w:val="0"/>
          <w:marBottom w:val="0"/>
          <w:divBdr>
            <w:top w:val="none" w:sz="0" w:space="0" w:color="auto"/>
            <w:left w:val="none" w:sz="0" w:space="0" w:color="auto"/>
            <w:bottom w:val="none" w:sz="0" w:space="0" w:color="auto"/>
            <w:right w:val="none" w:sz="0" w:space="0" w:color="auto"/>
          </w:divBdr>
        </w:div>
      </w:divsChild>
    </w:div>
    <w:div w:id="207232438">
      <w:bodyDiv w:val="1"/>
      <w:marLeft w:val="0"/>
      <w:marRight w:val="0"/>
      <w:marTop w:val="0"/>
      <w:marBottom w:val="0"/>
      <w:divBdr>
        <w:top w:val="none" w:sz="0" w:space="0" w:color="auto"/>
        <w:left w:val="none" w:sz="0" w:space="0" w:color="auto"/>
        <w:bottom w:val="none" w:sz="0" w:space="0" w:color="auto"/>
        <w:right w:val="none" w:sz="0" w:space="0" w:color="auto"/>
      </w:divBdr>
    </w:div>
    <w:div w:id="207837366">
      <w:bodyDiv w:val="1"/>
      <w:marLeft w:val="0"/>
      <w:marRight w:val="0"/>
      <w:marTop w:val="0"/>
      <w:marBottom w:val="0"/>
      <w:divBdr>
        <w:top w:val="none" w:sz="0" w:space="0" w:color="auto"/>
        <w:left w:val="none" w:sz="0" w:space="0" w:color="auto"/>
        <w:bottom w:val="none" w:sz="0" w:space="0" w:color="auto"/>
        <w:right w:val="none" w:sz="0" w:space="0" w:color="auto"/>
      </w:divBdr>
      <w:divsChild>
        <w:div w:id="163011294">
          <w:marLeft w:val="640"/>
          <w:marRight w:val="0"/>
          <w:marTop w:val="0"/>
          <w:marBottom w:val="0"/>
          <w:divBdr>
            <w:top w:val="none" w:sz="0" w:space="0" w:color="auto"/>
            <w:left w:val="none" w:sz="0" w:space="0" w:color="auto"/>
            <w:bottom w:val="none" w:sz="0" w:space="0" w:color="auto"/>
            <w:right w:val="none" w:sz="0" w:space="0" w:color="auto"/>
          </w:divBdr>
        </w:div>
        <w:div w:id="205219400">
          <w:marLeft w:val="640"/>
          <w:marRight w:val="0"/>
          <w:marTop w:val="0"/>
          <w:marBottom w:val="0"/>
          <w:divBdr>
            <w:top w:val="none" w:sz="0" w:space="0" w:color="auto"/>
            <w:left w:val="none" w:sz="0" w:space="0" w:color="auto"/>
            <w:bottom w:val="none" w:sz="0" w:space="0" w:color="auto"/>
            <w:right w:val="none" w:sz="0" w:space="0" w:color="auto"/>
          </w:divBdr>
        </w:div>
        <w:div w:id="342557507">
          <w:marLeft w:val="640"/>
          <w:marRight w:val="0"/>
          <w:marTop w:val="0"/>
          <w:marBottom w:val="0"/>
          <w:divBdr>
            <w:top w:val="none" w:sz="0" w:space="0" w:color="auto"/>
            <w:left w:val="none" w:sz="0" w:space="0" w:color="auto"/>
            <w:bottom w:val="none" w:sz="0" w:space="0" w:color="auto"/>
            <w:right w:val="none" w:sz="0" w:space="0" w:color="auto"/>
          </w:divBdr>
        </w:div>
        <w:div w:id="391734245">
          <w:marLeft w:val="640"/>
          <w:marRight w:val="0"/>
          <w:marTop w:val="0"/>
          <w:marBottom w:val="0"/>
          <w:divBdr>
            <w:top w:val="none" w:sz="0" w:space="0" w:color="auto"/>
            <w:left w:val="none" w:sz="0" w:space="0" w:color="auto"/>
            <w:bottom w:val="none" w:sz="0" w:space="0" w:color="auto"/>
            <w:right w:val="none" w:sz="0" w:space="0" w:color="auto"/>
          </w:divBdr>
        </w:div>
        <w:div w:id="440690291">
          <w:marLeft w:val="640"/>
          <w:marRight w:val="0"/>
          <w:marTop w:val="0"/>
          <w:marBottom w:val="0"/>
          <w:divBdr>
            <w:top w:val="none" w:sz="0" w:space="0" w:color="auto"/>
            <w:left w:val="none" w:sz="0" w:space="0" w:color="auto"/>
            <w:bottom w:val="none" w:sz="0" w:space="0" w:color="auto"/>
            <w:right w:val="none" w:sz="0" w:space="0" w:color="auto"/>
          </w:divBdr>
        </w:div>
        <w:div w:id="870730869">
          <w:marLeft w:val="640"/>
          <w:marRight w:val="0"/>
          <w:marTop w:val="0"/>
          <w:marBottom w:val="0"/>
          <w:divBdr>
            <w:top w:val="none" w:sz="0" w:space="0" w:color="auto"/>
            <w:left w:val="none" w:sz="0" w:space="0" w:color="auto"/>
            <w:bottom w:val="none" w:sz="0" w:space="0" w:color="auto"/>
            <w:right w:val="none" w:sz="0" w:space="0" w:color="auto"/>
          </w:divBdr>
        </w:div>
        <w:div w:id="910237157">
          <w:marLeft w:val="640"/>
          <w:marRight w:val="0"/>
          <w:marTop w:val="0"/>
          <w:marBottom w:val="0"/>
          <w:divBdr>
            <w:top w:val="none" w:sz="0" w:space="0" w:color="auto"/>
            <w:left w:val="none" w:sz="0" w:space="0" w:color="auto"/>
            <w:bottom w:val="none" w:sz="0" w:space="0" w:color="auto"/>
            <w:right w:val="none" w:sz="0" w:space="0" w:color="auto"/>
          </w:divBdr>
        </w:div>
        <w:div w:id="960309609">
          <w:marLeft w:val="640"/>
          <w:marRight w:val="0"/>
          <w:marTop w:val="0"/>
          <w:marBottom w:val="0"/>
          <w:divBdr>
            <w:top w:val="none" w:sz="0" w:space="0" w:color="auto"/>
            <w:left w:val="none" w:sz="0" w:space="0" w:color="auto"/>
            <w:bottom w:val="none" w:sz="0" w:space="0" w:color="auto"/>
            <w:right w:val="none" w:sz="0" w:space="0" w:color="auto"/>
          </w:divBdr>
        </w:div>
        <w:div w:id="1022197461">
          <w:marLeft w:val="640"/>
          <w:marRight w:val="0"/>
          <w:marTop w:val="0"/>
          <w:marBottom w:val="0"/>
          <w:divBdr>
            <w:top w:val="none" w:sz="0" w:space="0" w:color="auto"/>
            <w:left w:val="none" w:sz="0" w:space="0" w:color="auto"/>
            <w:bottom w:val="none" w:sz="0" w:space="0" w:color="auto"/>
            <w:right w:val="none" w:sz="0" w:space="0" w:color="auto"/>
          </w:divBdr>
        </w:div>
        <w:div w:id="1043099501">
          <w:marLeft w:val="640"/>
          <w:marRight w:val="0"/>
          <w:marTop w:val="0"/>
          <w:marBottom w:val="0"/>
          <w:divBdr>
            <w:top w:val="none" w:sz="0" w:space="0" w:color="auto"/>
            <w:left w:val="none" w:sz="0" w:space="0" w:color="auto"/>
            <w:bottom w:val="none" w:sz="0" w:space="0" w:color="auto"/>
            <w:right w:val="none" w:sz="0" w:space="0" w:color="auto"/>
          </w:divBdr>
        </w:div>
        <w:div w:id="1159734885">
          <w:marLeft w:val="640"/>
          <w:marRight w:val="0"/>
          <w:marTop w:val="0"/>
          <w:marBottom w:val="0"/>
          <w:divBdr>
            <w:top w:val="none" w:sz="0" w:space="0" w:color="auto"/>
            <w:left w:val="none" w:sz="0" w:space="0" w:color="auto"/>
            <w:bottom w:val="none" w:sz="0" w:space="0" w:color="auto"/>
            <w:right w:val="none" w:sz="0" w:space="0" w:color="auto"/>
          </w:divBdr>
        </w:div>
        <w:div w:id="1484394938">
          <w:marLeft w:val="640"/>
          <w:marRight w:val="0"/>
          <w:marTop w:val="0"/>
          <w:marBottom w:val="0"/>
          <w:divBdr>
            <w:top w:val="none" w:sz="0" w:space="0" w:color="auto"/>
            <w:left w:val="none" w:sz="0" w:space="0" w:color="auto"/>
            <w:bottom w:val="none" w:sz="0" w:space="0" w:color="auto"/>
            <w:right w:val="none" w:sz="0" w:space="0" w:color="auto"/>
          </w:divBdr>
        </w:div>
        <w:div w:id="1761247189">
          <w:marLeft w:val="640"/>
          <w:marRight w:val="0"/>
          <w:marTop w:val="0"/>
          <w:marBottom w:val="0"/>
          <w:divBdr>
            <w:top w:val="none" w:sz="0" w:space="0" w:color="auto"/>
            <w:left w:val="none" w:sz="0" w:space="0" w:color="auto"/>
            <w:bottom w:val="none" w:sz="0" w:space="0" w:color="auto"/>
            <w:right w:val="none" w:sz="0" w:space="0" w:color="auto"/>
          </w:divBdr>
        </w:div>
        <w:div w:id="1818493146">
          <w:marLeft w:val="640"/>
          <w:marRight w:val="0"/>
          <w:marTop w:val="0"/>
          <w:marBottom w:val="0"/>
          <w:divBdr>
            <w:top w:val="none" w:sz="0" w:space="0" w:color="auto"/>
            <w:left w:val="none" w:sz="0" w:space="0" w:color="auto"/>
            <w:bottom w:val="none" w:sz="0" w:space="0" w:color="auto"/>
            <w:right w:val="none" w:sz="0" w:space="0" w:color="auto"/>
          </w:divBdr>
        </w:div>
        <w:div w:id="1833980487">
          <w:marLeft w:val="640"/>
          <w:marRight w:val="0"/>
          <w:marTop w:val="0"/>
          <w:marBottom w:val="0"/>
          <w:divBdr>
            <w:top w:val="none" w:sz="0" w:space="0" w:color="auto"/>
            <w:left w:val="none" w:sz="0" w:space="0" w:color="auto"/>
            <w:bottom w:val="none" w:sz="0" w:space="0" w:color="auto"/>
            <w:right w:val="none" w:sz="0" w:space="0" w:color="auto"/>
          </w:divBdr>
        </w:div>
        <w:div w:id="1867982765">
          <w:marLeft w:val="640"/>
          <w:marRight w:val="0"/>
          <w:marTop w:val="0"/>
          <w:marBottom w:val="0"/>
          <w:divBdr>
            <w:top w:val="none" w:sz="0" w:space="0" w:color="auto"/>
            <w:left w:val="none" w:sz="0" w:space="0" w:color="auto"/>
            <w:bottom w:val="none" w:sz="0" w:space="0" w:color="auto"/>
            <w:right w:val="none" w:sz="0" w:space="0" w:color="auto"/>
          </w:divBdr>
        </w:div>
        <w:div w:id="1893888057">
          <w:marLeft w:val="640"/>
          <w:marRight w:val="0"/>
          <w:marTop w:val="0"/>
          <w:marBottom w:val="0"/>
          <w:divBdr>
            <w:top w:val="none" w:sz="0" w:space="0" w:color="auto"/>
            <w:left w:val="none" w:sz="0" w:space="0" w:color="auto"/>
            <w:bottom w:val="none" w:sz="0" w:space="0" w:color="auto"/>
            <w:right w:val="none" w:sz="0" w:space="0" w:color="auto"/>
          </w:divBdr>
        </w:div>
        <w:div w:id="1954363488">
          <w:marLeft w:val="640"/>
          <w:marRight w:val="0"/>
          <w:marTop w:val="0"/>
          <w:marBottom w:val="0"/>
          <w:divBdr>
            <w:top w:val="none" w:sz="0" w:space="0" w:color="auto"/>
            <w:left w:val="none" w:sz="0" w:space="0" w:color="auto"/>
            <w:bottom w:val="none" w:sz="0" w:space="0" w:color="auto"/>
            <w:right w:val="none" w:sz="0" w:space="0" w:color="auto"/>
          </w:divBdr>
        </w:div>
      </w:divsChild>
    </w:div>
    <w:div w:id="213930216">
      <w:bodyDiv w:val="1"/>
      <w:marLeft w:val="0"/>
      <w:marRight w:val="0"/>
      <w:marTop w:val="0"/>
      <w:marBottom w:val="0"/>
      <w:divBdr>
        <w:top w:val="none" w:sz="0" w:space="0" w:color="auto"/>
        <w:left w:val="none" w:sz="0" w:space="0" w:color="auto"/>
        <w:bottom w:val="none" w:sz="0" w:space="0" w:color="auto"/>
        <w:right w:val="none" w:sz="0" w:space="0" w:color="auto"/>
      </w:divBdr>
      <w:divsChild>
        <w:div w:id="189489519">
          <w:marLeft w:val="640"/>
          <w:marRight w:val="0"/>
          <w:marTop w:val="0"/>
          <w:marBottom w:val="0"/>
          <w:divBdr>
            <w:top w:val="none" w:sz="0" w:space="0" w:color="auto"/>
            <w:left w:val="none" w:sz="0" w:space="0" w:color="auto"/>
            <w:bottom w:val="none" w:sz="0" w:space="0" w:color="auto"/>
            <w:right w:val="none" w:sz="0" w:space="0" w:color="auto"/>
          </w:divBdr>
        </w:div>
        <w:div w:id="355617642">
          <w:marLeft w:val="640"/>
          <w:marRight w:val="0"/>
          <w:marTop w:val="0"/>
          <w:marBottom w:val="0"/>
          <w:divBdr>
            <w:top w:val="none" w:sz="0" w:space="0" w:color="auto"/>
            <w:left w:val="none" w:sz="0" w:space="0" w:color="auto"/>
            <w:bottom w:val="none" w:sz="0" w:space="0" w:color="auto"/>
            <w:right w:val="none" w:sz="0" w:space="0" w:color="auto"/>
          </w:divBdr>
        </w:div>
        <w:div w:id="559023764">
          <w:marLeft w:val="640"/>
          <w:marRight w:val="0"/>
          <w:marTop w:val="0"/>
          <w:marBottom w:val="0"/>
          <w:divBdr>
            <w:top w:val="none" w:sz="0" w:space="0" w:color="auto"/>
            <w:left w:val="none" w:sz="0" w:space="0" w:color="auto"/>
            <w:bottom w:val="none" w:sz="0" w:space="0" w:color="auto"/>
            <w:right w:val="none" w:sz="0" w:space="0" w:color="auto"/>
          </w:divBdr>
        </w:div>
        <w:div w:id="623850436">
          <w:marLeft w:val="640"/>
          <w:marRight w:val="0"/>
          <w:marTop w:val="0"/>
          <w:marBottom w:val="0"/>
          <w:divBdr>
            <w:top w:val="none" w:sz="0" w:space="0" w:color="auto"/>
            <w:left w:val="none" w:sz="0" w:space="0" w:color="auto"/>
            <w:bottom w:val="none" w:sz="0" w:space="0" w:color="auto"/>
            <w:right w:val="none" w:sz="0" w:space="0" w:color="auto"/>
          </w:divBdr>
        </w:div>
        <w:div w:id="796950459">
          <w:marLeft w:val="640"/>
          <w:marRight w:val="0"/>
          <w:marTop w:val="0"/>
          <w:marBottom w:val="0"/>
          <w:divBdr>
            <w:top w:val="none" w:sz="0" w:space="0" w:color="auto"/>
            <w:left w:val="none" w:sz="0" w:space="0" w:color="auto"/>
            <w:bottom w:val="none" w:sz="0" w:space="0" w:color="auto"/>
            <w:right w:val="none" w:sz="0" w:space="0" w:color="auto"/>
          </w:divBdr>
        </w:div>
        <w:div w:id="874543136">
          <w:marLeft w:val="640"/>
          <w:marRight w:val="0"/>
          <w:marTop w:val="0"/>
          <w:marBottom w:val="0"/>
          <w:divBdr>
            <w:top w:val="none" w:sz="0" w:space="0" w:color="auto"/>
            <w:left w:val="none" w:sz="0" w:space="0" w:color="auto"/>
            <w:bottom w:val="none" w:sz="0" w:space="0" w:color="auto"/>
            <w:right w:val="none" w:sz="0" w:space="0" w:color="auto"/>
          </w:divBdr>
        </w:div>
        <w:div w:id="887258245">
          <w:marLeft w:val="640"/>
          <w:marRight w:val="0"/>
          <w:marTop w:val="0"/>
          <w:marBottom w:val="0"/>
          <w:divBdr>
            <w:top w:val="none" w:sz="0" w:space="0" w:color="auto"/>
            <w:left w:val="none" w:sz="0" w:space="0" w:color="auto"/>
            <w:bottom w:val="none" w:sz="0" w:space="0" w:color="auto"/>
            <w:right w:val="none" w:sz="0" w:space="0" w:color="auto"/>
          </w:divBdr>
        </w:div>
        <w:div w:id="962805038">
          <w:marLeft w:val="640"/>
          <w:marRight w:val="0"/>
          <w:marTop w:val="0"/>
          <w:marBottom w:val="0"/>
          <w:divBdr>
            <w:top w:val="none" w:sz="0" w:space="0" w:color="auto"/>
            <w:left w:val="none" w:sz="0" w:space="0" w:color="auto"/>
            <w:bottom w:val="none" w:sz="0" w:space="0" w:color="auto"/>
            <w:right w:val="none" w:sz="0" w:space="0" w:color="auto"/>
          </w:divBdr>
        </w:div>
        <w:div w:id="981735550">
          <w:marLeft w:val="640"/>
          <w:marRight w:val="0"/>
          <w:marTop w:val="0"/>
          <w:marBottom w:val="0"/>
          <w:divBdr>
            <w:top w:val="none" w:sz="0" w:space="0" w:color="auto"/>
            <w:left w:val="none" w:sz="0" w:space="0" w:color="auto"/>
            <w:bottom w:val="none" w:sz="0" w:space="0" w:color="auto"/>
            <w:right w:val="none" w:sz="0" w:space="0" w:color="auto"/>
          </w:divBdr>
        </w:div>
        <w:div w:id="1005982655">
          <w:marLeft w:val="640"/>
          <w:marRight w:val="0"/>
          <w:marTop w:val="0"/>
          <w:marBottom w:val="0"/>
          <w:divBdr>
            <w:top w:val="none" w:sz="0" w:space="0" w:color="auto"/>
            <w:left w:val="none" w:sz="0" w:space="0" w:color="auto"/>
            <w:bottom w:val="none" w:sz="0" w:space="0" w:color="auto"/>
            <w:right w:val="none" w:sz="0" w:space="0" w:color="auto"/>
          </w:divBdr>
        </w:div>
        <w:div w:id="1405183575">
          <w:marLeft w:val="640"/>
          <w:marRight w:val="0"/>
          <w:marTop w:val="0"/>
          <w:marBottom w:val="0"/>
          <w:divBdr>
            <w:top w:val="none" w:sz="0" w:space="0" w:color="auto"/>
            <w:left w:val="none" w:sz="0" w:space="0" w:color="auto"/>
            <w:bottom w:val="none" w:sz="0" w:space="0" w:color="auto"/>
            <w:right w:val="none" w:sz="0" w:space="0" w:color="auto"/>
          </w:divBdr>
        </w:div>
        <w:div w:id="1455755572">
          <w:marLeft w:val="640"/>
          <w:marRight w:val="0"/>
          <w:marTop w:val="0"/>
          <w:marBottom w:val="0"/>
          <w:divBdr>
            <w:top w:val="none" w:sz="0" w:space="0" w:color="auto"/>
            <w:left w:val="none" w:sz="0" w:space="0" w:color="auto"/>
            <w:bottom w:val="none" w:sz="0" w:space="0" w:color="auto"/>
            <w:right w:val="none" w:sz="0" w:space="0" w:color="auto"/>
          </w:divBdr>
        </w:div>
        <w:div w:id="1635789768">
          <w:marLeft w:val="640"/>
          <w:marRight w:val="0"/>
          <w:marTop w:val="0"/>
          <w:marBottom w:val="0"/>
          <w:divBdr>
            <w:top w:val="none" w:sz="0" w:space="0" w:color="auto"/>
            <w:left w:val="none" w:sz="0" w:space="0" w:color="auto"/>
            <w:bottom w:val="none" w:sz="0" w:space="0" w:color="auto"/>
            <w:right w:val="none" w:sz="0" w:space="0" w:color="auto"/>
          </w:divBdr>
        </w:div>
        <w:div w:id="1902056135">
          <w:marLeft w:val="640"/>
          <w:marRight w:val="0"/>
          <w:marTop w:val="0"/>
          <w:marBottom w:val="0"/>
          <w:divBdr>
            <w:top w:val="none" w:sz="0" w:space="0" w:color="auto"/>
            <w:left w:val="none" w:sz="0" w:space="0" w:color="auto"/>
            <w:bottom w:val="none" w:sz="0" w:space="0" w:color="auto"/>
            <w:right w:val="none" w:sz="0" w:space="0" w:color="auto"/>
          </w:divBdr>
        </w:div>
        <w:div w:id="2000303599">
          <w:marLeft w:val="640"/>
          <w:marRight w:val="0"/>
          <w:marTop w:val="0"/>
          <w:marBottom w:val="0"/>
          <w:divBdr>
            <w:top w:val="none" w:sz="0" w:space="0" w:color="auto"/>
            <w:left w:val="none" w:sz="0" w:space="0" w:color="auto"/>
            <w:bottom w:val="none" w:sz="0" w:space="0" w:color="auto"/>
            <w:right w:val="none" w:sz="0" w:space="0" w:color="auto"/>
          </w:divBdr>
        </w:div>
      </w:divsChild>
    </w:div>
    <w:div w:id="226384848">
      <w:bodyDiv w:val="1"/>
      <w:marLeft w:val="0"/>
      <w:marRight w:val="0"/>
      <w:marTop w:val="0"/>
      <w:marBottom w:val="0"/>
      <w:divBdr>
        <w:top w:val="none" w:sz="0" w:space="0" w:color="auto"/>
        <w:left w:val="none" w:sz="0" w:space="0" w:color="auto"/>
        <w:bottom w:val="none" w:sz="0" w:space="0" w:color="auto"/>
        <w:right w:val="none" w:sz="0" w:space="0" w:color="auto"/>
      </w:divBdr>
      <w:divsChild>
        <w:div w:id="278411707">
          <w:marLeft w:val="640"/>
          <w:marRight w:val="0"/>
          <w:marTop w:val="0"/>
          <w:marBottom w:val="0"/>
          <w:divBdr>
            <w:top w:val="none" w:sz="0" w:space="0" w:color="auto"/>
            <w:left w:val="none" w:sz="0" w:space="0" w:color="auto"/>
            <w:bottom w:val="none" w:sz="0" w:space="0" w:color="auto"/>
            <w:right w:val="none" w:sz="0" w:space="0" w:color="auto"/>
          </w:divBdr>
        </w:div>
        <w:div w:id="379092147">
          <w:marLeft w:val="640"/>
          <w:marRight w:val="0"/>
          <w:marTop w:val="0"/>
          <w:marBottom w:val="0"/>
          <w:divBdr>
            <w:top w:val="none" w:sz="0" w:space="0" w:color="auto"/>
            <w:left w:val="none" w:sz="0" w:space="0" w:color="auto"/>
            <w:bottom w:val="none" w:sz="0" w:space="0" w:color="auto"/>
            <w:right w:val="none" w:sz="0" w:space="0" w:color="auto"/>
          </w:divBdr>
        </w:div>
        <w:div w:id="784345822">
          <w:marLeft w:val="640"/>
          <w:marRight w:val="0"/>
          <w:marTop w:val="0"/>
          <w:marBottom w:val="0"/>
          <w:divBdr>
            <w:top w:val="none" w:sz="0" w:space="0" w:color="auto"/>
            <w:left w:val="none" w:sz="0" w:space="0" w:color="auto"/>
            <w:bottom w:val="none" w:sz="0" w:space="0" w:color="auto"/>
            <w:right w:val="none" w:sz="0" w:space="0" w:color="auto"/>
          </w:divBdr>
        </w:div>
        <w:div w:id="795828899">
          <w:marLeft w:val="640"/>
          <w:marRight w:val="0"/>
          <w:marTop w:val="0"/>
          <w:marBottom w:val="0"/>
          <w:divBdr>
            <w:top w:val="none" w:sz="0" w:space="0" w:color="auto"/>
            <w:left w:val="none" w:sz="0" w:space="0" w:color="auto"/>
            <w:bottom w:val="none" w:sz="0" w:space="0" w:color="auto"/>
            <w:right w:val="none" w:sz="0" w:space="0" w:color="auto"/>
          </w:divBdr>
        </w:div>
        <w:div w:id="1274216739">
          <w:marLeft w:val="640"/>
          <w:marRight w:val="0"/>
          <w:marTop w:val="0"/>
          <w:marBottom w:val="0"/>
          <w:divBdr>
            <w:top w:val="none" w:sz="0" w:space="0" w:color="auto"/>
            <w:left w:val="none" w:sz="0" w:space="0" w:color="auto"/>
            <w:bottom w:val="none" w:sz="0" w:space="0" w:color="auto"/>
            <w:right w:val="none" w:sz="0" w:space="0" w:color="auto"/>
          </w:divBdr>
        </w:div>
        <w:div w:id="1476332974">
          <w:marLeft w:val="640"/>
          <w:marRight w:val="0"/>
          <w:marTop w:val="0"/>
          <w:marBottom w:val="0"/>
          <w:divBdr>
            <w:top w:val="none" w:sz="0" w:space="0" w:color="auto"/>
            <w:left w:val="none" w:sz="0" w:space="0" w:color="auto"/>
            <w:bottom w:val="none" w:sz="0" w:space="0" w:color="auto"/>
            <w:right w:val="none" w:sz="0" w:space="0" w:color="auto"/>
          </w:divBdr>
        </w:div>
        <w:div w:id="1626352278">
          <w:marLeft w:val="640"/>
          <w:marRight w:val="0"/>
          <w:marTop w:val="0"/>
          <w:marBottom w:val="0"/>
          <w:divBdr>
            <w:top w:val="none" w:sz="0" w:space="0" w:color="auto"/>
            <w:left w:val="none" w:sz="0" w:space="0" w:color="auto"/>
            <w:bottom w:val="none" w:sz="0" w:space="0" w:color="auto"/>
            <w:right w:val="none" w:sz="0" w:space="0" w:color="auto"/>
          </w:divBdr>
        </w:div>
      </w:divsChild>
    </w:div>
    <w:div w:id="259025122">
      <w:bodyDiv w:val="1"/>
      <w:marLeft w:val="0"/>
      <w:marRight w:val="0"/>
      <w:marTop w:val="0"/>
      <w:marBottom w:val="0"/>
      <w:divBdr>
        <w:top w:val="none" w:sz="0" w:space="0" w:color="auto"/>
        <w:left w:val="none" w:sz="0" w:space="0" w:color="auto"/>
        <w:bottom w:val="none" w:sz="0" w:space="0" w:color="auto"/>
        <w:right w:val="none" w:sz="0" w:space="0" w:color="auto"/>
      </w:divBdr>
      <w:divsChild>
        <w:div w:id="425662892">
          <w:marLeft w:val="640"/>
          <w:marRight w:val="0"/>
          <w:marTop w:val="0"/>
          <w:marBottom w:val="0"/>
          <w:divBdr>
            <w:top w:val="none" w:sz="0" w:space="0" w:color="auto"/>
            <w:left w:val="none" w:sz="0" w:space="0" w:color="auto"/>
            <w:bottom w:val="none" w:sz="0" w:space="0" w:color="auto"/>
            <w:right w:val="none" w:sz="0" w:space="0" w:color="auto"/>
          </w:divBdr>
        </w:div>
        <w:div w:id="462888064">
          <w:marLeft w:val="640"/>
          <w:marRight w:val="0"/>
          <w:marTop w:val="0"/>
          <w:marBottom w:val="0"/>
          <w:divBdr>
            <w:top w:val="none" w:sz="0" w:space="0" w:color="auto"/>
            <w:left w:val="none" w:sz="0" w:space="0" w:color="auto"/>
            <w:bottom w:val="none" w:sz="0" w:space="0" w:color="auto"/>
            <w:right w:val="none" w:sz="0" w:space="0" w:color="auto"/>
          </w:divBdr>
        </w:div>
        <w:div w:id="967128824">
          <w:marLeft w:val="640"/>
          <w:marRight w:val="0"/>
          <w:marTop w:val="0"/>
          <w:marBottom w:val="0"/>
          <w:divBdr>
            <w:top w:val="none" w:sz="0" w:space="0" w:color="auto"/>
            <w:left w:val="none" w:sz="0" w:space="0" w:color="auto"/>
            <w:bottom w:val="none" w:sz="0" w:space="0" w:color="auto"/>
            <w:right w:val="none" w:sz="0" w:space="0" w:color="auto"/>
          </w:divBdr>
        </w:div>
        <w:div w:id="1482455864">
          <w:marLeft w:val="640"/>
          <w:marRight w:val="0"/>
          <w:marTop w:val="0"/>
          <w:marBottom w:val="0"/>
          <w:divBdr>
            <w:top w:val="none" w:sz="0" w:space="0" w:color="auto"/>
            <w:left w:val="none" w:sz="0" w:space="0" w:color="auto"/>
            <w:bottom w:val="none" w:sz="0" w:space="0" w:color="auto"/>
            <w:right w:val="none" w:sz="0" w:space="0" w:color="auto"/>
          </w:divBdr>
        </w:div>
        <w:div w:id="1526289620">
          <w:marLeft w:val="640"/>
          <w:marRight w:val="0"/>
          <w:marTop w:val="0"/>
          <w:marBottom w:val="0"/>
          <w:divBdr>
            <w:top w:val="none" w:sz="0" w:space="0" w:color="auto"/>
            <w:left w:val="none" w:sz="0" w:space="0" w:color="auto"/>
            <w:bottom w:val="none" w:sz="0" w:space="0" w:color="auto"/>
            <w:right w:val="none" w:sz="0" w:space="0" w:color="auto"/>
          </w:divBdr>
        </w:div>
        <w:div w:id="1742406056">
          <w:marLeft w:val="640"/>
          <w:marRight w:val="0"/>
          <w:marTop w:val="0"/>
          <w:marBottom w:val="0"/>
          <w:divBdr>
            <w:top w:val="none" w:sz="0" w:space="0" w:color="auto"/>
            <w:left w:val="none" w:sz="0" w:space="0" w:color="auto"/>
            <w:bottom w:val="none" w:sz="0" w:space="0" w:color="auto"/>
            <w:right w:val="none" w:sz="0" w:space="0" w:color="auto"/>
          </w:divBdr>
        </w:div>
        <w:div w:id="1744253129">
          <w:marLeft w:val="640"/>
          <w:marRight w:val="0"/>
          <w:marTop w:val="0"/>
          <w:marBottom w:val="0"/>
          <w:divBdr>
            <w:top w:val="none" w:sz="0" w:space="0" w:color="auto"/>
            <w:left w:val="none" w:sz="0" w:space="0" w:color="auto"/>
            <w:bottom w:val="none" w:sz="0" w:space="0" w:color="auto"/>
            <w:right w:val="none" w:sz="0" w:space="0" w:color="auto"/>
          </w:divBdr>
        </w:div>
        <w:div w:id="1806923765">
          <w:marLeft w:val="640"/>
          <w:marRight w:val="0"/>
          <w:marTop w:val="0"/>
          <w:marBottom w:val="0"/>
          <w:divBdr>
            <w:top w:val="none" w:sz="0" w:space="0" w:color="auto"/>
            <w:left w:val="none" w:sz="0" w:space="0" w:color="auto"/>
            <w:bottom w:val="none" w:sz="0" w:space="0" w:color="auto"/>
            <w:right w:val="none" w:sz="0" w:space="0" w:color="auto"/>
          </w:divBdr>
        </w:div>
      </w:divsChild>
    </w:div>
    <w:div w:id="259873972">
      <w:bodyDiv w:val="1"/>
      <w:marLeft w:val="0"/>
      <w:marRight w:val="0"/>
      <w:marTop w:val="0"/>
      <w:marBottom w:val="0"/>
      <w:divBdr>
        <w:top w:val="none" w:sz="0" w:space="0" w:color="auto"/>
        <w:left w:val="none" w:sz="0" w:space="0" w:color="auto"/>
        <w:bottom w:val="none" w:sz="0" w:space="0" w:color="auto"/>
        <w:right w:val="none" w:sz="0" w:space="0" w:color="auto"/>
      </w:divBdr>
    </w:div>
    <w:div w:id="287324342">
      <w:bodyDiv w:val="1"/>
      <w:marLeft w:val="0"/>
      <w:marRight w:val="0"/>
      <w:marTop w:val="0"/>
      <w:marBottom w:val="0"/>
      <w:divBdr>
        <w:top w:val="none" w:sz="0" w:space="0" w:color="auto"/>
        <w:left w:val="none" w:sz="0" w:space="0" w:color="auto"/>
        <w:bottom w:val="none" w:sz="0" w:space="0" w:color="auto"/>
        <w:right w:val="none" w:sz="0" w:space="0" w:color="auto"/>
      </w:divBdr>
    </w:div>
    <w:div w:id="299578188">
      <w:bodyDiv w:val="1"/>
      <w:marLeft w:val="0"/>
      <w:marRight w:val="0"/>
      <w:marTop w:val="0"/>
      <w:marBottom w:val="0"/>
      <w:divBdr>
        <w:top w:val="none" w:sz="0" w:space="0" w:color="auto"/>
        <w:left w:val="none" w:sz="0" w:space="0" w:color="auto"/>
        <w:bottom w:val="none" w:sz="0" w:space="0" w:color="auto"/>
        <w:right w:val="none" w:sz="0" w:space="0" w:color="auto"/>
      </w:divBdr>
    </w:div>
    <w:div w:id="300698318">
      <w:bodyDiv w:val="1"/>
      <w:marLeft w:val="0"/>
      <w:marRight w:val="0"/>
      <w:marTop w:val="0"/>
      <w:marBottom w:val="0"/>
      <w:divBdr>
        <w:top w:val="none" w:sz="0" w:space="0" w:color="auto"/>
        <w:left w:val="none" w:sz="0" w:space="0" w:color="auto"/>
        <w:bottom w:val="none" w:sz="0" w:space="0" w:color="auto"/>
        <w:right w:val="none" w:sz="0" w:space="0" w:color="auto"/>
      </w:divBdr>
      <w:divsChild>
        <w:div w:id="18167223">
          <w:marLeft w:val="640"/>
          <w:marRight w:val="0"/>
          <w:marTop w:val="0"/>
          <w:marBottom w:val="0"/>
          <w:divBdr>
            <w:top w:val="none" w:sz="0" w:space="0" w:color="auto"/>
            <w:left w:val="none" w:sz="0" w:space="0" w:color="auto"/>
            <w:bottom w:val="none" w:sz="0" w:space="0" w:color="auto"/>
            <w:right w:val="none" w:sz="0" w:space="0" w:color="auto"/>
          </w:divBdr>
        </w:div>
        <w:div w:id="124474468">
          <w:marLeft w:val="640"/>
          <w:marRight w:val="0"/>
          <w:marTop w:val="0"/>
          <w:marBottom w:val="0"/>
          <w:divBdr>
            <w:top w:val="none" w:sz="0" w:space="0" w:color="auto"/>
            <w:left w:val="none" w:sz="0" w:space="0" w:color="auto"/>
            <w:bottom w:val="none" w:sz="0" w:space="0" w:color="auto"/>
            <w:right w:val="none" w:sz="0" w:space="0" w:color="auto"/>
          </w:divBdr>
        </w:div>
        <w:div w:id="145712488">
          <w:marLeft w:val="640"/>
          <w:marRight w:val="0"/>
          <w:marTop w:val="0"/>
          <w:marBottom w:val="0"/>
          <w:divBdr>
            <w:top w:val="none" w:sz="0" w:space="0" w:color="auto"/>
            <w:left w:val="none" w:sz="0" w:space="0" w:color="auto"/>
            <w:bottom w:val="none" w:sz="0" w:space="0" w:color="auto"/>
            <w:right w:val="none" w:sz="0" w:space="0" w:color="auto"/>
          </w:divBdr>
        </w:div>
        <w:div w:id="386144586">
          <w:marLeft w:val="640"/>
          <w:marRight w:val="0"/>
          <w:marTop w:val="0"/>
          <w:marBottom w:val="0"/>
          <w:divBdr>
            <w:top w:val="none" w:sz="0" w:space="0" w:color="auto"/>
            <w:left w:val="none" w:sz="0" w:space="0" w:color="auto"/>
            <w:bottom w:val="none" w:sz="0" w:space="0" w:color="auto"/>
            <w:right w:val="none" w:sz="0" w:space="0" w:color="auto"/>
          </w:divBdr>
        </w:div>
        <w:div w:id="444496279">
          <w:marLeft w:val="640"/>
          <w:marRight w:val="0"/>
          <w:marTop w:val="0"/>
          <w:marBottom w:val="0"/>
          <w:divBdr>
            <w:top w:val="none" w:sz="0" w:space="0" w:color="auto"/>
            <w:left w:val="none" w:sz="0" w:space="0" w:color="auto"/>
            <w:bottom w:val="none" w:sz="0" w:space="0" w:color="auto"/>
            <w:right w:val="none" w:sz="0" w:space="0" w:color="auto"/>
          </w:divBdr>
        </w:div>
        <w:div w:id="691108194">
          <w:marLeft w:val="640"/>
          <w:marRight w:val="0"/>
          <w:marTop w:val="0"/>
          <w:marBottom w:val="0"/>
          <w:divBdr>
            <w:top w:val="none" w:sz="0" w:space="0" w:color="auto"/>
            <w:left w:val="none" w:sz="0" w:space="0" w:color="auto"/>
            <w:bottom w:val="none" w:sz="0" w:space="0" w:color="auto"/>
            <w:right w:val="none" w:sz="0" w:space="0" w:color="auto"/>
          </w:divBdr>
        </w:div>
        <w:div w:id="735208029">
          <w:marLeft w:val="640"/>
          <w:marRight w:val="0"/>
          <w:marTop w:val="0"/>
          <w:marBottom w:val="0"/>
          <w:divBdr>
            <w:top w:val="none" w:sz="0" w:space="0" w:color="auto"/>
            <w:left w:val="none" w:sz="0" w:space="0" w:color="auto"/>
            <w:bottom w:val="none" w:sz="0" w:space="0" w:color="auto"/>
            <w:right w:val="none" w:sz="0" w:space="0" w:color="auto"/>
          </w:divBdr>
        </w:div>
        <w:div w:id="782725896">
          <w:marLeft w:val="640"/>
          <w:marRight w:val="0"/>
          <w:marTop w:val="0"/>
          <w:marBottom w:val="0"/>
          <w:divBdr>
            <w:top w:val="none" w:sz="0" w:space="0" w:color="auto"/>
            <w:left w:val="none" w:sz="0" w:space="0" w:color="auto"/>
            <w:bottom w:val="none" w:sz="0" w:space="0" w:color="auto"/>
            <w:right w:val="none" w:sz="0" w:space="0" w:color="auto"/>
          </w:divBdr>
        </w:div>
        <w:div w:id="1096828719">
          <w:marLeft w:val="640"/>
          <w:marRight w:val="0"/>
          <w:marTop w:val="0"/>
          <w:marBottom w:val="0"/>
          <w:divBdr>
            <w:top w:val="none" w:sz="0" w:space="0" w:color="auto"/>
            <w:left w:val="none" w:sz="0" w:space="0" w:color="auto"/>
            <w:bottom w:val="none" w:sz="0" w:space="0" w:color="auto"/>
            <w:right w:val="none" w:sz="0" w:space="0" w:color="auto"/>
          </w:divBdr>
        </w:div>
        <w:div w:id="1098522509">
          <w:marLeft w:val="640"/>
          <w:marRight w:val="0"/>
          <w:marTop w:val="0"/>
          <w:marBottom w:val="0"/>
          <w:divBdr>
            <w:top w:val="none" w:sz="0" w:space="0" w:color="auto"/>
            <w:left w:val="none" w:sz="0" w:space="0" w:color="auto"/>
            <w:bottom w:val="none" w:sz="0" w:space="0" w:color="auto"/>
            <w:right w:val="none" w:sz="0" w:space="0" w:color="auto"/>
          </w:divBdr>
        </w:div>
        <w:div w:id="1228955191">
          <w:marLeft w:val="640"/>
          <w:marRight w:val="0"/>
          <w:marTop w:val="0"/>
          <w:marBottom w:val="0"/>
          <w:divBdr>
            <w:top w:val="none" w:sz="0" w:space="0" w:color="auto"/>
            <w:left w:val="none" w:sz="0" w:space="0" w:color="auto"/>
            <w:bottom w:val="none" w:sz="0" w:space="0" w:color="auto"/>
            <w:right w:val="none" w:sz="0" w:space="0" w:color="auto"/>
          </w:divBdr>
        </w:div>
        <w:div w:id="1252355923">
          <w:marLeft w:val="640"/>
          <w:marRight w:val="0"/>
          <w:marTop w:val="0"/>
          <w:marBottom w:val="0"/>
          <w:divBdr>
            <w:top w:val="none" w:sz="0" w:space="0" w:color="auto"/>
            <w:left w:val="none" w:sz="0" w:space="0" w:color="auto"/>
            <w:bottom w:val="none" w:sz="0" w:space="0" w:color="auto"/>
            <w:right w:val="none" w:sz="0" w:space="0" w:color="auto"/>
          </w:divBdr>
        </w:div>
        <w:div w:id="1282107881">
          <w:marLeft w:val="640"/>
          <w:marRight w:val="0"/>
          <w:marTop w:val="0"/>
          <w:marBottom w:val="0"/>
          <w:divBdr>
            <w:top w:val="none" w:sz="0" w:space="0" w:color="auto"/>
            <w:left w:val="none" w:sz="0" w:space="0" w:color="auto"/>
            <w:bottom w:val="none" w:sz="0" w:space="0" w:color="auto"/>
            <w:right w:val="none" w:sz="0" w:space="0" w:color="auto"/>
          </w:divBdr>
        </w:div>
        <w:div w:id="1570581441">
          <w:marLeft w:val="640"/>
          <w:marRight w:val="0"/>
          <w:marTop w:val="0"/>
          <w:marBottom w:val="0"/>
          <w:divBdr>
            <w:top w:val="none" w:sz="0" w:space="0" w:color="auto"/>
            <w:left w:val="none" w:sz="0" w:space="0" w:color="auto"/>
            <w:bottom w:val="none" w:sz="0" w:space="0" w:color="auto"/>
            <w:right w:val="none" w:sz="0" w:space="0" w:color="auto"/>
          </w:divBdr>
        </w:div>
        <w:div w:id="1576165579">
          <w:marLeft w:val="640"/>
          <w:marRight w:val="0"/>
          <w:marTop w:val="0"/>
          <w:marBottom w:val="0"/>
          <w:divBdr>
            <w:top w:val="none" w:sz="0" w:space="0" w:color="auto"/>
            <w:left w:val="none" w:sz="0" w:space="0" w:color="auto"/>
            <w:bottom w:val="none" w:sz="0" w:space="0" w:color="auto"/>
            <w:right w:val="none" w:sz="0" w:space="0" w:color="auto"/>
          </w:divBdr>
        </w:div>
        <w:div w:id="1633099995">
          <w:marLeft w:val="640"/>
          <w:marRight w:val="0"/>
          <w:marTop w:val="0"/>
          <w:marBottom w:val="0"/>
          <w:divBdr>
            <w:top w:val="none" w:sz="0" w:space="0" w:color="auto"/>
            <w:left w:val="none" w:sz="0" w:space="0" w:color="auto"/>
            <w:bottom w:val="none" w:sz="0" w:space="0" w:color="auto"/>
            <w:right w:val="none" w:sz="0" w:space="0" w:color="auto"/>
          </w:divBdr>
        </w:div>
        <w:div w:id="1702318570">
          <w:marLeft w:val="640"/>
          <w:marRight w:val="0"/>
          <w:marTop w:val="0"/>
          <w:marBottom w:val="0"/>
          <w:divBdr>
            <w:top w:val="none" w:sz="0" w:space="0" w:color="auto"/>
            <w:left w:val="none" w:sz="0" w:space="0" w:color="auto"/>
            <w:bottom w:val="none" w:sz="0" w:space="0" w:color="auto"/>
            <w:right w:val="none" w:sz="0" w:space="0" w:color="auto"/>
          </w:divBdr>
        </w:div>
        <w:div w:id="1732650736">
          <w:marLeft w:val="640"/>
          <w:marRight w:val="0"/>
          <w:marTop w:val="0"/>
          <w:marBottom w:val="0"/>
          <w:divBdr>
            <w:top w:val="none" w:sz="0" w:space="0" w:color="auto"/>
            <w:left w:val="none" w:sz="0" w:space="0" w:color="auto"/>
            <w:bottom w:val="none" w:sz="0" w:space="0" w:color="auto"/>
            <w:right w:val="none" w:sz="0" w:space="0" w:color="auto"/>
          </w:divBdr>
        </w:div>
        <w:div w:id="1809010012">
          <w:marLeft w:val="640"/>
          <w:marRight w:val="0"/>
          <w:marTop w:val="0"/>
          <w:marBottom w:val="0"/>
          <w:divBdr>
            <w:top w:val="none" w:sz="0" w:space="0" w:color="auto"/>
            <w:left w:val="none" w:sz="0" w:space="0" w:color="auto"/>
            <w:bottom w:val="none" w:sz="0" w:space="0" w:color="auto"/>
            <w:right w:val="none" w:sz="0" w:space="0" w:color="auto"/>
          </w:divBdr>
        </w:div>
        <w:div w:id="1946576550">
          <w:marLeft w:val="640"/>
          <w:marRight w:val="0"/>
          <w:marTop w:val="0"/>
          <w:marBottom w:val="0"/>
          <w:divBdr>
            <w:top w:val="none" w:sz="0" w:space="0" w:color="auto"/>
            <w:left w:val="none" w:sz="0" w:space="0" w:color="auto"/>
            <w:bottom w:val="none" w:sz="0" w:space="0" w:color="auto"/>
            <w:right w:val="none" w:sz="0" w:space="0" w:color="auto"/>
          </w:divBdr>
        </w:div>
        <w:div w:id="2059163947">
          <w:marLeft w:val="640"/>
          <w:marRight w:val="0"/>
          <w:marTop w:val="0"/>
          <w:marBottom w:val="0"/>
          <w:divBdr>
            <w:top w:val="none" w:sz="0" w:space="0" w:color="auto"/>
            <w:left w:val="none" w:sz="0" w:space="0" w:color="auto"/>
            <w:bottom w:val="none" w:sz="0" w:space="0" w:color="auto"/>
            <w:right w:val="none" w:sz="0" w:space="0" w:color="auto"/>
          </w:divBdr>
        </w:div>
        <w:div w:id="2098138262">
          <w:marLeft w:val="640"/>
          <w:marRight w:val="0"/>
          <w:marTop w:val="0"/>
          <w:marBottom w:val="0"/>
          <w:divBdr>
            <w:top w:val="none" w:sz="0" w:space="0" w:color="auto"/>
            <w:left w:val="none" w:sz="0" w:space="0" w:color="auto"/>
            <w:bottom w:val="none" w:sz="0" w:space="0" w:color="auto"/>
            <w:right w:val="none" w:sz="0" w:space="0" w:color="auto"/>
          </w:divBdr>
        </w:div>
        <w:div w:id="2103790694">
          <w:marLeft w:val="640"/>
          <w:marRight w:val="0"/>
          <w:marTop w:val="0"/>
          <w:marBottom w:val="0"/>
          <w:divBdr>
            <w:top w:val="none" w:sz="0" w:space="0" w:color="auto"/>
            <w:left w:val="none" w:sz="0" w:space="0" w:color="auto"/>
            <w:bottom w:val="none" w:sz="0" w:space="0" w:color="auto"/>
            <w:right w:val="none" w:sz="0" w:space="0" w:color="auto"/>
          </w:divBdr>
        </w:div>
      </w:divsChild>
    </w:div>
    <w:div w:id="302581194">
      <w:bodyDiv w:val="1"/>
      <w:marLeft w:val="0"/>
      <w:marRight w:val="0"/>
      <w:marTop w:val="0"/>
      <w:marBottom w:val="0"/>
      <w:divBdr>
        <w:top w:val="none" w:sz="0" w:space="0" w:color="auto"/>
        <w:left w:val="none" w:sz="0" w:space="0" w:color="auto"/>
        <w:bottom w:val="none" w:sz="0" w:space="0" w:color="auto"/>
        <w:right w:val="none" w:sz="0" w:space="0" w:color="auto"/>
      </w:divBdr>
      <w:divsChild>
        <w:div w:id="93331815">
          <w:marLeft w:val="640"/>
          <w:marRight w:val="0"/>
          <w:marTop w:val="0"/>
          <w:marBottom w:val="0"/>
          <w:divBdr>
            <w:top w:val="none" w:sz="0" w:space="0" w:color="auto"/>
            <w:left w:val="none" w:sz="0" w:space="0" w:color="auto"/>
            <w:bottom w:val="none" w:sz="0" w:space="0" w:color="auto"/>
            <w:right w:val="none" w:sz="0" w:space="0" w:color="auto"/>
          </w:divBdr>
        </w:div>
        <w:div w:id="149760415">
          <w:marLeft w:val="640"/>
          <w:marRight w:val="0"/>
          <w:marTop w:val="0"/>
          <w:marBottom w:val="0"/>
          <w:divBdr>
            <w:top w:val="none" w:sz="0" w:space="0" w:color="auto"/>
            <w:left w:val="none" w:sz="0" w:space="0" w:color="auto"/>
            <w:bottom w:val="none" w:sz="0" w:space="0" w:color="auto"/>
            <w:right w:val="none" w:sz="0" w:space="0" w:color="auto"/>
          </w:divBdr>
        </w:div>
        <w:div w:id="291332026">
          <w:marLeft w:val="640"/>
          <w:marRight w:val="0"/>
          <w:marTop w:val="0"/>
          <w:marBottom w:val="0"/>
          <w:divBdr>
            <w:top w:val="none" w:sz="0" w:space="0" w:color="auto"/>
            <w:left w:val="none" w:sz="0" w:space="0" w:color="auto"/>
            <w:bottom w:val="none" w:sz="0" w:space="0" w:color="auto"/>
            <w:right w:val="none" w:sz="0" w:space="0" w:color="auto"/>
          </w:divBdr>
        </w:div>
        <w:div w:id="300156490">
          <w:marLeft w:val="640"/>
          <w:marRight w:val="0"/>
          <w:marTop w:val="0"/>
          <w:marBottom w:val="0"/>
          <w:divBdr>
            <w:top w:val="none" w:sz="0" w:space="0" w:color="auto"/>
            <w:left w:val="none" w:sz="0" w:space="0" w:color="auto"/>
            <w:bottom w:val="none" w:sz="0" w:space="0" w:color="auto"/>
            <w:right w:val="none" w:sz="0" w:space="0" w:color="auto"/>
          </w:divBdr>
        </w:div>
        <w:div w:id="571240186">
          <w:marLeft w:val="640"/>
          <w:marRight w:val="0"/>
          <w:marTop w:val="0"/>
          <w:marBottom w:val="0"/>
          <w:divBdr>
            <w:top w:val="none" w:sz="0" w:space="0" w:color="auto"/>
            <w:left w:val="none" w:sz="0" w:space="0" w:color="auto"/>
            <w:bottom w:val="none" w:sz="0" w:space="0" w:color="auto"/>
            <w:right w:val="none" w:sz="0" w:space="0" w:color="auto"/>
          </w:divBdr>
        </w:div>
        <w:div w:id="610629796">
          <w:marLeft w:val="640"/>
          <w:marRight w:val="0"/>
          <w:marTop w:val="0"/>
          <w:marBottom w:val="0"/>
          <w:divBdr>
            <w:top w:val="none" w:sz="0" w:space="0" w:color="auto"/>
            <w:left w:val="none" w:sz="0" w:space="0" w:color="auto"/>
            <w:bottom w:val="none" w:sz="0" w:space="0" w:color="auto"/>
            <w:right w:val="none" w:sz="0" w:space="0" w:color="auto"/>
          </w:divBdr>
        </w:div>
        <w:div w:id="813567541">
          <w:marLeft w:val="640"/>
          <w:marRight w:val="0"/>
          <w:marTop w:val="0"/>
          <w:marBottom w:val="0"/>
          <w:divBdr>
            <w:top w:val="none" w:sz="0" w:space="0" w:color="auto"/>
            <w:left w:val="none" w:sz="0" w:space="0" w:color="auto"/>
            <w:bottom w:val="none" w:sz="0" w:space="0" w:color="auto"/>
            <w:right w:val="none" w:sz="0" w:space="0" w:color="auto"/>
          </w:divBdr>
        </w:div>
        <w:div w:id="851720994">
          <w:marLeft w:val="640"/>
          <w:marRight w:val="0"/>
          <w:marTop w:val="0"/>
          <w:marBottom w:val="0"/>
          <w:divBdr>
            <w:top w:val="none" w:sz="0" w:space="0" w:color="auto"/>
            <w:left w:val="none" w:sz="0" w:space="0" w:color="auto"/>
            <w:bottom w:val="none" w:sz="0" w:space="0" w:color="auto"/>
            <w:right w:val="none" w:sz="0" w:space="0" w:color="auto"/>
          </w:divBdr>
        </w:div>
        <w:div w:id="1177386520">
          <w:marLeft w:val="640"/>
          <w:marRight w:val="0"/>
          <w:marTop w:val="0"/>
          <w:marBottom w:val="0"/>
          <w:divBdr>
            <w:top w:val="none" w:sz="0" w:space="0" w:color="auto"/>
            <w:left w:val="none" w:sz="0" w:space="0" w:color="auto"/>
            <w:bottom w:val="none" w:sz="0" w:space="0" w:color="auto"/>
            <w:right w:val="none" w:sz="0" w:space="0" w:color="auto"/>
          </w:divBdr>
        </w:div>
        <w:div w:id="1269504603">
          <w:marLeft w:val="640"/>
          <w:marRight w:val="0"/>
          <w:marTop w:val="0"/>
          <w:marBottom w:val="0"/>
          <w:divBdr>
            <w:top w:val="none" w:sz="0" w:space="0" w:color="auto"/>
            <w:left w:val="none" w:sz="0" w:space="0" w:color="auto"/>
            <w:bottom w:val="none" w:sz="0" w:space="0" w:color="auto"/>
            <w:right w:val="none" w:sz="0" w:space="0" w:color="auto"/>
          </w:divBdr>
        </w:div>
        <w:div w:id="1392266913">
          <w:marLeft w:val="640"/>
          <w:marRight w:val="0"/>
          <w:marTop w:val="0"/>
          <w:marBottom w:val="0"/>
          <w:divBdr>
            <w:top w:val="none" w:sz="0" w:space="0" w:color="auto"/>
            <w:left w:val="none" w:sz="0" w:space="0" w:color="auto"/>
            <w:bottom w:val="none" w:sz="0" w:space="0" w:color="auto"/>
            <w:right w:val="none" w:sz="0" w:space="0" w:color="auto"/>
          </w:divBdr>
        </w:div>
        <w:div w:id="1479609317">
          <w:marLeft w:val="640"/>
          <w:marRight w:val="0"/>
          <w:marTop w:val="0"/>
          <w:marBottom w:val="0"/>
          <w:divBdr>
            <w:top w:val="none" w:sz="0" w:space="0" w:color="auto"/>
            <w:left w:val="none" w:sz="0" w:space="0" w:color="auto"/>
            <w:bottom w:val="none" w:sz="0" w:space="0" w:color="auto"/>
            <w:right w:val="none" w:sz="0" w:space="0" w:color="auto"/>
          </w:divBdr>
        </w:div>
        <w:div w:id="1517427615">
          <w:marLeft w:val="640"/>
          <w:marRight w:val="0"/>
          <w:marTop w:val="0"/>
          <w:marBottom w:val="0"/>
          <w:divBdr>
            <w:top w:val="none" w:sz="0" w:space="0" w:color="auto"/>
            <w:left w:val="none" w:sz="0" w:space="0" w:color="auto"/>
            <w:bottom w:val="none" w:sz="0" w:space="0" w:color="auto"/>
            <w:right w:val="none" w:sz="0" w:space="0" w:color="auto"/>
          </w:divBdr>
        </w:div>
        <w:div w:id="1685355144">
          <w:marLeft w:val="640"/>
          <w:marRight w:val="0"/>
          <w:marTop w:val="0"/>
          <w:marBottom w:val="0"/>
          <w:divBdr>
            <w:top w:val="none" w:sz="0" w:space="0" w:color="auto"/>
            <w:left w:val="none" w:sz="0" w:space="0" w:color="auto"/>
            <w:bottom w:val="none" w:sz="0" w:space="0" w:color="auto"/>
            <w:right w:val="none" w:sz="0" w:space="0" w:color="auto"/>
          </w:divBdr>
        </w:div>
        <w:div w:id="1983119524">
          <w:marLeft w:val="640"/>
          <w:marRight w:val="0"/>
          <w:marTop w:val="0"/>
          <w:marBottom w:val="0"/>
          <w:divBdr>
            <w:top w:val="none" w:sz="0" w:space="0" w:color="auto"/>
            <w:left w:val="none" w:sz="0" w:space="0" w:color="auto"/>
            <w:bottom w:val="none" w:sz="0" w:space="0" w:color="auto"/>
            <w:right w:val="none" w:sz="0" w:space="0" w:color="auto"/>
          </w:divBdr>
        </w:div>
        <w:div w:id="2049451230">
          <w:marLeft w:val="640"/>
          <w:marRight w:val="0"/>
          <w:marTop w:val="0"/>
          <w:marBottom w:val="0"/>
          <w:divBdr>
            <w:top w:val="none" w:sz="0" w:space="0" w:color="auto"/>
            <w:left w:val="none" w:sz="0" w:space="0" w:color="auto"/>
            <w:bottom w:val="none" w:sz="0" w:space="0" w:color="auto"/>
            <w:right w:val="none" w:sz="0" w:space="0" w:color="auto"/>
          </w:divBdr>
        </w:div>
      </w:divsChild>
    </w:div>
    <w:div w:id="306010865">
      <w:bodyDiv w:val="1"/>
      <w:marLeft w:val="0"/>
      <w:marRight w:val="0"/>
      <w:marTop w:val="0"/>
      <w:marBottom w:val="0"/>
      <w:divBdr>
        <w:top w:val="none" w:sz="0" w:space="0" w:color="auto"/>
        <w:left w:val="none" w:sz="0" w:space="0" w:color="auto"/>
        <w:bottom w:val="none" w:sz="0" w:space="0" w:color="auto"/>
        <w:right w:val="none" w:sz="0" w:space="0" w:color="auto"/>
      </w:divBdr>
      <w:divsChild>
        <w:div w:id="34235529">
          <w:marLeft w:val="640"/>
          <w:marRight w:val="0"/>
          <w:marTop w:val="0"/>
          <w:marBottom w:val="0"/>
          <w:divBdr>
            <w:top w:val="none" w:sz="0" w:space="0" w:color="auto"/>
            <w:left w:val="none" w:sz="0" w:space="0" w:color="auto"/>
            <w:bottom w:val="none" w:sz="0" w:space="0" w:color="auto"/>
            <w:right w:val="none" w:sz="0" w:space="0" w:color="auto"/>
          </w:divBdr>
        </w:div>
        <w:div w:id="41752167">
          <w:marLeft w:val="640"/>
          <w:marRight w:val="0"/>
          <w:marTop w:val="0"/>
          <w:marBottom w:val="0"/>
          <w:divBdr>
            <w:top w:val="none" w:sz="0" w:space="0" w:color="auto"/>
            <w:left w:val="none" w:sz="0" w:space="0" w:color="auto"/>
            <w:bottom w:val="none" w:sz="0" w:space="0" w:color="auto"/>
            <w:right w:val="none" w:sz="0" w:space="0" w:color="auto"/>
          </w:divBdr>
        </w:div>
        <w:div w:id="55784512">
          <w:marLeft w:val="640"/>
          <w:marRight w:val="0"/>
          <w:marTop w:val="0"/>
          <w:marBottom w:val="0"/>
          <w:divBdr>
            <w:top w:val="none" w:sz="0" w:space="0" w:color="auto"/>
            <w:left w:val="none" w:sz="0" w:space="0" w:color="auto"/>
            <w:bottom w:val="none" w:sz="0" w:space="0" w:color="auto"/>
            <w:right w:val="none" w:sz="0" w:space="0" w:color="auto"/>
          </w:divBdr>
        </w:div>
        <w:div w:id="73085860">
          <w:marLeft w:val="640"/>
          <w:marRight w:val="0"/>
          <w:marTop w:val="0"/>
          <w:marBottom w:val="0"/>
          <w:divBdr>
            <w:top w:val="none" w:sz="0" w:space="0" w:color="auto"/>
            <w:left w:val="none" w:sz="0" w:space="0" w:color="auto"/>
            <w:bottom w:val="none" w:sz="0" w:space="0" w:color="auto"/>
            <w:right w:val="none" w:sz="0" w:space="0" w:color="auto"/>
          </w:divBdr>
        </w:div>
        <w:div w:id="74597810">
          <w:marLeft w:val="640"/>
          <w:marRight w:val="0"/>
          <w:marTop w:val="0"/>
          <w:marBottom w:val="0"/>
          <w:divBdr>
            <w:top w:val="none" w:sz="0" w:space="0" w:color="auto"/>
            <w:left w:val="none" w:sz="0" w:space="0" w:color="auto"/>
            <w:bottom w:val="none" w:sz="0" w:space="0" w:color="auto"/>
            <w:right w:val="none" w:sz="0" w:space="0" w:color="auto"/>
          </w:divBdr>
        </w:div>
        <w:div w:id="119998296">
          <w:marLeft w:val="640"/>
          <w:marRight w:val="0"/>
          <w:marTop w:val="0"/>
          <w:marBottom w:val="0"/>
          <w:divBdr>
            <w:top w:val="none" w:sz="0" w:space="0" w:color="auto"/>
            <w:left w:val="none" w:sz="0" w:space="0" w:color="auto"/>
            <w:bottom w:val="none" w:sz="0" w:space="0" w:color="auto"/>
            <w:right w:val="none" w:sz="0" w:space="0" w:color="auto"/>
          </w:divBdr>
        </w:div>
        <w:div w:id="227083618">
          <w:marLeft w:val="640"/>
          <w:marRight w:val="0"/>
          <w:marTop w:val="0"/>
          <w:marBottom w:val="0"/>
          <w:divBdr>
            <w:top w:val="none" w:sz="0" w:space="0" w:color="auto"/>
            <w:left w:val="none" w:sz="0" w:space="0" w:color="auto"/>
            <w:bottom w:val="none" w:sz="0" w:space="0" w:color="auto"/>
            <w:right w:val="none" w:sz="0" w:space="0" w:color="auto"/>
          </w:divBdr>
        </w:div>
        <w:div w:id="312879356">
          <w:marLeft w:val="640"/>
          <w:marRight w:val="0"/>
          <w:marTop w:val="0"/>
          <w:marBottom w:val="0"/>
          <w:divBdr>
            <w:top w:val="none" w:sz="0" w:space="0" w:color="auto"/>
            <w:left w:val="none" w:sz="0" w:space="0" w:color="auto"/>
            <w:bottom w:val="none" w:sz="0" w:space="0" w:color="auto"/>
            <w:right w:val="none" w:sz="0" w:space="0" w:color="auto"/>
          </w:divBdr>
        </w:div>
        <w:div w:id="558245126">
          <w:marLeft w:val="640"/>
          <w:marRight w:val="0"/>
          <w:marTop w:val="0"/>
          <w:marBottom w:val="0"/>
          <w:divBdr>
            <w:top w:val="none" w:sz="0" w:space="0" w:color="auto"/>
            <w:left w:val="none" w:sz="0" w:space="0" w:color="auto"/>
            <w:bottom w:val="none" w:sz="0" w:space="0" w:color="auto"/>
            <w:right w:val="none" w:sz="0" w:space="0" w:color="auto"/>
          </w:divBdr>
        </w:div>
        <w:div w:id="641886966">
          <w:marLeft w:val="640"/>
          <w:marRight w:val="0"/>
          <w:marTop w:val="0"/>
          <w:marBottom w:val="0"/>
          <w:divBdr>
            <w:top w:val="none" w:sz="0" w:space="0" w:color="auto"/>
            <w:left w:val="none" w:sz="0" w:space="0" w:color="auto"/>
            <w:bottom w:val="none" w:sz="0" w:space="0" w:color="auto"/>
            <w:right w:val="none" w:sz="0" w:space="0" w:color="auto"/>
          </w:divBdr>
        </w:div>
        <w:div w:id="1099254849">
          <w:marLeft w:val="640"/>
          <w:marRight w:val="0"/>
          <w:marTop w:val="0"/>
          <w:marBottom w:val="0"/>
          <w:divBdr>
            <w:top w:val="none" w:sz="0" w:space="0" w:color="auto"/>
            <w:left w:val="none" w:sz="0" w:space="0" w:color="auto"/>
            <w:bottom w:val="none" w:sz="0" w:space="0" w:color="auto"/>
            <w:right w:val="none" w:sz="0" w:space="0" w:color="auto"/>
          </w:divBdr>
        </w:div>
        <w:div w:id="1105267278">
          <w:marLeft w:val="640"/>
          <w:marRight w:val="0"/>
          <w:marTop w:val="0"/>
          <w:marBottom w:val="0"/>
          <w:divBdr>
            <w:top w:val="none" w:sz="0" w:space="0" w:color="auto"/>
            <w:left w:val="none" w:sz="0" w:space="0" w:color="auto"/>
            <w:bottom w:val="none" w:sz="0" w:space="0" w:color="auto"/>
            <w:right w:val="none" w:sz="0" w:space="0" w:color="auto"/>
          </w:divBdr>
        </w:div>
        <w:div w:id="1174883219">
          <w:marLeft w:val="640"/>
          <w:marRight w:val="0"/>
          <w:marTop w:val="0"/>
          <w:marBottom w:val="0"/>
          <w:divBdr>
            <w:top w:val="none" w:sz="0" w:space="0" w:color="auto"/>
            <w:left w:val="none" w:sz="0" w:space="0" w:color="auto"/>
            <w:bottom w:val="none" w:sz="0" w:space="0" w:color="auto"/>
            <w:right w:val="none" w:sz="0" w:space="0" w:color="auto"/>
          </w:divBdr>
        </w:div>
        <w:div w:id="1234924359">
          <w:marLeft w:val="640"/>
          <w:marRight w:val="0"/>
          <w:marTop w:val="0"/>
          <w:marBottom w:val="0"/>
          <w:divBdr>
            <w:top w:val="none" w:sz="0" w:space="0" w:color="auto"/>
            <w:left w:val="none" w:sz="0" w:space="0" w:color="auto"/>
            <w:bottom w:val="none" w:sz="0" w:space="0" w:color="auto"/>
            <w:right w:val="none" w:sz="0" w:space="0" w:color="auto"/>
          </w:divBdr>
        </w:div>
        <w:div w:id="1274242921">
          <w:marLeft w:val="640"/>
          <w:marRight w:val="0"/>
          <w:marTop w:val="0"/>
          <w:marBottom w:val="0"/>
          <w:divBdr>
            <w:top w:val="none" w:sz="0" w:space="0" w:color="auto"/>
            <w:left w:val="none" w:sz="0" w:space="0" w:color="auto"/>
            <w:bottom w:val="none" w:sz="0" w:space="0" w:color="auto"/>
            <w:right w:val="none" w:sz="0" w:space="0" w:color="auto"/>
          </w:divBdr>
        </w:div>
        <w:div w:id="1355111923">
          <w:marLeft w:val="640"/>
          <w:marRight w:val="0"/>
          <w:marTop w:val="0"/>
          <w:marBottom w:val="0"/>
          <w:divBdr>
            <w:top w:val="none" w:sz="0" w:space="0" w:color="auto"/>
            <w:left w:val="none" w:sz="0" w:space="0" w:color="auto"/>
            <w:bottom w:val="none" w:sz="0" w:space="0" w:color="auto"/>
            <w:right w:val="none" w:sz="0" w:space="0" w:color="auto"/>
          </w:divBdr>
        </w:div>
        <w:div w:id="1397314461">
          <w:marLeft w:val="640"/>
          <w:marRight w:val="0"/>
          <w:marTop w:val="0"/>
          <w:marBottom w:val="0"/>
          <w:divBdr>
            <w:top w:val="none" w:sz="0" w:space="0" w:color="auto"/>
            <w:left w:val="none" w:sz="0" w:space="0" w:color="auto"/>
            <w:bottom w:val="none" w:sz="0" w:space="0" w:color="auto"/>
            <w:right w:val="none" w:sz="0" w:space="0" w:color="auto"/>
          </w:divBdr>
        </w:div>
        <w:div w:id="1412697194">
          <w:marLeft w:val="640"/>
          <w:marRight w:val="0"/>
          <w:marTop w:val="0"/>
          <w:marBottom w:val="0"/>
          <w:divBdr>
            <w:top w:val="none" w:sz="0" w:space="0" w:color="auto"/>
            <w:left w:val="none" w:sz="0" w:space="0" w:color="auto"/>
            <w:bottom w:val="none" w:sz="0" w:space="0" w:color="auto"/>
            <w:right w:val="none" w:sz="0" w:space="0" w:color="auto"/>
          </w:divBdr>
        </w:div>
        <w:div w:id="1515916385">
          <w:marLeft w:val="640"/>
          <w:marRight w:val="0"/>
          <w:marTop w:val="0"/>
          <w:marBottom w:val="0"/>
          <w:divBdr>
            <w:top w:val="none" w:sz="0" w:space="0" w:color="auto"/>
            <w:left w:val="none" w:sz="0" w:space="0" w:color="auto"/>
            <w:bottom w:val="none" w:sz="0" w:space="0" w:color="auto"/>
            <w:right w:val="none" w:sz="0" w:space="0" w:color="auto"/>
          </w:divBdr>
        </w:div>
        <w:div w:id="1561212814">
          <w:marLeft w:val="640"/>
          <w:marRight w:val="0"/>
          <w:marTop w:val="0"/>
          <w:marBottom w:val="0"/>
          <w:divBdr>
            <w:top w:val="none" w:sz="0" w:space="0" w:color="auto"/>
            <w:left w:val="none" w:sz="0" w:space="0" w:color="auto"/>
            <w:bottom w:val="none" w:sz="0" w:space="0" w:color="auto"/>
            <w:right w:val="none" w:sz="0" w:space="0" w:color="auto"/>
          </w:divBdr>
        </w:div>
        <w:div w:id="1579972670">
          <w:marLeft w:val="640"/>
          <w:marRight w:val="0"/>
          <w:marTop w:val="0"/>
          <w:marBottom w:val="0"/>
          <w:divBdr>
            <w:top w:val="none" w:sz="0" w:space="0" w:color="auto"/>
            <w:left w:val="none" w:sz="0" w:space="0" w:color="auto"/>
            <w:bottom w:val="none" w:sz="0" w:space="0" w:color="auto"/>
            <w:right w:val="none" w:sz="0" w:space="0" w:color="auto"/>
          </w:divBdr>
        </w:div>
        <w:div w:id="1622111376">
          <w:marLeft w:val="640"/>
          <w:marRight w:val="0"/>
          <w:marTop w:val="0"/>
          <w:marBottom w:val="0"/>
          <w:divBdr>
            <w:top w:val="none" w:sz="0" w:space="0" w:color="auto"/>
            <w:left w:val="none" w:sz="0" w:space="0" w:color="auto"/>
            <w:bottom w:val="none" w:sz="0" w:space="0" w:color="auto"/>
            <w:right w:val="none" w:sz="0" w:space="0" w:color="auto"/>
          </w:divBdr>
        </w:div>
        <w:div w:id="1656907072">
          <w:marLeft w:val="640"/>
          <w:marRight w:val="0"/>
          <w:marTop w:val="0"/>
          <w:marBottom w:val="0"/>
          <w:divBdr>
            <w:top w:val="none" w:sz="0" w:space="0" w:color="auto"/>
            <w:left w:val="none" w:sz="0" w:space="0" w:color="auto"/>
            <w:bottom w:val="none" w:sz="0" w:space="0" w:color="auto"/>
            <w:right w:val="none" w:sz="0" w:space="0" w:color="auto"/>
          </w:divBdr>
        </w:div>
        <w:div w:id="1689409546">
          <w:marLeft w:val="640"/>
          <w:marRight w:val="0"/>
          <w:marTop w:val="0"/>
          <w:marBottom w:val="0"/>
          <w:divBdr>
            <w:top w:val="none" w:sz="0" w:space="0" w:color="auto"/>
            <w:left w:val="none" w:sz="0" w:space="0" w:color="auto"/>
            <w:bottom w:val="none" w:sz="0" w:space="0" w:color="auto"/>
            <w:right w:val="none" w:sz="0" w:space="0" w:color="auto"/>
          </w:divBdr>
        </w:div>
        <w:div w:id="1741055459">
          <w:marLeft w:val="640"/>
          <w:marRight w:val="0"/>
          <w:marTop w:val="0"/>
          <w:marBottom w:val="0"/>
          <w:divBdr>
            <w:top w:val="none" w:sz="0" w:space="0" w:color="auto"/>
            <w:left w:val="none" w:sz="0" w:space="0" w:color="auto"/>
            <w:bottom w:val="none" w:sz="0" w:space="0" w:color="auto"/>
            <w:right w:val="none" w:sz="0" w:space="0" w:color="auto"/>
          </w:divBdr>
        </w:div>
        <w:div w:id="1774133654">
          <w:marLeft w:val="640"/>
          <w:marRight w:val="0"/>
          <w:marTop w:val="0"/>
          <w:marBottom w:val="0"/>
          <w:divBdr>
            <w:top w:val="none" w:sz="0" w:space="0" w:color="auto"/>
            <w:left w:val="none" w:sz="0" w:space="0" w:color="auto"/>
            <w:bottom w:val="none" w:sz="0" w:space="0" w:color="auto"/>
            <w:right w:val="none" w:sz="0" w:space="0" w:color="auto"/>
          </w:divBdr>
        </w:div>
        <w:div w:id="1869102129">
          <w:marLeft w:val="640"/>
          <w:marRight w:val="0"/>
          <w:marTop w:val="0"/>
          <w:marBottom w:val="0"/>
          <w:divBdr>
            <w:top w:val="none" w:sz="0" w:space="0" w:color="auto"/>
            <w:left w:val="none" w:sz="0" w:space="0" w:color="auto"/>
            <w:bottom w:val="none" w:sz="0" w:space="0" w:color="auto"/>
            <w:right w:val="none" w:sz="0" w:space="0" w:color="auto"/>
          </w:divBdr>
        </w:div>
        <w:div w:id="2023893522">
          <w:marLeft w:val="640"/>
          <w:marRight w:val="0"/>
          <w:marTop w:val="0"/>
          <w:marBottom w:val="0"/>
          <w:divBdr>
            <w:top w:val="none" w:sz="0" w:space="0" w:color="auto"/>
            <w:left w:val="none" w:sz="0" w:space="0" w:color="auto"/>
            <w:bottom w:val="none" w:sz="0" w:space="0" w:color="auto"/>
            <w:right w:val="none" w:sz="0" w:space="0" w:color="auto"/>
          </w:divBdr>
        </w:div>
      </w:divsChild>
    </w:div>
    <w:div w:id="306664080">
      <w:bodyDiv w:val="1"/>
      <w:marLeft w:val="0"/>
      <w:marRight w:val="0"/>
      <w:marTop w:val="0"/>
      <w:marBottom w:val="0"/>
      <w:divBdr>
        <w:top w:val="none" w:sz="0" w:space="0" w:color="auto"/>
        <w:left w:val="none" w:sz="0" w:space="0" w:color="auto"/>
        <w:bottom w:val="none" w:sz="0" w:space="0" w:color="auto"/>
        <w:right w:val="none" w:sz="0" w:space="0" w:color="auto"/>
      </w:divBdr>
      <w:divsChild>
        <w:div w:id="273754517">
          <w:marLeft w:val="640"/>
          <w:marRight w:val="0"/>
          <w:marTop w:val="0"/>
          <w:marBottom w:val="0"/>
          <w:divBdr>
            <w:top w:val="none" w:sz="0" w:space="0" w:color="auto"/>
            <w:left w:val="none" w:sz="0" w:space="0" w:color="auto"/>
            <w:bottom w:val="none" w:sz="0" w:space="0" w:color="auto"/>
            <w:right w:val="none" w:sz="0" w:space="0" w:color="auto"/>
          </w:divBdr>
        </w:div>
        <w:div w:id="329412062">
          <w:marLeft w:val="640"/>
          <w:marRight w:val="0"/>
          <w:marTop w:val="0"/>
          <w:marBottom w:val="0"/>
          <w:divBdr>
            <w:top w:val="none" w:sz="0" w:space="0" w:color="auto"/>
            <w:left w:val="none" w:sz="0" w:space="0" w:color="auto"/>
            <w:bottom w:val="none" w:sz="0" w:space="0" w:color="auto"/>
            <w:right w:val="none" w:sz="0" w:space="0" w:color="auto"/>
          </w:divBdr>
        </w:div>
        <w:div w:id="347146191">
          <w:marLeft w:val="640"/>
          <w:marRight w:val="0"/>
          <w:marTop w:val="0"/>
          <w:marBottom w:val="0"/>
          <w:divBdr>
            <w:top w:val="none" w:sz="0" w:space="0" w:color="auto"/>
            <w:left w:val="none" w:sz="0" w:space="0" w:color="auto"/>
            <w:bottom w:val="none" w:sz="0" w:space="0" w:color="auto"/>
            <w:right w:val="none" w:sz="0" w:space="0" w:color="auto"/>
          </w:divBdr>
        </w:div>
        <w:div w:id="441338778">
          <w:marLeft w:val="640"/>
          <w:marRight w:val="0"/>
          <w:marTop w:val="0"/>
          <w:marBottom w:val="0"/>
          <w:divBdr>
            <w:top w:val="none" w:sz="0" w:space="0" w:color="auto"/>
            <w:left w:val="none" w:sz="0" w:space="0" w:color="auto"/>
            <w:bottom w:val="none" w:sz="0" w:space="0" w:color="auto"/>
            <w:right w:val="none" w:sz="0" w:space="0" w:color="auto"/>
          </w:divBdr>
        </w:div>
        <w:div w:id="567763949">
          <w:marLeft w:val="640"/>
          <w:marRight w:val="0"/>
          <w:marTop w:val="0"/>
          <w:marBottom w:val="0"/>
          <w:divBdr>
            <w:top w:val="none" w:sz="0" w:space="0" w:color="auto"/>
            <w:left w:val="none" w:sz="0" w:space="0" w:color="auto"/>
            <w:bottom w:val="none" w:sz="0" w:space="0" w:color="auto"/>
            <w:right w:val="none" w:sz="0" w:space="0" w:color="auto"/>
          </w:divBdr>
        </w:div>
        <w:div w:id="793714837">
          <w:marLeft w:val="640"/>
          <w:marRight w:val="0"/>
          <w:marTop w:val="0"/>
          <w:marBottom w:val="0"/>
          <w:divBdr>
            <w:top w:val="none" w:sz="0" w:space="0" w:color="auto"/>
            <w:left w:val="none" w:sz="0" w:space="0" w:color="auto"/>
            <w:bottom w:val="none" w:sz="0" w:space="0" w:color="auto"/>
            <w:right w:val="none" w:sz="0" w:space="0" w:color="auto"/>
          </w:divBdr>
        </w:div>
        <w:div w:id="1263415447">
          <w:marLeft w:val="640"/>
          <w:marRight w:val="0"/>
          <w:marTop w:val="0"/>
          <w:marBottom w:val="0"/>
          <w:divBdr>
            <w:top w:val="none" w:sz="0" w:space="0" w:color="auto"/>
            <w:left w:val="none" w:sz="0" w:space="0" w:color="auto"/>
            <w:bottom w:val="none" w:sz="0" w:space="0" w:color="auto"/>
            <w:right w:val="none" w:sz="0" w:space="0" w:color="auto"/>
          </w:divBdr>
        </w:div>
        <w:div w:id="1348365185">
          <w:marLeft w:val="640"/>
          <w:marRight w:val="0"/>
          <w:marTop w:val="0"/>
          <w:marBottom w:val="0"/>
          <w:divBdr>
            <w:top w:val="none" w:sz="0" w:space="0" w:color="auto"/>
            <w:left w:val="none" w:sz="0" w:space="0" w:color="auto"/>
            <w:bottom w:val="none" w:sz="0" w:space="0" w:color="auto"/>
            <w:right w:val="none" w:sz="0" w:space="0" w:color="auto"/>
          </w:divBdr>
        </w:div>
        <w:div w:id="1605191125">
          <w:marLeft w:val="640"/>
          <w:marRight w:val="0"/>
          <w:marTop w:val="0"/>
          <w:marBottom w:val="0"/>
          <w:divBdr>
            <w:top w:val="none" w:sz="0" w:space="0" w:color="auto"/>
            <w:left w:val="none" w:sz="0" w:space="0" w:color="auto"/>
            <w:bottom w:val="none" w:sz="0" w:space="0" w:color="auto"/>
            <w:right w:val="none" w:sz="0" w:space="0" w:color="auto"/>
          </w:divBdr>
        </w:div>
        <w:div w:id="1647320200">
          <w:marLeft w:val="640"/>
          <w:marRight w:val="0"/>
          <w:marTop w:val="0"/>
          <w:marBottom w:val="0"/>
          <w:divBdr>
            <w:top w:val="none" w:sz="0" w:space="0" w:color="auto"/>
            <w:left w:val="none" w:sz="0" w:space="0" w:color="auto"/>
            <w:bottom w:val="none" w:sz="0" w:space="0" w:color="auto"/>
            <w:right w:val="none" w:sz="0" w:space="0" w:color="auto"/>
          </w:divBdr>
        </w:div>
        <w:div w:id="1823502713">
          <w:marLeft w:val="640"/>
          <w:marRight w:val="0"/>
          <w:marTop w:val="0"/>
          <w:marBottom w:val="0"/>
          <w:divBdr>
            <w:top w:val="none" w:sz="0" w:space="0" w:color="auto"/>
            <w:left w:val="none" w:sz="0" w:space="0" w:color="auto"/>
            <w:bottom w:val="none" w:sz="0" w:space="0" w:color="auto"/>
            <w:right w:val="none" w:sz="0" w:space="0" w:color="auto"/>
          </w:divBdr>
        </w:div>
      </w:divsChild>
    </w:div>
    <w:div w:id="325014815">
      <w:bodyDiv w:val="1"/>
      <w:marLeft w:val="0"/>
      <w:marRight w:val="0"/>
      <w:marTop w:val="0"/>
      <w:marBottom w:val="0"/>
      <w:divBdr>
        <w:top w:val="none" w:sz="0" w:space="0" w:color="auto"/>
        <w:left w:val="none" w:sz="0" w:space="0" w:color="auto"/>
        <w:bottom w:val="none" w:sz="0" w:space="0" w:color="auto"/>
        <w:right w:val="none" w:sz="0" w:space="0" w:color="auto"/>
      </w:divBdr>
    </w:div>
    <w:div w:id="326328460">
      <w:bodyDiv w:val="1"/>
      <w:marLeft w:val="0"/>
      <w:marRight w:val="0"/>
      <w:marTop w:val="0"/>
      <w:marBottom w:val="0"/>
      <w:divBdr>
        <w:top w:val="none" w:sz="0" w:space="0" w:color="auto"/>
        <w:left w:val="none" w:sz="0" w:space="0" w:color="auto"/>
        <w:bottom w:val="none" w:sz="0" w:space="0" w:color="auto"/>
        <w:right w:val="none" w:sz="0" w:space="0" w:color="auto"/>
      </w:divBdr>
      <w:divsChild>
        <w:div w:id="488441426">
          <w:marLeft w:val="0"/>
          <w:marRight w:val="0"/>
          <w:marTop w:val="0"/>
          <w:marBottom w:val="0"/>
          <w:divBdr>
            <w:top w:val="none" w:sz="0" w:space="0" w:color="auto"/>
            <w:left w:val="none" w:sz="0" w:space="0" w:color="auto"/>
            <w:bottom w:val="none" w:sz="0" w:space="0" w:color="auto"/>
            <w:right w:val="none" w:sz="0" w:space="0" w:color="auto"/>
          </w:divBdr>
        </w:div>
        <w:div w:id="1120299777">
          <w:marLeft w:val="0"/>
          <w:marRight w:val="0"/>
          <w:marTop w:val="0"/>
          <w:marBottom w:val="0"/>
          <w:divBdr>
            <w:top w:val="none" w:sz="0" w:space="0" w:color="auto"/>
            <w:left w:val="none" w:sz="0" w:space="0" w:color="auto"/>
            <w:bottom w:val="none" w:sz="0" w:space="0" w:color="auto"/>
            <w:right w:val="none" w:sz="0" w:space="0" w:color="auto"/>
          </w:divBdr>
        </w:div>
      </w:divsChild>
    </w:div>
    <w:div w:id="329257200">
      <w:bodyDiv w:val="1"/>
      <w:marLeft w:val="0"/>
      <w:marRight w:val="0"/>
      <w:marTop w:val="0"/>
      <w:marBottom w:val="0"/>
      <w:divBdr>
        <w:top w:val="none" w:sz="0" w:space="0" w:color="auto"/>
        <w:left w:val="none" w:sz="0" w:space="0" w:color="auto"/>
        <w:bottom w:val="none" w:sz="0" w:space="0" w:color="auto"/>
        <w:right w:val="none" w:sz="0" w:space="0" w:color="auto"/>
      </w:divBdr>
      <w:divsChild>
        <w:div w:id="28335948">
          <w:marLeft w:val="640"/>
          <w:marRight w:val="0"/>
          <w:marTop w:val="0"/>
          <w:marBottom w:val="0"/>
          <w:divBdr>
            <w:top w:val="none" w:sz="0" w:space="0" w:color="auto"/>
            <w:left w:val="none" w:sz="0" w:space="0" w:color="auto"/>
            <w:bottom w:val="none" w:sz="0" w:space="0" w:color="auto"/>
            <w:right w:val="none" w:sz="0" w:space="0" w:color="auto"/>
          </w:divBdr>
        </w:div>
        <w:div w:id="64568538">
          <w:marLeft w:val="640"/>
          <w:marRight w:val="0"/>
          <w:marTop w:val="0"/>
          <w:marBottom w:val="0"/>
          <w:divBdr>
            <w:top w:val="none" w:sz="0" w:space="0" w:color="auto"/>
            <w:left w:val="none" w:sz="0" w:space="0" w:color="auto"/>
            <w:bottom w:val="none" w:sz="0" w:space="0" w:color="auto"/>
            <w:right w:val="none" w:sz="0" w:space="0" w:color="auto"/>
          </w:divBdr>
        </w:div>
        <w:div w:id="73161344">
          <w:marLeft w:val="640"/>
          <w:marRight w:val="0"/>
          <w:marTop w:val="0"/>
          <w:marBottom w:val="0"/>
          <w:divBdr>
            <w:top w:val="none" w:sz="0" w:space="0" w:color="auto"/>
            <w:left w:val="none" w:sz="0" w:space="0" w:color="auto"/>
            <w:bottom w:val="none" w:sz="0" w:space="0" w:color="auto"/>
            <w:right w:val="none" w:sz="0" w:space="0" w:color="auto"/>
          </w:divBdr>
        </w:div>
        <w:div w:id="134418429">
          <w:marLeft w:val="640"/>
          <w:marRight w:val="0"/>
          <w:marTop w:val="0"/>
          <w:marBottom w:val="0"/>
          <w:divBdr>
            <w:top w:val="none" w:sz="0" w:space="0" w:color="auto"/>
            <w:left w:val="none" w:sz="0" w:space="0" w:color="auto"/>
            <w:bottom w:val="none" w:sz="0" w:space="0" w:color="auto"/>
            <w:right w:val="none" w:sz="0" w:space="0" w:color="auto"/>
          </w:divBdr>
        </w:div>
        <w:div w:id="148790393">
          <w:marLeft w:val="640"/>
          <w:marRight w:val="0"/>
          <w:marTop w:val="0"/>
          <w:marBottom w:val="0"/>
          <w:divBdr>
            <w:top w:val="none" w:sz="0" w:space="0" w:color="auto"/>
            <w:left w:val="none" w:sz="0" w:space="0" w:color="auto"/>
            <w:bottom w:val="none" w:sz="0" w:space="0" w:color="auto"/>
            <w:right w:val="none" w:sz="0" w:space="0" w:color="auto"/>
          </w:divBdr>
        </w:div>
        <w:div w:id="197596520">
          <w:marLeft w:val="640"/>
          <w:marRight w:val="0"/>
          <w:marTop w:val="0"/>
          <w:marBottom w:val="0"/>
          <w:divBdr>
            <w:top w:val="none" w:sz="0" w:space="0" w:color="auto"/>
            <w:left w:val="none" w:sz="0" w:space="0" w:color="auto"/>
            <w:bottom w:val="none" w:sz="0" w:space="0" w:color="auto"/>
            <w:right w:val="none" w:sz="0" w:space="0" w:color="auto"/>
          </w:divBdr>
        </w:div>
        <w:div w:id="252932309">
          <w:marLeft w:val="640"/>
          <w:marRight w:val="0"/>
          <w:marTop w:val="0"/>
          <w:marBottom w:val="0"/>
          <w:divBdr>
            <w:top w:val="none" w:sz="0" w:space="0" w:color="auto"/>
            <w:left w:val="none" w:sz="0" w:space="0" w:color="auto"/>
            <w:bottom w:val="none" w:sz="0" w:space="0" w:color="auto"/>
            <w:right w:val="none" w:sz="0" w:space="0" w:color="auto"/>
          </w:divBdr>
        </w:div>
        <w:div w:id="292054874">
          <w:marLeft w:val="640"/>
          <w:marRight w:val="0"/>
          <w:marTop w:val="0"/>
          <w:marBottom w:val="0"/>
          <w:divBdr>
            <w:top w:val="none" w:sz="0" w:space="0" w:color="auto"/>
            <w:left w:val="none" w:sz="0" w:space="0" w:color="auto"/>
            <w:bottom w:val="none" w:sz="0" w:space="0" w:color="auto"/>
            <w:right w:val="none" w:sz="0" w:space="0" w:color="auto"/>
          </w:divBdr>
        </w:div>
        <w:div w:id="293947574">
          <w:marLeft w:val="640"/>
          <w:marRight w:val="0"/>
          <w:marTop w:val="0"/>
          <w:marBottom w:val="0"/>
          <w:divBdr>
            <w:top w:val="none" w:sz="0" w:space="0" w:color="auto"/>
            <w:left w:val="none" w:sz="0" w:space="0" w:color="auto"/>
            <w:bottom w:val="none" w:sz="0" w:space="0" w:color="auto"/>
            <w:right w:val="none" w:sz="0" w:space="0" w:color="auto"/>
          </w:divBdr>
        </w:div>
        <w:div w:id="421223604">
          <w:marLeft w:val="640"/>
          <w:marRight w:val="0"/>
          <w:marTop w:val="0"/>
          <w:marBottom w:val="0"/>
          <w:divBdr>
            <w:top w:val="none" w:sz="0" w:space="0" w:color="auto"/>
            <w:left w:val="none" w:sz="0" w:space="0" w:color="auto"/>
            <w:bottom w:val="none" w:sz="0" w:space="0" w:color="auto"/>
            <w:right w:val="none" w:sz="0" w:space="0" w:color="auto"/>
          </w:divBdr>
        </w:div>
        <w:div w:id="427390014">
          <w:marLeft w:val="640"/>
          <w:marRight w:val="0"/>
          <w:marTop w:val="0"/>
          <w:marBottom w:val="0"/>
          <w:divBdr>
            <w:top w:val="none" w:sz="0" w:space="0" w:color="auto"/>
            <w:left w:val="none" w:sz="0" w:space="0" w:color="auto"/>
            <w:bottom w:val="none" w:sz="0" w:space="0" w:color="auto"/>
            <w:right w:val="none" w:sz="0" w:space="0" w:color="auto"/>
          </w:divBdr>
        </w:div>
        <w:div w:id="434057258">
          <w:marLeft w:val="640"/>
          <w:marRight w:val="0"/>
          <w:marTop w:val="0"/>
          <w:marBottom w:val="0"/>
          <w:divBdr>
            <w:top w:val="none" w:sz="0" w:space="0" w:color="auto"/>
            <w:left w:val="none" w:sz="0" w:space="0" w:color="auto"/>
            <w:bottom w:val="none" w:sz="0" w:space="0" w:color="auto"/>
            <w:right w:val="none" w:sz="0" w:space="0" w:color="auto"/>
          </w:divBdr>
        </w:div>
        <w:div w:id="448201857">
          <w:marLeft w:val="640"/>
          <w:marRight w:val="0"/>
          <w:marTop w:val="0"/>
          <w:marBottom w:val="0"/>
          <w:divBdr>
            <w:top w:val="none" w:sz="0" w:space="0" w:color="auto"/>
            <w:left w:val="none" w:sz="0" w:space="0" w:color="auto"/>
            <w:bottom w:val="none" w:sz="0" w:space="0" w:color="auto"/>
            <w:right w:val="none" w:sz="0" w:space="0" w:color="auto"/>
          </w:divBdr>
        </w:div>
        <w:div w:id="475609838">
          <w:marLeft w:val="640"/>
          <w:marRight w:val="0"/>
          <w:marTop w:val="0"/>
          <w:marBottom w:val="0"/>
          <w:divBdr>
            <w:top w:val="none" w:sz="0" w:space="0" w:color="auto"/>
            <w:left w:val="none" w:sz="0" w:space="0" w:color="auto"/>
            <w:bottom w:val="none" w:sz="0" w:space="0" w:color="auto"/>
            <w:right w:val="none" w:sz="0" w:space="0" w:color="auto"/>
          </w:divBdr>
        </w:div>
        <w:div w:id="476186842">
          <w:marLeft w:val="640"/>
          <w:marRight w:val="0"/>
          <w:marTop w:val="0"/>
          <w:marBottom w:val="0"/>
          <w:divBdr>
            <w:top w:val="none" w:sz="0" w:space="0" w:color="auto"/>
            <w:left w:val="none" w:sz="0" w:space="0" w:color="auto"/>
            <w:bottom w:val="none" w:sz="0" w:space="0" w:color="auto"/>
            <w:right w:val="none" w:sz="0" w:space="0" w:color="auto"/>
          </w:divBdr>
        </w:div>
        <w:div w:id="503009464">
          <w:marLeft w:val="640"/>
          <w:marRight w:val="0"/>
          <w:marTop w:val="0"/>
          <w:marBottom w:val="0"/>
          <w:divBdr>
            <w:top w:val="none" w:sz="0" w:space="0" w:color="auto"/>
            <w:left w:val="none" w:sz="0" w:space="0" w:color="auto"/>
            <w:bottom w:val="none" w:sz="0" w:space="0" w:color="auto"/>
            <w:right w:val="none" w:sz="0" w:space="0" w:color="auto"/>
          </w:divBdr>
        </w:div>
        <w:div w:id="505438096">
          <w:marLeft w:val="640"/>
          <w:marRight w:val="0"/>
          <w:marTop w:val="0"/>
          <w:marBottom w:val="0"/>
          <w:divBdr>
            <w:top w:val="none" w:sz="0" w:space="0" w:color="auto"/>
            <w:left w:val="none" w:sz="0" w:space="0" w:color="auto"/>
            <w:bottom w:val="none" w:sz="0" w:space="0" w:color="auto"/>
            <w:right w:val="none" w:sz="0" w:space="0" w:color="auto"/>
          </w:divBdr>
        </w:div>
        <w:div w:id="520632176">
          <w:marLeft w:val="640"/>
          <w:marRight w:val="0"/>
          <w:marTop w:val="0"/>
          <w:marBottom w:val="0"/>
          <w:divBdr>
            <w:top w:val="none" w:sz="0" w:space="0" w:color="auto"/>
            <w:left w:val="none" w:sz="0" w:space="0" w:color="auto"/>
            <w:bottom w:val="none" w:sz="0" w:space="0" w:color="auto"/>
            <w:right w:val="none" w:sz="0" w:space="0" w:color="auto"/>
          </w:divBdr>
        </w:div>
        <w:div w:id="526604994">
          <w:marLeft w:val="640"/>
          <w:marRight w:val="0"/>
          <w:marTop w:val="0"/>
          <w:marBottom w:val="0"/>
          <w:divBdr>
            <w:top w:val="none" w:sz="0" w:space="0" w:color="auto"/>
            <w:left w:val="none" w:sz="0" w:space="0" w:color="auto"/>
            <w:bottom w:val="none" w:sz="0" w:space="0" w:color="auto"/>
            <w:right w:val="none" w:sz="0" w:space="0" w:color="auto"/>
          </w:divBdr>
        </w:div>
        <w:div w:id="579561188">
          <w:marLeft w:val="640"/>
          <w:marRight w:val="0"/>
          <w:marTop w:val="0"/>
          <w:marBottom w:val="0"/>
          <w:divBdr>
            <w:top w:val="none" w:sz="0" w:space="0" w:color="auto"/>
            <w:left w:val="none" w:sz="0" w:space="0" w:color="auto"/>
            <w:bottom w:val="none" w:sz="0" w:space="0" w:color="auto"/>
            <w:right w:val="none" w:sz="0" w:space="0" w:color="auto"/>
          </w:divBdr>
        </w:div>
        <w:div w:id="595093783">
          <w:marLeft w:val="640"/>
          <w:marRight w:val="0"/>
          <w:marTop w:val="0"/>
          <w:marBottom w:val="0"/>
          <w:divBdr>
            <w:top w:val="none" w:sz="0" w:space="0" w:color="auto"/>
            <w:left w:val="none" w:sz="0" w:space="0" w:color="auto"/>
            <w:bottom w:val="none" w:sz="0" w:space="0" w:color="auto"/>
            <w:right w:val="none" w:sz="0" w:space="0" w:color="auto"/>
          </w:divBdr>
        </w:div>
        <w:div w:id="615259287">
          <w:marLeft w:val="640"/>
          <w:marRight w:val="0"/>
          <w:marTop w:val="0"/>
          <w:marBottom w:val="0"/>
          <w:divBdr>
            <w:top w:val="none" w:sz="0" w:space="0" w:color="auto"/>
            <w:left w:val="none" w:sz="0" w:space="0" w:color="auto"/>
            <w:bottom w:val="none" w:sz="0" w:space="0" w:color="auto"/>
            <w:right w:val="none" w:sz="0" w:space="0" w:color="auto"/>
          </w:divBdr>
        </w:div>
        <w:div w:id="655495834">
          <w:marLeft w:val="640"/>
          <w:marRight w:val="0"/>
          <w:marTop w:val="0"/>
          <w:marBottom w:val="0"/>
          <w:divBdr>
            <w:top w:val="none" w:sz="0" w:space="0" w:color="auto"/>
            <w:left w:val="none" w:sz="0" w:space="0" w:color="auto"/>
            <w:bottom w:val="none" w:sz="0" w:space="0" w:color="auto"/>
            <w:right w:val="none" w:sz="0" w:space="0" w:color="auto"/>
          </w:divBdr>
        </w:div>
        <w:div w:id="734859271">
          <w:marLeft w:val="640"/>
          <w:marRight w:val="0"/>
          <w:marTop w:val="0"/>
          <w:marBottom w:val="0"/>
          <w:divBdr>
            <w:top w:val="none" w:sz="0" w:space="0" w:color="auto"/>
            <w:left w:val="none" w:sz="0" w:space="0" w:color="auto"/>
            <w:bottom w:val="none" w:sz="0" w:space="0" w:color="auto"/>
            <w:right w:val="none" w:sz="0" w:space="0" w:color="auto"/>
          </w:divBdr>
        </w:div>
        <w:div w:id="786778784">
          <w:marLeft w:val="640"/>
          <w:marRight w:val="0"/>
          <w:marTop w:val="0"/>
          <w:marBottom w:val="0"/>
          <w:divBdr>
            <w:top w:val="none" w:sz="0" w:space="0" w:color="auto"/>
            <w:left w:val="none" w:sz="0" w:space="0" w:color="auto"/>
            <w:bottom w:val="none" w:sz="0" w:space="0" w:color="auto"/>
            <w:right w:val="none" w:sz="0" w:space="0" w:color="auto"/>
          </w:divBdr>
        </w:div>
        <w:div w:id="927424116">
          <w:marLeft w:val="640"/>
          <w:marRight w:val="0"/>
          <w:marTop w:val="0"/>
          <w:marBottom w:val="0"/>
          <w:divBdr>
            <w:top w:val="none" w:sz="0" w:space="0" w:color="auto"/>
            <w:left w:val="none" w:sz="0" w:space="0" w:color="auto"/>
            <w:bottom w:val="none" w:sz="0" w:space="0" w:color="auto"/>
            <w:right w:val="none" w:sz="0" w:space="0" w:color="auto"/>
          </w:divBdr>
        </w:div>
        <w:div w:id="934552384">
          <w:marLeft w:val="640"/>
          <w:marRight w:val="0"/>
          <w:marTop w:val="0"/>
          <w:marBottom w:val="0"/>
          <w:divBdr>
            <w:top w:val="none" w:sz="0" w:space="0" w:color="auto"/>
            <w:left w:val="none" w:sz="0" w:space="0" w:color="auto"/>
            <w:bottom w:val="none" w:sz="0" w:space="0" w:color="auto"/>
            <w:right w:val="none" w:sz="0" w:space="0" w:color="auto"/>
          </w:divBdr>
        </w:div>
        <w:div w:id="951208070">
          <w:marLeft w:val="640"/>
          <w:marRight w:val="0"/>
          <w:marTop w:val="0"/>
          <w:marBottom w:val="0"/>
          <w:divBdr>
            <w:top w:val="none" w:sz="0" w:space="0" w:color="auto"/>
            <w:left w:val="none" w:sz="0" w:space="0" w:color="auto"/>
            <w:bottom w:val="none" w:sz="0" w:space="0" w:color="auto"/>
            <w:right w:val="none" w:sz="0" w:space="0" w:color="auto"/>
          </w:divBdr>
        </w:div>
        <w:div w:id="986007090">
          <w:marLeft w:val="640"/>
          <w:marRight w:val="0"/>
          <w:marTop w:val="0"/>
          <w:marBottom w:val="0"/>
          <w:divBdr>
            <w:top w:val="none" w:sz="0" w:space="0" w:color="auto"/>
            <w:left w:val="none" w:sz="0" w:space="0" w:color="auto"/>
            <w:bottom w:val="none" w:sz="0" w:space="0" w:color="auto"/>
            <w:right w:val="none" w:sz="0" w:space="0" w:color="auto"/>
          </w:divBdr>
          <w:divsChild>
            <w:div w:id="1214384255">
              <w:marLeft w:val="0"/>
              <w:marRight w:val="0"/>
              <w:marTop w:val="0"/>
              <w:marBottom w:val="0"/>
              <w:divBdr>
                <w:top w:val="none" w:sz="0" w:space="0" w:color="auto"/>
                <w:left w:val="none" w:sz="0" w:space="0" w:color="auto"/>
                <w:bottom w:val="none" w:sz="0" w:space="0" w:color="auto"/>
                <w:right w:val="none" w:sz="0" w:space="0" w:color="auto"/>
              </w:divBdr>
              <w:divsChild>
                <w:div w:id="49428953">
                  <w:marLeft w:val="640"/>
                  <w:marRight w:val="0"/>
                  <w:marTop w:val="0"/>
                  <w:marBottom w:val="0"/>
                  <w:divBdr>
                    <w:top w:val="none" w:sz="0" w:space="0" w:color="auto"/>
                    <w:left w:val="none" w:sz="0" w:space="0" w:color="auto"/>
                    <w:bottom w:val="none" w:sz="0" w:space="0" w:color="auto"/>
                    <w:right w:val="none" w:sz="0" w:space="0" w:color="auto"/>
                  </w:divBdr>
                </w:div>
                <w:div w:id="193811316">
                  <w:marLeft w:val="640"/>
                  <w:marRight w:val="0"/>
                  <w:marTop w:val="0"/>
                  <w:marBottom w:val="0"/>
                  <w:divBdr>
                    <w:top w:val="none" w:sz="0" w:space="0" w:color="auto"/>
                    <w:left w:val="none" w:sz="0" w:space="0" w:color="auto"/>
                    <w:bottom w:val="none" w:sz="0" w:space="0" w:color="auto"/>
                    <w:right w:val="none" w:sz="0" w:space="0" w:color="auto"/>
                  </w:divBdr>
                </w:div>
                <w:div w:id="246966829">
                  <w:marLeft w:val="640"/>
                  <w:marRight w:val="0"/>
                  <w:marTop w:val="0"/>
                  <w:marBottom w:val="0"/>
                  <w:divBdr>
                    <w:top w:val="none" w:sz="0" w:space="0" w:color="auto"/>
                    <w:left w:val="none" w:sz="0" w:space="0" w:color="auto"/>
                    <w:bottom w:val="none" w:sz="0" w:space="0" w:color="auto"/>
                    <w:right w:val="none" w:sz="0" w:space="0" w:color="auto"/>
                  </w:divBdr>
                </w:div>
                <w:div w:id="267542911">
                  <w:marLeft w:val="640"/>
                  <w:marRight w:val="0"/>
                  <w:marTop w:val="0"/>
                  <w:marBottom w:val="0"/>
                  <w:divBdr>
                    <w:top w:val="none" w:sz="0" w:space="0" w:color="auto"/>
                    <w:left w:val="none" w:sz="0" w:space="0" w:color="auto"/>
                    <w:bottom w:val="none" w:sz="0" w:space="0" w:color="auto"/>
                    <w:right w:val="none" w:sz="0" w:space="0" w:color="auto"/>
                  </w:divBdr>
                </w:div>
                <w:div w:id="302514428">
                  <w:marLeft w:val="640"/>
                  <w:marRight w:val="0"/>
                  <w:marTop w:val="0"/>
                  <w:marBottom w:val="0"/>
                  <w:divBdr>
                    <w:top w:val="none" w:sz="0" w:space="0" w:color="auto"/>
                    <w:left w:val="none" w:sz="0" w:space="0" w:color="auto"/>
                    <w:bottom w:val="none" w:sz="0" w:space="0" w:color="auto"/>
                    <w:right w:val="none" w:sz="0" w:space="0" w:color="auto"/>
                  </w:divBdr>
                </w:div>
                <w:div w:id="302587329">
                  <w:marLeft w:val="640"/>
                  <w:marRight w:val="0"/>
                  <w:marTop w:val="0"/>
                  <w:marBottom w:val="0"/>
                  <w:divBdr>
                    <w:top w:val="none" w:sz="0" w:space="0" w:color="auto"/>
                    <w:left w:val="none" w:sz="0" w:space="0" w:color="auto"/>
                    <w:bottom w:val="none" w:sz="0" w:space="0" w:color="auto"/>
                    <w:right w:val="none" w:sz="0" w:space="0" w:color="auto"/>
                  </w:divBdr>
                </w:div>
                <w:div w:id="344211528">
                  <w:marLeft w:val="640"/>
                  <w:marRight w:val="0"/>
                  <w:marTop w:val="0"/>
                  <w:marBottom w:val="0"/>
                  <w:divBdr>
                    <w:top w:val="none" w:sz="0" w:space="0" w:color="auto"/>
                    <w:left w:val="none" w:sz="0" w:space="0" w:color="auto"/>
                    <w:bottom w:val="none" w:sz="0" w:space="0" w:color="auto"/>
                    <w:right w:val="none" w:sz="0" w:space="0" w:color="auto"/>
                  </w:divBdr>
                </w:div>
                <w:div w:id="359399600">
                  <w:marLeft w:val="640"/>
                  <w:marRight w:val="0"/>
                  <w:marTop w:val="0"/>
                  <w:marBottom w:val="0"/>
                  <w:divBdr>
                    <w:top w:val="none" w:sz="0" w:space="0" w:color="auto"/>
                    <w:left w:val="none" w:sz="0" w:space="0" w:color="auto"/>
                    <w:bottom w:val="none" w:sz="0" w:space="0" w:color="auto"/>
                    <w:right w:val="none" w:sz="0" w:space="0" w:color="auto"/>
                  </w:divBdr>
                </w:div>
                <w:div w:id="416246450">
                  <w:marLeft w:val="640"/>
                  <w:marRight w:val="0"/>
                  <w:marTop w:val="0"/>
                  <w:marBottom w:val="0"/>
                  <w:divBdr>
                    <w:top w:val="none" w:sz="0" w:space="0" w:color="auto"/>
                    <w:left w:val="none" w:sz="0" w:space="0" w:color="auto"/>
                    <w:bottom w:val="none" w:sz="0" w:space="0" w:color="auto"/>
                    <w:right w:val="none" w:sz="0" w:space="0" w:color="auto"/>
                  </w:divBdr>
                </w:div>
                <w:div w:id="422920216">
                  <w:marLeft w:val="640"/>
                  <w:marRight w:val="0"/>
                  <w:marTop w:val="0"/>
                  <w:marBottom w:val="0"/>
                  <w:divBdr>
                    <w:top w:val="none" w:sz="0" w:space="0" w:color="auto"/>
                    <w:left w:val="none" w:sz="0" w:space="0" w:color="auto"/>
                    <w:bottom w:val="none" w:sz="0" w:space="0" w:color="auto"/>
                    <w:right w:val="none" w:sz="0" w:space="0" w:color="auto"/>
                  </w:divBdr>
                </w:div>
                <w:div w:id="439760851">
                  <w:marLeft w:val="640"/>
                  <w:marRight w:val="0"/>
                  <w:marTop w:val="0"/>
                  <w:marBottom w:val="0"/>
                  <w:divBdr>
                    <w:top w:val="none" w:sz="0" w:space="0" w:color="auto"/>
                    <w:left w:val="none" w:sz="0" w:space="0" w:color="auto"/>
                    <w:bottom w:val="none" w:sz="0" w:space="0" w:color="auto"/>
                    <w:right w:val="none" w:sz="0" w:space="0" w:color="auto"/>
                  </w:divBdr>
                </w:div>
                <w:div w:id="439955537">
                  <w:marLeft w:val="640"/>
                  <w:marRight w:val="0"/>
                  <w:marTop w:val="0"/>
                  <w:marBottom w:val="0"/>
                  <w:divBdr>
                    <w:top w:val="none" w:sz="0" w:space="0" w:color="auto"/>
                    <w:left w:val="none" w:sz="0" w:space="0" w:color="auto"/>
                    <w:bottom w:val="none" w:sz="0" w:space="0" w:color="auto"/>
                    <w:right w:val="none" w:sz="0" w:space="0" w:color="auto"/>
                  </w:divBdr>
                </w:div>
                <w:div w:id="462189454">
                  <w:marLeft w:val="640"/>
                  <w:marRight w:val="0"/>
                  <w:marTop w:val="0"/>
                  <w:marBottom w:val="0"/>
                  <w:divBdr>
                    <w:top w:val="none" w:sz="0" w:space="0" w:color="auto"/>
                    <w:left w:val="none" w:sz="0" w:space="0" w:color="auto"/>
                    <w:bottom w:val="none" w:sz="0" w:space="0" w:color="auto"/>
                    <w:right w:val="none" w:sz="0" w:space="0" w:color="auto"/>
                  </w:divBdr>
                </w:div>
                <w:div w:id="484199753">
                  <w:marLeft w:val="640"/>
                  <w:marRight w:val="0"/>
                  <w:marTop w:val="0"/>
                  <w:marBottom w:val="0"/>
                  <w:divBdr>
                    <w:top w:val="none" w:sz="0" w:space="0" w:color="auto"/>
                    <w:left w:val="none" w:sz="0" w:space="0" w:color="auto"/>
                    <w:bottom w:val="none" w:sz="0" w:space="0" w:color="auto"/>
                    <w:right w:val="none" w:sz="0" w:space="0" w:color="auto"/>
                  </w:divBdr>
                </w:div>
                <w:div w:id="521825433">
                  <w:marLeft w:val="640"/>
                  <w:marRight w:val="0"/>
                  <w:marTop w:val="0"/>
                  <w:marBottom w:val="0"/>
                  <w:divBdr>
                    <w:top w:val="none" w:sz="0" w:space="0" w:color="auto"/>
                    <w:left w:val="none" w:sz="0" w:space="0" w:color="auto"/>
                    <w:bottom w:val="none" w:sz="0" w:space="0" w:color="auto"/>
                    <w:right w:val="none" w:sz="0" w:space="0" w:color="auto"/>
                  </w:divBdr>
                </w:div>
                <w:div w:id="522209399">
                  <w:marLeft w:val="640"/>
                  <w:marRight w:val="0"/>
                  <w:marTop w:val="0"/>
                  <w:marBottom w:val="0"/>
                  <w:divBdr>
                    <w:top w:val="none" w:sz="0" w:space="0" w:color="auto"/>
                    <w:left w:val="none" w:sz="0" w:space="0" w:color="auto"/>
                    <w:bottom w:val="none" w:sz="0" w:space="0" w:color="auto"/>
                    <w:right w:val="none" w:sz="0" w:space="0" w:color="auto"/>
                  </w:divBdr>
                </w:div>
                <w:div w:id="553080012">
                  <w:marLeft w:val="640"/>
                  <w:marRight w:val="0"/>
                  <w:marTop w:val="0"/>
                  <w:marBottom w:val="0"/>
                  <w:divBdr>
                    <w:top w:val="none" w:sz="0" w:space="0" w:color="auto"/>
                    <w:left w:val="none" w:sz="0" w:space="0" w:color="auto"/>
                    <w:bottom w:val="none" w:sz="0" w:space="0" w:color="auto"/>
                    <w:right w:val="none" w:sz="0" w:space="0" w:color="auto"/>
                  </w:divBdr>
                </w:div>
                <w:div w:id="576482437">
                  <w:marLeft w:val="640"/>
                  <w:marRight w:val="0"/>
                  <w:marTop w:val="0"/>
                  <w:marBottom w:val="0"/>
                  <w:divBdr>
                    <w:top w:val="none" w:sz="0" w:space="0" w:color="auto"/>
                    <w:left w:val="none" w:sz="0" w:space="0" w:color="auto"/>
                    <w:bottom w:val="none" w:sz="0" w:space="0" w:color="auto"/>
                    <w:right w:val="none" w:sz="0" w:space="0" w:color="auto"/>
                  </w:divBdr>
                </w:div>
                <w:div w:id="587420804">
                  <w:marLeft w:val="640"/>
                  <w:marRight w:val="0"/>
                  <w:marTop w:val="0"/>
                  <w:marBottom w:val="0"/>
                  <w:divBdr>
                    <w:top w:val="none" w:sz="0" w:space="0" w:color="auto"/>
                    <w:left w:val="none" w:sz="0" w:space="0" w:color="auto"/>
                    <w:bottom w:val="none" w:sz="0" w:space="0" w:color="auto"/>
                    <w:right w:val="none" w:sz="0" w:space="0" w:color="auto"/>
                  </w:divBdr>
                </w:div>
                <w:div w:id="647244387">
                  <w:marLeft w:val="640"/>
                  <w:marRight w:val="0"/>
                  <w:marTop w:val="0"/>
                  <w:marBottom w:val="0"/>
                  <w:divBdr>
                    <w:top w:val="none" w:sz="0" w:space="0" w:color="auto"/>
                    <w:left w:val="none" w:sz="0" w:space="0" w:color="auto"/>
                    <w:bottom w:val="none" w:sz="0" w:space="0" w:color="auto"/>
                    <w:right w:val="none" w:sz="0" w:space="0" w:color="auto"/>
                  </w:divBdr>
                </w:div>
                <w:div w:id="670261451">
                  <w:marLeft w:val="640"/>
                  <w:marRight w:val="0"/>
                  <w:marTop w:val="0"/>
                  <w:marBottom w:val="0"/>
                  <w:divBdr>
                    <w:top w:val="none" w:sz="0" w:space="0" w:color="auto"/>
                    <w:left w:val="none" w:sz="0" w:space="0" w:color="auto"/>
                    <w:bottom w:val="none" w:sz="0" w:space="0" w:color="auto"/>
                    <w:right w:val="none" w:sz="0" w:space="0" w:color="auto"/>
                  </w:divBdr>
                </w:div>
                <w:div w:id="689449834">
                  <w:marLeft w:val="640"/>
                  <w:marRight w:val="0"/>
                  <w:marTop w:val="0"/>
                  <w:marBottom w:val="0"/>
                  <w:divBdr>
                    <w:top w:val="none" w:sz="0" w:space="0" w:color="auto"/>
                    <w:left w:val="none" w:sz="0" w:space="0" w:color="auto"/>
                    <w:bottom w:val="none" w:sz="0" w:space="0" w:color="auto"/>
                    <w:right w:val="none" w:sz="0" w:space="0" w:color="auto"/>
                  </w:divBdr>
                </w:div>
                <w:div w:id="695618695">
                  <w:marLeft w:val="640"/>
                  <w:marRight w:val="0"/>
                  <w:marTop w:val="0"/>
                  <w:marBottom w:val="0"/>
                  <w:divBdr>
                    <w:top w:val="none" w:sz="0" w:space="0" w:color="auto"/>
                    <w:left w:val="none" w:sz="0" w:space="0" w:color="auto"/>
                    <w:bottom w:val="none" w:sz="0" w:space="0" w:color="auto"/>
                    <w:right w:val="none" w:sz="0" w:space="0" w:color="auto"/>
                  </w:divBdr>
                </w:div>
                <w:div w:id="776602196">
                  <w:marLeft w:val="640"/>
                  <w:marRight w:val="0"/>
                  <w:marTop w:val="0"/>
                  <w:marBottom w:val="0"/>
                  <w:divBdr>
                    <w:top w:val="none" w:sz="0" w:space="0" w:color="auto"/>
                    <w:left w:val="none" w:sz="0" w:space="0" w:color="auto"/>
                    <w:bottom w:val="none" w:sz="0" w:space="0" w:color="auto"/>
                    <w:right w:val="none" w:sz="0" w:space="0" w:color="auto"/>
                  </w:divBdr>
                </w:div>
                <w:div w:id="778572562">
                  <w:marLeft w:val="640"/>
                  <w:marRight w:val="0"/>
                  <w:marTop w:val="0"/>
                  <w:marBottom w:val="0"/>
                  <w:divBdr>
                    <w:top w:val="none" w:sz="0" w:space="0" w:color="auto"/>
                    <w:left w:val="none" w:sz="0" w:space="0" w:color="auto"/>
                    <w:bottom w:val="none" w:sz="0" w:space="0" w:color="auto"/>
                    <w:right w:val="none" w:sz="0" w:space="0" w:color="auto"/>
                  </w:divBdr>
                </w:div>
                <w:div w:id="780758692">
                  <w:marLeft w:val="640"/>
                  <w:marRight w:val="0"/>
                  <w:marTop w:val="0"/>
                  <w:marBottom w:val="0"/>
                  <w:divBdr>
                    <w:top w:val="none" w:sz="0" w:space="0" w:color="auto"/>
                    <w:left w:val="none" w:sz="0" w:space="0" w:color="auto"/>
                    <w:bottom w:val="none" w:sz="0" w:space="0" w:color="auto"/>
                    <w:right w:val="none" w:sz="0" w:space="0" w:color="auto"/>
                  </w:divBdr>
                </w:div>
                <w:div w:id="787352958">
                  <w:marLeft w:val="640"/>
                  <w:marRight w:val="0"/>
                  <w:marTop w:val="0"/>
                  <w:marBottom w:val="0"/>
                  <w:divBdr>
                    <w:top w:val="none" w:sz="0" w:space="0" w:color="auto"/>
                    <w:left w:val="none" w:sz="0" w:space="0" w:color="auto"/>
                    <w:bottom w:val="none" w:sz="0" w:space="0" w:color="auto"/>
                    <w:right w:val="none" w:sz="0" w:space="0" w:color="auto"/>
                  </w:divBdr>
                </w:div>
                <w:div w:id="808136593">
                  <w:marLeft w:val="640"/>
                  <w:marRight w:val="0"/>
                  <w:marTop w:val="0"/>
                  <w:marBottom w:val="0"/>
                  <w:divBdr>
                    <w:top w:val="none" w:sz="0" w:space="0" w:color="auto"/>
                    <w:left w:val="none" w:sz="0" w:space="0" w:color="auto"/>
                    <w:bottom w:val="none" w:sz="0" w:space="0" w:color="auto"/>
                    <w:right w:val="none" w:sz="0" w:space="0" w:color="auto"/>
                  </w:divBdr>
                </w:div>
                <w:div w:id="837186099">
                  <w:marLeft w:val="640"/>
                  <w:marRight w:val="0"/>
                  <w:marTop w:val="0"/>
                  <w:marBottom w:val="0"/>
                  <w:divBdr>
                    <w:top w:val="none" w:sz="0" w:space="0" w:color="auto"/>
                    <w:left w:val="none" w:sz="0" w:space="0" w:color="auto"/>
                    <w:bottom w:val="none" w:sz="0" w:space="0" w:color="auto"/>
                    <w:right w:val="none" w:sz="0" w:space="0" w:color="auto"/>
                  </w:divBdr>
                </w:div>
                <w:div w:id="850070393">
                  <w:marLeft w:val="640"/>
                  <w:marRight w:val="0"/>
                  <w:marTop w:val="0"/>
                  <w:marBottom w:val="0"/>
                  <w:divBdr>
                    <w:top w:val="none" w:sz="0" w:space="0" w:color="auto"/>
                    <w:left w:val="none" w:sz="0" w:space="0" w:color="auto"/>
                    <w:bottom w:val="none" w:sz="0" w:space="0" w:color="auto"/>
                    <w:right w:val="none" w:sz="0" w:space="0" w:color="auto"/>
                  </w:divBdr>
                </w:div>
                <w:div w:id="934753992">
                  <w:marLeft w:val="640"/>
                  <w:marRight w:val="0"/>
                  <w:marTop w:val="0"/>
                  <w:marBottom w:val="0"/>
                  <w:divBdr>
                    <w:top w:val="none" w:sz="0" w:space="0" w:color="auto"/>
                    <w:left w:val="none" w:sz="0" w:space="0" w:color="auto"/>
                    <w:bottom w:val="none" w:sz="0" w:space="0" w:color="auto"/>
                    <w:right w:val="none" w:sz="0" w:space="0" w:color="auto"/>
                  </w:divBdr>
                </w:div>
                <w:div w:id="1055156738">
                  <w:marLeft w:val="640"/>
                  <w:marRight w:val="0"/>
                  <w:marTop w:val="0"/>
                  <w:marBottom w:val="0"/>
                  <w:divBdr>
                    <w:top w:val="none" w:sz="0" w:space="0" w:color="auto"/>
                    <w:left w:val="none" w:sz="0" w:space="0" w:color="auto"/>
                    <w:bottom w:val="none" w:sz="0" w:space="0" w:color="auto"/>
                    <w:right w:val="none" w:sz="0" w:space="0" w:color="auto"/>
                  </w:divBdr>
                </w:div>
                <w:div w:id="1236163334">
                  <w:marLeft w:val="640"/>
                  <w:marRight w:val="0"/>
                  <w:marTop w:val="0"/>
                  <w:marBottom w:val="0"/>
                  <w:divBdr>
                    <w:top w:val="none" w:sz="0" w:space="0" w:color="auto"/>
                    <w:left w:val="none" w:sz="0" w:space="0" w:color="auto"/>
                    <w:bottom w:val="none" w:sz="0" w:space="0" w:color="auto"/>
                    <w:right w:val="none" w:sz="0" w:space="0" w:color="auto"/>
                  </w:divBdr>
                </w:div>
                <w:div w:id="1259674612">
                  <w:marLeft w:val="640"/>
                  <w:marRight w:val="0"/>
                  <w:marTop w:val="0"/>
                  <w:marBottom w:val="0"/>
                  <w:divBdr>
                    <w:top w:val="none" w:sz="0" w:space="0" w:color="auto"/>
                    <w:left w:val="none" w:sz="0" w:space="0" w:color="auto"/>
                    <w:bottom w:val="none" w:sz="0" w:space="0" w:color="auto"/>
                    <w:right w:val="none" w:sz="0" w:space="0" w:color="auto"/>
                  </w:divBdr>
                </w:div>
                <w:div w:id="1281455049">
                  <w:marLeft w:val="640"/>
                  <w:marRight w:val="0"/>
                  <w:marTop w:val="0"/>
                  <w:marBottom w:val="0"/>
                  <w:divBdr>
                    <w:top w:val="none" w:sz="0" w:space="0" w:color="auto"/>
                    <w:left w:val="none" w:sz="0" w:space="0" w:color="auto"/>
                    <w:bottom w:val="none" w:sz="0" w:space="0" w:color="auto"/>
                    <w:right w:val="none" w:sz="0" w:space="0" w:color="auto"/>
                  </w:divBdr>
                </w:div>
                <w:div w:id="1363554188">
                  <w:marLeft w:val="640"/>
                  <w:marRight w:val="0"/>
                  <w:marTop w:val="0"/>
                  <w:marBottom w:val="0"/>
                  <w:divBdr>
                    <w:top w:val="none" w:sz="0" w:space="0" w:color="auto"/>
                    <w:left w:val="none" w:sz="0" w:space="0" w:color="auto"/>
                    <w:bottom w:val="none" w:sz="0" w:space="0" w:color="auto"/>
                    <w:right w:val="none" w:sz="0" w:space="0" w:color="auto"/>
                  </w:divBdr>
                </w:div>
                <w:div w:id="1367679210">
                  <w:marLeft w:val="640"/>
                  <w:marRight w:val="0"/>
                  <w:marTop w:val="0"/>
                  <w:marBottom w:val="0"/>
                  <w:divBdr>
                    <w:top w:val="none" w:sz="0" w:space="0" w:color="auto"/>
                    <w:left w:val="none" w:sz="0" w:space="0" w:color="auto"/>
                    <w:bottom w:val="none" w:sz="0" w:space="0" w:color="auto"/>
                    <w:right w:val="none" w:sz="0" w:space="0" w:color="auto"/>
                  </w:divBdr>
                </w:div>
                <w:div w:id="1472091211">
                  <w:marLeft w:val="640"/>
                  <w:marRight w:val="0"/>
                  <w:marTop w:val="0"/>
                  <w:marBottom w:val="0"/>
                  <w:divBdr>
                    <w:top w:val="none" w:sz="0" w:space="0" w:color="auto"/>
                    <w:left w:val="none" w:sz="0" w:space="0" w:color="auto"/>
                    <w:bottom w:val="none" w:sz="0" w:space="0" w:color="auto"/>
                    <w:right w:val="none" w:sz="0" w:space="0" w:color="auto"/>
                  </w:divBdr>
                </w:div>
                <w:div w:id="1534726958">
                  <w:marLeft w:val="640"/>
                  <w:marRight w:val="0"/>
                  <w:marTop w:val="0"/>
                  <w:marBottom w:val="0"/>
                  <w:divBdr>
                    <w:top w:val="none" w:sz="0" w:space="0" w:color="auto"/>
                    <w:left w:val="none" w:sz="0" w:space="0" w:color="auto"/>
                    <w:bottom w:val="none" w:sz="0" w:space="0" w:color="auto"/>
                    <w:right w:val="none" w:sz="0" w:space="0" w:color="auto"/>
                  </w:divBdr>
                </w:div>
                <w:div w:id="1556548459">
                  <w:marLeft w:val="640"/>
                  <w:marRight w:val="0"/>
                  <w:marTop w:val="0"/>
                  <w:marBottom w:val="0"/>
                  <w:divBdr>
                    <w:top w:val="none" w:sz="0" w:space="0" w:color="auto"/>
                    <w:left w:val="none" w:sz="0" w:space="0" w:color="auto"/>
                    <w:bottom w:val="none" w:sz="0" w:space="0" w:color="auto"/>
                    <w:right w:val="none" w:sz="0" w:space="0" w:color="auto"/>
                  </w:divBdr>
                </w:div>
                <w:div w:id="1562213970">
                  <w:marLeft w:val="640"/>
                  <w:marRight w:val="0"/>
                  <w:marTop w:val="0"/>
                  <w:marBottom w:val="0"/>
                  <w:divBdr>
                    <w:top w:val="none" w:sz="0" w:space="0" w:color="auto"/>
                    <w:left w:val="none" w:sz="0" w:space="0" w:color="auto"/>
                    <w:bottom w:val="none" w:sz="0" w:space="0" w:color="auto"/>
                    <w:right w:val="none" w:sz="0" w:space="0" w:color="auto"/>
                  </w:divBdr>
                </w:div>
                <w:div w:id="1619331327">
                  <w:marLeft w:val="640"/>
                  <w:marRight w:val="0"/>
                  <w:marTop w:val="0"/>
                  <w:marBottom w:val="0"/>
                  <w:divBdr>
                    <w:top w:val="none" w:sz="0" w:space="0" w:color="auto"/>
                    <w:left w:val="none" w:sz="0" w:space="0" w:color="auto"/>
                    <w:bottom w:val="none" w:sz="0" w:space="0" w:color="auto"/>
                    <w:right w:val="none" w:sz="0" w:space="0" w:color="auto"/>
                  </w:divBdr>
                </w:div>
                <w:div w:id="1668091181">
                  <w:marLeft w:val="640"/>
                  <w:marRight w:val="0"/>
                  <w:marTop w:val="0"/>
                  <w:marBottom w:val="0"/>
                  <w:divBdr>
                    <w:top w:val="none" w:sz="0" w:space="0" w:color="auto"/>
                    <w:left w:val="none" w:sz="0" w:space="0" w:color="auto"/>
                    <w:bottom w:val="none" w:sz="0" w:space="0" w:color="auto"/>
                    <w:right w:val="none" w:sz="0" w:space="0" w:color="auto"/>
                  </w:divBdr>
                </w:div>
                <w:div w:id="1711949797">
                  <w:marLeft w:val="640"/>
                  <w:marRight w:val="0"/>
                  <w:marTop w:val="0"/>
                  <w:marBottom w:val="0"/>
                  <w:divBdr>
                    <w:top w:val="none" w:sz="0" w:space="0" w:color="auto"/>
                    <w:left w:val="none" w:sz="0" w:space="0" w:color="auto"/>
                    <w:bottom w:val="none" w:sz="0" w:space="0" w:color="auto"/>
                    <w:right w:val="none" w:sz="0" w:space="0" w:color="auto"/>
                  </w:divBdr>
                </w:div>
                <w:div w:id="1744525049">
                  <w:marLeft w:val="640"/>
                  <w:marRight w:val="0"/>
                  <w:marTop w:val="0"/>
                  <w:marBottom w:val="0"/>
                  <w:divBdr>
                    <w:top w:val="none" w:sz="0" w:space="0" w:color="auto"/>
                    <w:left w:val="none" w:sz="0" w:space="0" w:color="auto"/>
                    <w:bottom w:val="none" w:sz="0" w:space="0" w:color="auto"/>
                    <w:right w:val="none" w:sz="0" w:space="0" w:color="auto"/>
                  </w:divBdr>
                </w:div>
                <w:div w:id="1801453694">
                  <w:marLeft w:val="640"/>
                  <w:marRight w:val="0"/>
                  <w:marTop w:val="0"/>
                  <w:marBottom w:val="0"/>
                  <w:divBdr>
                    <w:top w:val="none" w:sz="0" w:space="0" w:color="auto"/>
                    <w:left w:val="none" w:sz="0" w:space="0" w:color="auto"/>
                    <w:bottom w:val="none" w:sz="0" w:space="0" w:color="auto"/>
                    <w:right w:val="none" w:sz="0" w:space="0" w:color="auto"/>
                  </w:divBdr>
                </w:div>
                <w:div w:id="1865290615">
                  <w:marLeft w:val="640"/>
                  <w:marRight w:val="0"/>
                  <w:marTop w:val="0"/>
                  <w:marBottom w:val="0"/>
                  <w:divBdr>
                    <w:top w:val="none" w:sz="0" w:space="0" w:color="auto"/>
                    <w:left w:val="none" w:sz="0" w:space="0" w:color="auto"/>
                    <w:bottom w:val="none" w:sz="0" w:space="0" w:color="auto"/>
                    <w:right w:val="none" w:sz="0" w:space="0" w:color="auto"/>
                  </w:divBdr>
                </w:div>
                <w:div w:id="1884824172">
                  <w:marLeft w:val="640"/>
                  <w:marRight w:val="0"/>
                  <w:marTop w:val="0"/>
                  <w:marBottom w:val="0"/>
                  <w:divBdr>
                    <w:top w:val="none" w:sz="0" w:space="0" w:color="auto"/>
                    <w:left w:val="none" w:sz="0" w:space="0" w:color="auto"/>
                    <w:bottom w:val="none" w:sz="0" w:space="0" w:color="auto"/>
                    <w:right w:val="none" w:sz="0" w:space="0" w:color="auto"/>
                  </w:divBdr>
                </w:div>
                <w:div w:id="1952128316">
                  <w:marLeft w:val="640"/>
                  <w:marRight w:val="0"/>
                  <w:marTop w:val="0"/>
                  <w:marBottom w:val="0"/>
                  <w:divBdr>
                    <w:top w:val="none" w:sz="0" w:space="0" w:color="auto"/>
                    <w:left w:val="none" w:sz="0" w:space="0" w:color="auto"/>
                    <w:bottom w:val="none" w:sz="0" w:space="0" w:color="auto"/>
                    <w:right w:val="none" w:sz="0" w:space="0" w:color="auto"/>
                  </w:divBdr>
                </w:div>
                <w:div w:id="2002655588">
                  <w:marLeft w:val="640"/>
                  <w:marRight w:val="0"/>
                  <w:marTop w:val="0"/>
                  <w:marBottom w:val="0"/>
                  <w:divBdr>
                    <w:top w:val="none" w:sz="0" w:space="0" w:color="auto"/>
                    <w:left w:val="none" w:sz="0" w:space="0" w:color="auto"/>
                    <w:bottom w:val="none" w:sz="0" w:space="0" w:color="auto"/>
                    <w:right w:val="none" w:sz="0" w:space="0" w:color="auto"/>
                  </w:divBdr>
                </w:div>
                <w:div w:id="2077627644">
                  <w:marLeft w:val="640"/>
                  <w:marRight w:val="0"/>
                  <w:marTop w:val="0"/>
                  <w:marBottom w:val="0"/>
                  <w:divBdr>
                    <w:top w:val="none" w:sz="0" w:space="0" w:color="auto"/>
                    <w:left w:val="none" w:sz="0" w:space="0" w:color="auto"/>
                    <w:bottom w:val="none" w:sz="0" w:space="0" w:color="auto"/>
                    <w:right w:val="none" w:sz="0" w:space="0" w:color="auto"/>
                  </w:divBdr>
                </w:div>
                <w:div w:id="2102022141">
                  <w:marLeft w:val="640"/>
                  <w:marRight w:val="0"/>
                  <w:marTop w:val="0"/>
                  <w:marBottom w:val="0"/>
                  <w:divBdr>
                    <w:top w:val="none" w:sz="0" w:space="0" w:color="auto"/>
                    <w:left w:val="none" w:sz="0" w:space="0" w:color="auto"/>
                    <w:bottom w:val="none" w:sz="0" w:space="0" w:color="auto"/>
                    <w:right w:val="none" w:sz="0" w:space="0" w:color="auto"/>
                  </w:divBdr>
                </w:div>
              </w:divsChild>
            </w:div>
            <w:div w:id="2021157064">
              <w:marLeft w:val="0"/>
              <w:marRight w:val="0"/>
              <w:marTop w:val="0"/>
              <w:marBottom w:val="0"/>
              <w:divBdr>
                <w:top w:val="none" w:sz="0" w:space="0" w:color="auto"/>
                <w:left w:val="none" w:sz="0" w:space="0" w:color="auto"/>
                <w:bottom w:val="none" w:sz="0" w:space="0" w:color="auto"/>
                <w:right w:val="none" w:sz="0" w:space="0" w:color="auto"/>
              </w:divBdr>
              <w:divsChild>
                <w:div w:id="3872924">
                  <w:marLeft w:val="640"/>
                  <w:marRight w:val="0"/>
                  <w:marTop w:val="0"/>
                  <w:marBottom w:val="0"/>
                  <w:divBdr>
                    <w:top w:val="none" w:sz="0" w:space="0" w:color="auto"/>
                    <w:left w:val="none" w:sz="0" w:space="0" w:color="auto"/>
                    <w:bottom w:val="none" w:sz="0" w:space="0" w:color="auto"/>
                    <w:right w:val="none" w:sz="0" w:space="0" w:color="auto"/>
                  </w:divBdr>
                </w:div>
                <w:div w:id="98188387">
                  <w:marLeft w:val="640"/>
                  <w:marRight w:val="0"/>
                  <w:marTop w:val="0"/>
                  <w:marBottom w:val="0"/>
                  <w:divBdr>
                    <w:top w:val="none" w:sz="0" w:space="0" w:color="auto"/>
                    <w:left w:val="none" w:sz="0" w:space="0" w:color="auto"/>
                    <w:bottom w:val="none" w:sz="0" w:space="0" w:color="auto"/>
                    <w:right w:val="none" w:sz="0" w:space="0" w:color="auto"/>
                  </w:divBdr>
                </w:div>
                <w:div w:id="120465105">
                  <w:marLeft w:val="640"/>
                  <w:marRight w:val="0"/>
                  <w:marTop w:val="0"/>
                  <w:marBottom w:val="0"/>
                  <w:divBdr>
                    <w:top w:val="none" w:sz="0" w:space="0" w:color="auto"/>
                    <w:left w:val="none" w:sz="0" w:space="0" w:color="auto"/>
                    <w:bottom w:val="none" w:sz="0" w:space="0" w:color="auto"/>
                    <w:right w:val="none" w:sz="0" w:space="0" w:color="auto"/>
                  </w:divBdr>
                </w:div>
                <w:div w:id="175969646">
                  <w:marLeft w:val="640"/>
                  <w:marRight w:val="0"/>
                  <w:marTop w:val="0"/>
                  <w:marBottom w:val="0"/>
                  <w:divBdr>
                    <w:top w:val="none" w:sz="0" w:space="0" w:color="auto"/>
                    <w:left w:val="none" w:sz="0" w:space="0" w:color="auto"/>
                    <w:bottom w:val="none" w:sz="0" w:space="0" w:color="auto"/>
                    <w:right w:val="none" w:sz="0" w:space="0" w:color="auto"/>
                  </w:divBdr>
                </w:div>
                <w:div w:id="205797860">
                  <w:marLeft w:val="640"/>
                  <w:marRight w:val="0"/>
                  <w:marTop w:val="0"/>
                  <w:marBottom w:val="0"/>
                  <w:divBdr>
                    <w:top w:val="none" w:sz="0" w:space="0" w:color="auto"/>
                    <w:left w:val="none" w:sz="0" w:space="0" w:color="auto"/>
                    <w:bottom w:val="none" w:sz="0" w:space="0" w:color="auto"/>
                    <w:right w:val="none" w:sz="0" w:space="0" w:color="auto"/>
                  </w:divBdr>
                </w:div>
                <w:div w:id="239873987">
                  <w:marLeft w:val="640"/>
                  <w:marRight w:val="0"/>
                  <w:marTop w:val="0"/>
                  <w:marBottom w:val="0"/>
                  <w:divBdr>
                    <w:top w:val="none" w:sz="0" w:space="0" w:color="auto"/>
                    <w:left w:val="none" w:sz="0" w:space="0" w:color="auto"/>
                    <w:bottom w:val="none" w:sz="0" w:space="0" w:color="auto"/>
                    <w:right w:val="none" w:sz="0" w:space="0" w:color="auto"/>
                  </w:divBdr>
                </w:div>
                <w:div w:id="248737082">
                  <w:marLeft w:val="640"/>
                  <w:marRight w:val="0"/>
                  <w:marTop w:val="0"/>
                  <w:marBottom w:val="0"/>
                  <w:divBdr>
                    <w:top w:val="none" w:sz="0" w:space="0" w:color="auto"/>
                    <w:left w:val="none" w:sz="0" w:space="0" w:color="auto"/>
                    <w:bottom w:val="none" w:sz="0" w:space="0" w:color="auto"/>
                    <w:right w:val="none" w:sz="0" w:space="0" w:color="auto"/>
                  </w:divBdr>
                </w:div>
                <w:div w:id="373508723">
                  <w:marLeft w:val="640"/>
                  <w:marRight w:val="0"/>
                  <w:marTop w:val="0"/>
                  <w:marBottom w:val="0"/>
                  <w:divBdr>
                    <w:top w:val="none" w:sz="0" w:space="0" w:color="auto"/>
                    <w:left w:val="none" w:sz="0" w:space="0" w:color="auto"/>
                    <w:bottom w:val="none" w:sz="0" w:space="0" w:color="auto"/>
                    <w:right w:val="none" w:sz="0" w:space="0" w:color="auto"/>
                  </w:divBdr>
                </w:div>
                <w:div w:id="453792908">
                  <w:marLeft w:val="640"/>
                  <w:marRight w:val="0"/>
                  <w:marTop w:val="0"/>
                  <w:marBottom w:val="0"/>
                  <w:divBdr>
                    <w:top w:val="none" w:sz="0" w:space="0" w:color="auto"/>
                    <w:left w:val="none" w:sz="0" w:space="0" w:color="auto"/>
                    <w:bottom w:val="none" w:sz="0" w:space="0" w:color="auto"/>
                    <w:right w:val="none" w:sz="0" w:space="0" w:color="auto"/>
                  </w:divBdr>
                </w:div>
                <w:div w:id="474834731">
                  <w:marLeft w:val="640"/>
                  <w:marRight w:val="0"/>
                  <w:marTop w:val="0"/>
                  <w:marBottom w:val="0"/>
                  <w:divBdr>
                    <w:top w:val="none" w:sz="0" w:space="0" w:color="auto"/>
                    <w:left w:val="none" w:sz="0" w:space="0" w:color="auto"/>
                    <w:bottom w:val="none" w:sz="0" w:space="0" w:color="auto"/>
                    <w:right w:val="none" w:sz="0" w:space="0" w:color="auto"/>
                  </w:divBdr>
                </w:div>
                <w:div w:id="523058707">
                  <w:marLeft w:val="640"/>
                  <w:marRight w:val="0"/>
                  <w:marTop w:val="0"/>
                  <w:marBottom w:val="0"/>
                  <w:divBdr>
                    <w:top w:val="none" w:sz="0" w:space="0" w:color="auto"/>
                    <w:left w:val="none" w:sz="0" w:space="0" w:color="auto"/>
                    <w:bottom w:val="none" w:sz="0" w:space="0" w:color="auto"/>
                    <w:right w:val="none" w:sz="0" w:space="0" w:color="auto"/>
                  </w:divBdr>
                </w:div>
                <w:div w:id="659432727">
                  <w:marLeft w:val="640"/>
                  <w:marRight w:val="0"/>
                  <w:marTop w:val="0"/>
                  <w:marBottom w:val="0"/>
                  <w:divBdr>
                    <w:top w:val="none" w:sz="0" w:space="0" w:color="auto"/>
                    <w:left w:val="none" w:sz="0" w:space="0" w:color="auto"/>
                    <w:bottom w:val="none" w:sz="0" w:space="0" w:color="auto"/>
                    <w:right w:val="none" w:sz="0" w:space="0" w:color="auto"/>
                  </w:divBdr>
                </w:div>
                <w:div w:id="659848807">
                  <w:marLeft w:val="640"/>
                  <w:marRight w:val="0"/>
                  <w:marTop w:val="0"/>
                  <w:marBottom w:val="0"/>
                  <w:divBdr>
                    <w:top w:val="none" w:sz="0" w:space="0" w:color="auto"/>
                    <w:left w:val="none" w:sz="0" w:space="0" w:color="auto"/>
                    <w:bottom w:val="none" w:sz="0" w:space="0" w:color="auto"/>
                    <w:right w:val="none" w:sz="0" w:space="0" w:color="auto"/>
                  </w:divBdr>
                </w:div>
                <w:div w:id="673456710">
                  <w:marLeft w:val="640"/>
                  <w:marRight w:val="0"/>
                  <w:marTop w:val="0"/>
                  <w:marBottom w:val="0"/>
                  <w:divBdr>
                    <w:top w:val="none" w:sz="0" w:space="0" w:color="auto"/>
                    <w:left w:val="none" w:sz="0" w:space="0" w:color="auto"/>
                    <w:bottom w:val="none" w:sz="0" w:space="0" w:color="auto"/>
                    <w:right w:val="none" w:sz="0" w:space="0" w:color="auto"/>
                  </w:divBdr>
                </w:div>
                <w:div w:id="701587601">
                  <w:marLeft w:val="640"/>
                  <w:marRight w:val="0"/>
                  <w:marTop w:val="0"/>
                  <w:marBottom w:val="0"/>
                  <w:divBdr>
                    <w:top w:val="none" w:sz="0" w:space="0" w:color="auto"/>
                    <w:left w:val="none" w:sz="0" w:space="0" w:color="auto"/>
                    <w:bottom w:val="none" w:sz="0" w:space="0" w:color="auto"/>
                    <w:right w:val="none" w:sz="0" w:space="0" w:color="auto"/>
                  </w:divBdr>
                </w:div>
                <w:div w:id="754011456">
                  <w:marLeft w:val="640"/>
                  <w:marRight w:val="0"/>
                  <w:marTop w:val="0"/>
                  <w:marBottom w:val="0"/>
                  <w:divBdr>
                    <w:top w:val="none" w:sz="0" w:space="0" w:color="auto"/>
                    <w:left w:val="none" w:sz="0" w:space="0" w:color="auto"/>
                    <w:bottom w:val="none" w:sz="0" w:space="0" w:color="auto"/>
                    <w:right w:val="none" w:sz="0" w:space="0" w:color="auto"/>
                  </w:divBdr>
                </w:div>
                <w:div w:id="778987483">
                  <w:marLeft w:val="640"/>
                  <w:marRight w:val="0"/>
                  <w:marTop w:val="0"/>
                  <w:marBottom w:val="0"/>
                  <w:divBdr>
                    <w:top w:val="none" w:sz="0" w:space="0" w:color="auto"/>
                    <w:left w:val="none" w:sz="0" w:space="0" w:color="auto"/>
                    <w:bottom w:val="none" w:sz="0" w:space="0" w:color="auto"/>
                    <w:right w:val="none" w:sz="0" w:space="0" w:color="auto"/>
                  </w:divBdr>
                </w:div>
                <w:div w:id="797381881">
                  <w:marLeft w:val="640"/>
                  <w:marRight w:val="0"/>
                  <w:marTop w:val="0"/>
                  <w:marBottom w:val="0"/>
                  <w:divBdr>
                    <w:top w:val="none" w:sz="0" w:space="0" w:color="auto"/>
                    <w:left w:val="none" w:sz="0" w:space="0" w:color="auto"/>
                    <w:bottom w:val="none" w:sz="0" w:space="0" w:color="auto"/>
                    <w:right w:val="none" w:sz="0" w:space="0" w:color="auto"/>
                  </w:divBdr>
                </w:div>
                <w:div w:id="852963500">
                  <w:marLeft w:val="640"/>
                  <w:marRight w:val="0"/>
                  <w:marTop w:val="0"/>
                  <w:marBottom w:val="0"/>
                  <w:divBdr>
                    <w:top w:val="none" w:sz="0" w:space="0" w:color="auto"/>
                    <w:left w:val="none" w:sz="0" w:space="0" w:color="auto"/>
                    <w:bottom w:val="none" w:sz="0" w:space="0" w:color="auto"/>
                    <w:right w:val="none" w:sz="0" w:space="0" w:color="auto"/>
                  </w:divBdr>
                </w:div>
                <w:div w:id="859048152">
                  <w:marLeft w:val="640"/>
                  <w:marRight w:val="0"/>
                  <w:marTop w:val="0"/>
                  <w:marBottom w:val="0"/>
                  <w:divBdr>
                    <w:top w:val="none" w:sz="0" w:space="0" w:color="auto"/>
                    <w:left w:val="none" w:sz="0" w:space="0" w:color="auto"/>
                    <w:bottom w:val="none" w:sz="0" w:space="0" w:color="auto"/>
                    <w:right w:val="none" w:sz="0" w:space="0" w:color="auto"/>
                  </w:divBdr>
                </w:div>
                <w:div w:id="904754472">
                  <w:marLeft w:val="640"/>
                  <w:marRight w:val="0"/>
                  <w:marTop w:val="0"/>
                  <w:marBottom w:val="0"/>
                  <w:divBdr>
                    <w:top w:val="none" w:sz="0" w:space="0" w:color="auto"/>
                    <w:left w:val="none" w:sz="0" w:space="0" w:color="auto"/>
                    <w:bottom w:val="none" w:sz="0" w:space="0" w:color="auto"/>
                    <w:right w:val="none" w:sz="0" w:space="0" w:color="auto"/>
                  </w:divBdr>
                </w:div>
                <w:div w:id="965509084">
                  <w:marLeft w:val="640"/>
                  <w:marRight w:val="0"/>
                  <w:marTop w:val="0"/>
                  <w:marBottom w:val="0"/>
                  <w:divBdr>
                    <w:top w:val="none" w:sz="0" w:space="0" w:color="auto"/>
                    <w:left w:val="none" w:sz="0" w:space="0" w:color="auto"/>
                    <w:bottom w:val="none" w:sz="0" w:space="0" w:color="auto"/>
                    <w:right w:val="none" w:sz="0" w:space="0" w:color="auto"/>
                  </w:divBdr>
                </w:div>
                <w:div w:id="987325083">
                  <w:marLeft w:val="640"/>
                  <w:marRight w:val="0"/>
                  <w:marTop w:val="0"/>
                  <w:marBottom w:val="0"/>
                  <w:divBdr>
                    <w:top w:val="none" w:sz="0" w:space="0" w:color="auto"/>
                    <w:left w:val="none" w:sz="0" w:space="0" w:color="auto"/>
                    <w:bottom w:val="none" w:sz="0" w:space="0" w:color="auto"/>
                    <w:right w:val="none" w:sz="0" w:space="0" w:color="auto"/>
                  </w:divBdr>
                </w:div>
                <w:div w:id="1095125447">
                  <w:marLeft w:val="640"/>
                  <w:marRight w:val="0"/>
                  <w:marTop w:val="0"/>
                  <w:marBottom w:val="0"/>
                  <w:divBdr>
                    <w:top w:val="none" w:sz="0" w:space="0" w:color="auto"/>
                    <w:left w:val="none" w:sz="0" w:space="0" w:color="auto"/>
                    <w:bottom w:val="none" w:sz="0" w:space="0" w:color="auto"/>
                    <w:right w:val="none" w:sz="0" w:space="0" w:color="auto"/>
                  </w:divBdr>
                </w:div>
                <w:div w:id="1100877014">
                  <w:marLeft w:val="640"/>
                  <w:marRight w:val="0"/>
                  <w:marTop w:val="0"/>
                  <w:marBottom w:val="0"/>
                  <w:divBdr>
                    <w:top w:val="none" w:sz="0" w:space="0" w:color="auto"/>
                    <w:left w:val="none" w:sz="0" w:space="0" w:color="auto"/>
                    <w:bottom w:val="none" w:sz="0" w:space="0" w:color="auto"/>
                    <w:right w:val="none" w:sz="0" w:space="0" w:color="auto"/>
                  </w:divBdr>
                </w:div>
                <w:div w:id="1116948886">
                  <w:marLeft w:val="640"/>
                  <w:marRight w:val="0"/>
                  <w:marTop w:val="0"/>
                  <w:marBottom w:val="0"/>
                  <w:divBdr>
                    <w:top w:val="none" w:sz="0" w:space="0" w:color="auto"/>
                    <w:left w:val="none" w:sz="0" w:space="0" w:color="auto"/>
                    <w:bottom w:val="none" w:sz="0" w:space="0" w:color="auto"/>
                    <w:right w:val="none" w:sz="0" w:space="0" w:color="auto"/>
                  </w:divBdr>
                </w:div>
                <w:div w:id="1123421679">
                  <w:marLeft w:val="640"/>
                  <w:marRight w:val="0"/>
                  <w:marTop w:val="0"/>
                  <w:marBottom w:val="0"/>
                  <w:divBdr>
                    <w:top w:val="none" w:sz="0" w:space="0" w:color="auto"/>
                    <w:left w:val="none" w:sz="0" w:space="0" w:color="auto"/>
                    <w:bottom w:val="none" w:sz="0" w:space="0" w:color="auto"/>
                    <w:right w:val="none" w:sz="0" w:space="0" w:color="auto"/>
                  </w:divBdr>
                </w:div>
                <w:div w:id="1172184333">
                  <w:marLeft w:val="640"/>
                  <w:marRight w:val="0"/>
                  <w:marTop w:val="0"/>
                  <w:marBottom w:val="0"/>
                  <w:divBdr>
                    <w:top w:val="none" w:sz="0" w:space="0" w:color="auto"/>
                    <w:left w:val="none" w:sz="0" w:space="0" w:color="auto"/>
                    <w:bottom w:val="none" w:sz="0" w:space="0" w:color="auto"/>
                    <w:right w:val="none" w:sz="0" w:space="0" w:color="auto"/>
                  </w:divBdr>
                </w:div>
                <w:div w:id="1225603616">
                  <w:marLeft w:val="640"/>
                  <w:marRight w:val="0"/>
                  <w:marTop w:val="0"/>
                  <w:marBottom w:val="0"/>
                  <w:divBdr>
                    <w:top w:val="none" w:sz="0" w:space="0" w:color="auto"/>
                    <w:left w:val="none" w:sz="0" w:space="0" w:color="auto"/>
                    <w:bottom w:val="none" w:sz="0" w:space="0" w:color="auto"/>
                    <w:right w:val="none" w:sz="0" w:space="0" w:color="auto"/>
                  </w:divBdr>
                </w:div>
                <w:div w:id="1251542507">
                  <w:marLeft w:val="640"/>
                  <w:marRight w:val="0"/>
                  <w:marTop w:val="0"/>
                  <w:marBottom w:val="0"/>
                  <w:divBdr>
                    <w:top w:val="none" w:sz="0" w:space="0" w:color="auto"/>
                    <w:left w:val="none" w:sz="0" w:space="0" w:color="auto"/>
                    <w:bottom w:val="none" w:sz="0" w:space="0" w:color="auto"/>
                    <w:right w:val="none" w:sz="0" w:space="0" w:color="auto"/>
                  </w:divBdr>
                </w:div>
                <w:div w:id="1315838143">
                  <w:marLeft w:val="640"/>
                  <w:marRight w:val="0"/>
                  <w:marTop w:val="0"/>
                  <w:marBottom w:val="0"/>
                  <w:divBdr>
                    <w:top w:val="none" w:sz="0" w:space="0" w:color="auto"/>
                    <w:left w:val="none" w:sz="0" w:space="0" w:color="auto"/>
                    <w:bottom w:val="none" w:sz="0" w:space="0" w:color="auto"/>
                    <w:right w:val="none" w:sz="0" w:space="0" w:color="auto"/>
                  </w:divBdr>
                </w:div>
                <w:div w:id="1341080256">
                  <w:marLeft w:val="640"/>
                  <w:marRight w:val="0"/>
                  <w:marTop w:val="0"/>
                  <w:marBottom w:val="0"/>
                  <w:divBdr>
                    <w:top w:val="none" w:sz="0" w:space="0" w:color="auto"/>
                    <w:left w:val="none" w:sz="0" w:space="0" w:color="auto"/>
                    <w:bottom w:val="none" w:sz="0" w:space="0" w:color="auto"/>
                    <w:right w:val="none" w:sz="0" w:space="0" w:color="auto"/>
                  </w:divBdr>
                </w:div>
                <w:div w:id="1400901195">
                  <w:marLeft w:val="640"/>
                  <w:marRight w:val="0"/>
                  <w:marTop w:val="0"/>
                  <w:marBottom w:val="0"/>
                  <w:divBdr>
                    <w:top w:val="none" w:sz="0" w:space="0" w:color="auto"/>
                    <w:left w:val="none" w:sz="0" w:space="0" w:color="auto"/>
                    <w:bottom w:val="none" w:sz="0" w:space="0" w:color="auto"/>
                    <w:right w:val="none" w:sz="0" w:space="0" w:color="auto"/>
                  </w:divBdr>
                </w:div>
                <w:div w:id="1421563880">
                  <w:marLeft w:val="640"/>
                  <w:marRight w:val="0"/>
                  <w:marTop w:val="0"/>
                  <w:marBottom w:val="0"/>
                  <w:divBdr>
                    <w:top w:val="none" w:sz="0" w:space="0" w:color="auto"/>
                    <w:left w:val="none" w:sz="0" w:space="0" w:color="auto"/>
                    <w:bottom w:val="none" w:sz="0" w:space="0" w:color="auto"/>
                    <w:right w:val="none" w:sz="0" w:space="0" w:color="auto"/>
                  </w:divBdr>
                </w:div>
                <w:div w:id="1422214434">
                  <w:marLeft w:val="640"/>
                  <w:marRight w:val="0"/>
                  <w:marTop w:val="0"/>
                  <w:marBottom w:val="0"/>
                  <w:divBdr>
                    <w:top w:val="none" w:sz="0" w:space="0" w:color="auto"/>
                    <w:left w:val="none" w:sz="0" w:space="0" w:color="auto"/>
                    <w:bottom w:val="none" w:sz="0" w:space="0" w:color="auto"/>
                    <w:right w:val="none" w:sz="0" w:space="0" w:color="auto"/>
                  </w:divBdr>
                </w:div>
                <w:div w:id="1425497751">
                  <w:marLeft w:val="640"/>
                  <w:marRight w:val="0"/>
                  <w:marTop w:val="0"/>
                  <w:marBottom w:val="0"/>
                  <w:divBdr>
                    <w:top w:val="none" w:sz="0" w:space="0" w:color="auto"/>
                    <w:left w:val="none" w:sz="0" w:space="0" w:color="auto"/>
                    <w:bottom w:val="none" w:sz="0" w:space="0" w:color="auto"/>
                    <w:right w:val="none" w:sz="0" w:space="0" w:color="auto"/>
                  </w:divBdr>
                </w:div>
                <w:div w:id="1432433179">
                  <w:marLeft w:val="640"/>
                  <w:marRight w:val="0"/>
                  <w:marTop w:val="0"/>
                  <w:marBottom w:val="0"/>
                  <w:divBdr>
                    <w:top w:val="none" w:sz="0" w:space="0" w:color="auto"/>
                    <w:left w:val="none" w:sz="0" w:space="0" w:color="auto"/>
                    <w:bottom w:val="none" w:sz="0" w:space="0" w:color="auto"/>
                    <w:right w:val="none" w:sz="0" w:space="0" w:color="auto"/>
                  </w:divBdr>
                </w:div>
                <w:div w:id="1489594242">
                  <w:marLeft w:val="640"/>
                  <w:marRight w:val="0"/>
                  <w:marTop w:val="0"/>
                  <w:marBottom w:val="0"/>
                  <w:divBdr>
                    <w:top w:val="none" w:sz="0" w:space="0" w:color="auto"/>
                    <w:left w:val="none" w:sz="0" w:space="0" w:color="auto"/>
                    <w:bottom w:val="none" w:sz="0" w:space="0" w:color="auto"/>
                    <w:right w:val="none" w:sz="0" w:space="0" w:color="auto"/>
                  </w:divBdr>
                </w:div>
                <w:div w:id="1566843200">
                  <w:marLeft w:val="640"/>
                  <w:marRight w:val="0"/>
                  <w:marTop w:val="0"/>
                  <w:marBottom w:val="0"/>
                  <w:divBdr>
                    <w:top w:val="none" w:sz="0" w:space="0" w:color="auto"/>
                    <w:left w:val="none" w:sz="0" w:space="0" w:color="auto"/>
                    <w:bottom w:val="none" w:sz="0" w:space="0" w:color="auto"/>
                    <w:right w:val="none" w:sz="0" w:space="0" w:color="auto"/>
                  </w:divBdr>
                </w:div>
                <w:div w:id="1591039190">
                  <w:marLeft w:val="640"/>
                  <w:marRight w:val="0"/>
                  <w:marTop w:val="0"/>
                  <w:marBottom w:val="0"/>
                  <w:divBdr>
                    <w:top w:val="none" w:sz="0" w:space="0" w:color="auto"/>
                    <w:left w:val="none" w:sz="0" w:space="0" w:color="auto"/>
                    <w:bottom w:val="none" w:sz="0" w:space="0" w:color="auto"/>
                    <w:right w:val="none" w:sz="0" w:space="0" w:color="auto"/>
                  </w:divBdr>
                </w:div>
                <w:div w:id="1631595658">
                  <w:marLeft w:val="640"/>
                  <w:marRight w:val="0"/>
                  <w:marTop w:val="0"/>
                  <w:marBottom w:val="0"/>
                  <w:divBdr>
                    <w:top w:val="none" w:sz="0" w:space="0" w:color="auto"/>
                    <w:left w:val="none" w:sz="0" w:space="0" w:color="auto"/>
                    <w:bottom w:val="none" w:sz="0" w:space="0" w:color="auto"/>
                    <w:right w:val="none" w:sz="0" w:space="0" w:color="auto"/>
                  </w:divBdr>
                </w:div>
                <w:div w:id="1703432360">
                  <w:marLeft w:val="640"/>
                  <w:marRight w:val="0"/>
                  <w:marTop w:val="0"/>
                  <w:marBottom w:val="0"/>
                  <w:divBdr>
                    <w:top w:val="none" w:sz="0" w:space="0" w:color="auto"/>
                    <w:left w:val="none" w:sz="0" w:space="0" w:color="auto"/>
                    <w:bottom w:val="none" w:sz="0" w:space="0" w:color="auto"/>
                    <w:right w:val="none" w:sz="0" w:space="0" w:color="auto"/>
                  </w:divBdr>
                </w:div>
                <w:div w:id="1735153975">
                  <w:marLeft w:val="640"/>
                  <w:marRight w:val="0"/>
                  <w:marTop w:val="0"/>
                  <w:marBottom w:val="0"/>
                  <w:divBdr>
                    <w:top w:val="none" w:sz="0" w:space="0" w:color="auto"/>
                    <w:left w:val="none" w:sz="0" w:space="0" w:color="auto"/>
                    <w:bottom w:val="none" w:sz="0" w:space="0" w:color="auto"/>
                    <w:right w:val="none" w:sz="0" w:space="0" w:color="auto"/>
                  </w:divBdr>
                </w:div>
                <w:div w:id="1776166045">
                  <w:marLeft w:val="640"/>
                  <w:marRight w:val="0"/>
                  <w:marTop w:val="0"/>
                  <w:marBottom w:val="0"/>
                  <w:divBdr>
                    <w:top w:val="none" w:sz="0" w:space="0" w:color="auto"/>
                    <w:left w:val="none" w:sz="0" w:space="0" w:color="auto"/>
                    <w:bottom w:val="none" w:sz="0" w:space="0" w:color="auto"/>
                    <w:right w:val="none" w:sz="0" w:space="0" w:color="auto"/>
                  </w:divBdr>
                </w:div>
                <w:div w:id="1860775474">
                  <w:marLeft w:val="640"/>
                  <w:marRight w:val="0"/>
                  <w:marTop w:val="0"/>
                  <w:marBottom w:val="0"/>
                  <w:divBdr>
                    <w:top w:val="none" w:sz="0" w:space="0" w:color="auto"/>
                    <w:left w:val="none" w:sz="0" w:space="0" w:color="auto"/>
                    <w:bottom w:val="none" w:sz="0" w:space="0" w:color="auto"/>
                    <w:right w:val="none" w:sz="0" w:space="0" w:color="auto"/>
                  </w:divBdr>
                </w:div>
                <w:div w:id="1885558127">
                  <w:marLeft w:val="640"/>
                  <w:marRight w:val="0"/>
                  <w:marTop w:val="0"/>
                  <w:marBottom w:val="0"/>
                  <w:divBdr>
                    <w:top w:val="none" w:sz="0" w:space="0" w:color="auto"/>
                    <w:left w:val="none" w:sz="0" w:space="0" w:color="auto"/>
                    <w:bottom w:val="none" w:sz="0" w:space="0" w:color="auto"/>
                    <w:right w:val="none" w:sz="0" w:space="0" w:color="auto"/>
                  </w:divBdr>
                </w:div>
                <w:div w:id="1922834425">
                  <w:marLeft w:val="640"/>
                  <w:marRight w:val="0"/>
                  <w:marTop w:val="0"/>
                  <w:marBottom w:val="0"/>
                  <w:divBdr>
                    <w:top w:val="none" w:sz="0" w:space="0" w:color="auto"/>
                    <w:left w:val="none" w:sz="0" w:space="0" w:color="auto"/>
                    <w:bottom w:val="none" w:sz="0" w:space="0" w:color="auto"/>
                    <w:right w:val="none" w:sz="0" w:space="0" w:color="auto"/>
                  </w:divBdr>
                </w:div>
                <w:div w:id="1931042663">
                  <w:marLeft w:val="640"/>
                  <w:marRight w:val="0"/>
                  <w:marTop w:val="0"/>
                  <w:marBottom w:val="0"/>
                  <w:divBdr>
                    <w:top w:val="none" w:sz="0" w:space="0" w:color="auto"/>
                    <w:left w:val="none" w:sz="0" w:space="0" w:color="auto"/>
                    <w:bottom w:val="none" w:sz="0" w:space="0" w:color="auto"/>
                    <w:right w:val="none" w:sz="0" w:space="0" w:color="auto"/>
                  </w:divBdr>
                </w:div>
                <w:div w:id="1955867841">
                  <w:marLeft w:val="640"/>
                  <w:marRight w:val="0"/>
                  <w:marTop w:val="0"/>
                  <w:marBottom w:val="0"/>
                  <w:divBdr>
                    <w:top w:val="none" w:sz="0" w:space="0" w:color="auto"/>
                    <w:left w:val="none" w:sz="0" w:space="0" w:color="auto"/>
                    <w:bottom w:val="none" w:sz="0" w:space="0" w:color="auto"/>
                    <w:right w:val="none" w:sz="0" w:space="0" w:color="auto"/>
                  </w:divBdr>
                </w:div>
                <w:div w:id="2021660212">
                  <w:marLeft w:val="640"/>
                  <w:marRight w:val="0"/>
                  <w:marTop w:val="0"/>
                  <w:marBottom w:val="0"/>
                  <w:divBdr>
                    <w:top w:val="none" w:sz="0" w:space="0" w:color="auto"/>
                    <w:left w:val="none" w:sz="0" w:space="0" w:color="auto"/>
                    <w:bottom w:val="none" w:sz="0" w:space="0" w:color="auto"/>
                    <w:right w:val="none" w:sz="0" w:space="0" w:color="auto"/>
                  </w:divBdr>
                </w:div>
                <w:div w:id="2055228701">
                  <w:marLeft w:val="640"/>
                  <w:marRight w:val="0"/>
                  <w:marTop w:val="0"/>
                  <w:marBottom w:val="0"/>
                  <w:divBdr>
                    <w:top w:val="none" w:sz="0" w:space="0" w:color="auto"/>
                    <w:left w:val="none" w:sz="0" w:space="0" w:color="auto"/>
                    <w:bottom w:val="none" w:sz="0" w:space="0" w:color="auto"/>
                    <w:right w:val="none" w:sz="0" w:space="0" w:color="auto"/>
                  </w:divBdr>
                </w:div>
                <w:div w:id="2136216914">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988360437">
          <w:marLeft w:val="640"/>
          <w:marRight w:val="0"/>
          <w:marTop w:val="0"/>
          <w:marBottom w:val="0"/>
          <w:divBdr>
            <w:top w:val="none" w:sz="0" w:space="0" w:color="auto"/>
            <w:left w:val="none" w:sz="0" w:space="0" w:color="auto"/>
            <w:bottom w:val="none" w:sz="0" w:space="0" w:color="auto"/>
            <w:right w:val="none" w:sz="0" w:space="0" w:color="auto"/>
          </w:divBdr>
        </w:div>
        <w:div w:id="1055856500">
          <w:marLeft w:val="640"/>
          <w:marRight w:val="0"/>
          <w:marTop w:val="0"/>
          <w:marBottom w:val="0"/>
          <w:divBdr>
            <w:top w:val="none" w:sz="0" w:space="0" w:color="auto"/>
            <w:left w:val="none" w:sz="0" w:space="0" w:color="auto"/>
            <w:bottom w:val="none" w:sz="0" w:space="0" w:color="auto"/>
            <w:right w:val="none" w:sz="0" w:space="0" w:color="auto"/>
          </w:divBdr>
        </w:div>
        <w:div w:id="1064524487">
          <w:marLeft w:val="640"/>
          <w:marRight w:val="0"/>
          <w:marTop w:val="0"/>
          <w:marBottom w:val="0"/>
          <w:divBdr>
            <w:top w:val="none" w:sz="0" w:space="0" w:color="auto"/>
            <w:left w:val="none" w:sz="0" w:space="0" w:color="auto"/>
            <w:bottom w:val="none" w:sz="0" w:space="0" w:color="auto"/>
            <w:right w:val="none" w:sz="0" w:space="0" w:color="auto"/>
          </w:divBdr>
        </w:div>
        <w:div w:id="1212301865">
          <w:marLeft w:val="640"/>
          <w:marRight w:val="0"/>
          <w:marTop w:val="0"/>
          <w:marBottom w:val="0"/>
          <w:divBdr>
            <w:top w:val="none" w:sz="0" w:space="0" w:color="auto"/>
            <w:left w:val="none" w:sz="0" w:space="0" w:color="auto"/>
            <w:bottom w:val="none" w:sz="0" w:space="0" w:color="auto"/>
            <w:right w:val="none" w:sz="0" w:space="0" w:color="auto"/>
          </w:divBdr>
        </w:div>
        <w:div w:id="1295134296">
          <w:marLeft w:val="640"/>
          <w:marRight w:val="0"/>
          <w:marTop w:val="0"/>
          <w:marBottom w:val="0"/>
          <w:divBdr>
            <w:top w:val="none" w:sz="0" w:space="0" w:color="auto"/>
            <w:left w:val="none" w:sz="0" w:space="0" w:color="auto"/>
            <w:bottom w:val="none" w:sz="0" w:space="0" w:color="auto"/>
            <w:right w:val="none" w:sz="0" w:space="0" w:color="auto"/>
          </w:divBdr>
        </w:div>
        <w:div w:id="1304506926">
          <w:marLeft w:val="640"/>
          <w:marRight w:val="0"/>
          <w:marTop w:val="0"/>
          <w:marBottom w:val="0"/>
          <w:divBdr>
            <w:top w:val="none" w:sz="0" w:space="0" w:color="auto"/>
            <w:left w:val="none" w:sz="0" w:space="0" w:color="auto"/>
            <w:bottom w:val="none" w:sz="0" w:space="0" w:color="auto"/>
            <w:right w:val="none" w:sz="0" w:space="0" w:color="auto"/>
          </w:divBdr>
        </w:div>
        <w:div w:id="1313174983">
          <w:marLeft w:val="640"/>
          <w:marRight w:val="0"/>
          <w:marTop w:val="0"/>
          <w:marBottom w:val="0"/>
          <w:divBdr>
            <w:top w:val="none" w:sz="0" w:space="0" w:color="auto"/>
            <w:left w:val="none" w:sz="0" w:space="0" w:color="auto"/>
            <w:bottom w:val="none" w:sz="0" w:space="0" w:color="auto"/>
            <w:right w:val="none" w:sz="0" w:space="0" w:color="auto"/>
          </w:divBdr>
        </w:div>
        <w:div w:id="1325478112">
          <w:marLeft w:val="640"/>
          <w:marRight w:val="0"/>
          <w:marTop w:val="0"/>
          <w:marBottom w:val="0"/>
          <w:divBdr>
            <w:top w:val="none" w:sz="0" w:space="0" w:color="auto"/>
            <w:left w:val="none" w:sz="0" w:space="0" w:color="auto"/>
            <w:bottom w:val="none" w:sz="0" w:space="0" w:color="auto"/>
            <w:right w:val="none" w:sz="0" w:space="0" w:color="auto"/>
          </w:divBdr>
        </w:div>
        <w:div w:id="1403992383">
          <w:marLeft w:val="640"/>
          <w:marRight w:val="0"/>
          <w:marTop w:val="0"/>
          <w:marBottom w:val="0"/>
          <w:divBdr>
            <w:top w:val="none" w:sz="0" w:space="0" w:color="auto"/>
            <w:left w:val="none" w:sz="0" w:space="0" w:color="auto"/>
            <w:bottom w:val="none" w:sz="0" w:space="0" w:color="auto"/>
            <w:right w:val="none" w:sz="0" w:space="0" w:color="auto"/>
          </w:divBdr>
        </w:div>
        <w:div w:id="1435782420">
          <w:marLeft w:val="640"/>
          <w:marRight w:val="0"/>
          <w:marTop w:val="0"/>
          <w:marBottom w:val="0"/>
          <w:divBdr>
            <w:top w:val="none" w:sz="0" w:space="0" w:color="auto"/>
            <w:left w:val="none" w:sz="0" w:space="0" w:color="auto"/>
            <w:bottom w:val="none" w:sz="0" w:space="0" w:color="auto"/>
            <w:right w:val="none" w:sz="0" w:space="0" w:color="auto"/>
          </w:divBdr>
        </w:div>
        <w:div w:id="1441299776">
          <w:marLeft w:val="640"/>
          <w:marRight w:val="0"/>
          <w:marTop w:val="0"/>
          <w:marBottom w:val="0"/>
          <w:divBdr>
            <w:top w:val="none" w:sz="0" w:space="0" w:color="auto"/>
            <w:left w:val="none" w:sz="0" w:space="0" w:color="auto"/>
            <w:bottom w:val="none" w:sz="0" w:space="0" w:color="auto"/>
            <w:right w:val="none" w:sz="0" w:space="0" w:color="auto"/>
          </w:divBdr>
        </w:div>
        <w:div w:id="1458330932">
          <w:marLeft w:val="640"/>
          <w:marRight w:val="0"/>
          <w:marTop w:val="0"/>
          <w:marBottom w:val="0"/>
          <w:divBdr>
            <w:top w:val="none" w:sz="0" w:space="0" w:color="auto"/>
            <w:left w:val="none" w:sz="0" w:space="0" w:color="auto"/>
            <w:bottom w:val="none" w:sz="0" w:space="0" w:color="auto"/>
            <w:right w:val="none" w:sz="0" w:space="0" w:color="auto"/>
          </w:divBdr>
        </w:div>
        <w:div w:id="1632831435">
          <w:marLeft w:val="640"/>
          <w:marRight w:val="0"/>
          <w:marTop w:val="0"/>
          <w:marBottom w:val="0"/>
          <w:divBdr>
            <w:top w:val="none" w:sz="0" w:space="0" w:color="auto"/>
            <w:left w:val="none" w:sz="0" w:space="0" w:color="auto"/>
            <w:bottom w:val="none" w:sz="0" w:space="0" w:color="auto"/>
            <w:right w:val="none" w:sz="0" w:space="0" w:color="auto"/>
          </w:divBdr>
        </w:div>
        <w:div w:id="1646814118">
          <w:marLeft w:val="640"/>
          <w:marRight w:val="0"/>
          <w:marTop w:val="0"/>
          <w:marBottom w:val="0"/>
          <w:divBdr>
            <w:top w:val="none" w:sz="0" w:space="0" w:color="auto"/>
            <w:left w:val="none" w:sz="0" w:space="0" w:color="auto"/>
            <w:bottom w:val="none" w:sz="0" w:space="0" w:color="auto"/>
            <w:right w:val="none" w:sz="0" w:space="0" w:color="auto"/>
          </w:divBdr>
        </w:div>
        <w:div w:id="1648977382">
          <w:marLeft w:val="640"/>
          <w:marRight w:val="0"/>
          <w:marTop w:val="0"/>
          <w:marBottom w:val="0"/>
          <w:divBdr>
            <w:top w:val="none" w:sz="0" w:space="0" w:color="auto"/>
            <w:left w:val="none" w:sz="0" w:space="0" w:color="auto"/>
            <w:bottom w:val="none" w:sz="0" w:space="0" w:color="auto"/>
            <w:right w:val="none" w:sz="0" w:space="0" w:color="auto"/>
          </w:divBdr>
        </w:div>
        <w:div w:id="1651709710">
          <w:marLeft w:val="640"/>
          <w:marRight w:val="0"/>
          <w:marTop w:val="0"/>
          <w:marBottom w:val="0"/>
          <w:divBdr>
            <w:top w:val="none" w:sz="0" w:space="0" w:color="auto"/>
            <w:left w:val="none" w:sz="0" w:space="0" w:color="auto"/>
            <w:bottom w:val="none" w:sz="0" w:space="0" w:color="auto"/>
            <w:right w:val="none" w:sz="0" w:space="0" w:color="auto"/>
          </w:divBdr>
        </w:div>
        <w:div w:id="1796873947">
          <w:marLeft w:val="640"/>
          <w:marRight w:val="0"/>
          <w:marTop w:val="0"/>
          <w:marBottom w:val="0"/>
          <w:divBdr>
            <w:top w:val="none" w:sz="0" w:space="0" w:color="auto"/>
            <w:left w:val="none" w:sz="0" w:space="0" w:color="auto"/>
            <w:bottom w:val="none" w:sz="0" w:space="0" w:color="auto"/>
            <w:right w:val="none" w:sz="0" w:space="0" w:color="auto"/>
          </w:divBdr>
        </w:div>
        <w:div w:id="1816489211">
          <w:marLeft w:val="640"/>
          <w:marRight w:val="0"/>
          <w:marTop w:val="0"/>
          <w:marBottom w:val="0"/>
          <w:divBdr>
            <w:top w:val="none" w:sz="0" w:space="0" w:color="auto"/>
            <w:left w:val="none" w:sz="0" w:space="0" w:color="auto"/>
            <w:bottom w:val="none" w:sz="0" w:space="0" w:color="auto"/>
            <w:right w:val="none" w:sz="0" w:space="0" w:color="auto"/>
          </w:divBdr>
        </w:div>
        <w:div w:id="1920482425">
          <w:marLeft w:val="640"/>
          <w:marRight w:val="0"/>
          <w:marTop w:val="0"/>
          <w:marBottom w:val="0"/>
          <w:divBdr>
            <w:top w:val="none" w:sz="0" w:space="0" w:color="auto"/>
            <w:left w:val="none" w:sz="0" w:space="0" w:color="auto"/>
            <w:bottom w:val="none" w:sz="0" w:space="0" w:color="auto"/>
            <w:right w:val="none" w:sz="0" w:space="0" w:color="auto"/>
          </w:divBdr>
        </w:div>
        <w:div w:id="1933008460">
          <w:marLeft w:val="640"/>
          <w:marRight w:val="0"/>
          <w:marTop w:val="0"/>
          <w:marBottom w:val="0"/>
          <w:divBdr>
            <w:top w:val="none" w:sz="0" w:space="0" w:color="auto"/>
            <w:left w:val="none" w:sz="0" w:space="0" w:color="auto"/>
            <w:bottom w:val="none" w:sz="0" w:space="0" w:color="auto"/>
            <w:right w:val="none" w:sz="0" w:space="0" w:color="auto"/>
          </w:divBdr>
        </w:div>
        <w:div w:id="1975720743">
          <w:marLeft w:val="640"/>
          <w:marRight w:val="0"/>
          <w:marTop w:val="0"/>
          <w:marBottom w:val="0"/>
          <w:divBdr>
            <w:top w:val="none" w:sz="0" w:space="0" w:color="auto"/>
            <w:left w:val="none" w:sz="0" w:space="0" w:color="auto"/>
            <w:bottom w:val="none" w:sz="0" w:space="0" w:color="auto"/>
            <w:right w:val="none" w:sz="0" w:space="0" w:color="auto"/>
          </w:divBdr>
        </w:div>
        <w:div w:id="2003123301">
          <w:marLeft w:val="640"/>
          <w:marRight w:val="0"/>
          <w:marTop w:val="0"/>
          <w:marBottom w:val="0"/>
          <w:divBdr>
            <w:top w:val="none" w:sz="0" w:space="0" w:color="auto"/>
            <w:left w:val="none" w:sz="0" w:space="0" w:color="auto"/>
            <w:bottom w:val="none" w:sz="0" w:space="0" w:color="auto"/>
            <w:right w:val="none" w:sz="0" w:space="0" w:color="auto"/>
          </w:divBdr>
        </w:div>
        <w:div w:id="2033336208">
          <w:marLeft w:val="640"/>
          <w:marRight w:val="0"/>
          <w:marTop w:val="0"/>
          <w:marBottom w:val="0"/>
          <w:divBdr>
            <w:top w:val="none" w:sz="0" w:space="0" w:color="auto"/>
            <w:left w:val="none" w:sz="0" w:space="0" w:color="auto"/>
            <w:bottom w:val="none" w:sz="0" w:space="0" w:color="auto"/>
            <w:right w:val="none" w:sz="0" w:space="0" w:color="auto"/>
          </w:divBdr>
        </w:div>
      </w:divsChild>
    </w:div>
    <w:div w:id="337196754">
      <w:bodyDiv w:val="1"/>
      <w:marLeft w:val="0"/>
      <w:marRight w:val="0"/>
      <w:marTop w:val="0"/>
      <w:marBottom w:val="0"/>
      <w:divBdr>
        <w:top w:val="none" w:sz="0" w:space="0" w:color="auto"/>
        <w:left w:val="none" w:sz="0" w:space="0" w:color="auto"/>
        <w:bottom w:val="none" w:sz="0" w:space="0" w:color="auto"/>
        <w:right w:val="none" w:sz="0" w:space="0" w:color="auto"/>
      </w:divBdr>
      <w:divsChild>
        <w:div w:id="183442956">
          <w:marLeft w:val="640"/>
          <w:marRight w:val="0"/>
          <w:marTop w:val="0"/>
          <w:marBottom w:val="0"/>
          <w:divBdr>
            <w:top w:val="none" w:sz="0" w:space="0" w:color="auto"/>
            <w:left w:val="none" w:sz="0" w:space="0" w:color="auto"/>
            <w:bottom w:val="none" w:sz="0" w:space="0" w:color="auto"/>
            <w:right w:val="none" w:sz="0" w:space="0" w:color="auto"/>
          </w:divBdr>
        </w:div>
        <w:div w:id="247808619">
          <w:marLeft w:val="640"/>
          <w:marRight w:val="0"/>
          <w:marTop w:val="0"/>
          <w:marBottom w:val="0"/>
          <w:divBdr>
            <w:top w:val="none" w:sz="0" w:space="0" w:color="auto"/>
            <w:left w:val="none" w:sz="0" w:space="0" w:color="auto"/>
            <w:bottom w:val="none" w:sz="0" w:space="0" w:color="auto"/>
            <w:right w:val="none" w:sz="0" w:space="0" w:color="auto"/>
          </w:divBdr>
        </w:div>
        <w:div w:id="277763095">
          <w:marLeft w:val="640"/>
          <w:marRight w:val="0"/>
          <w:marTop w:val="0"/>
          <w:marBottom w:val="0"/>
          <w:divBdr>
            <w:top w:val="none" w:sz="0" w:space="0" w:color="auto"/>
            <w:left w:val="none" w:sz="0" w:space="0" w:color="auto"/>
            <w:bottom w:val="none" w:sz="0" w:space="0" w:color="auto"/>
            <w:right w:val="none" w:sz="0" w:space="0" w:color="auto"/>
          </w:divBdr>
        </w:div>
        <w:div w:id="325549815">
          <w:marLeft w:val="640"/>
          <w:marRight w:val="0"/>
          <w:marTop w:val="0"/>
          <w:marBottom w:val="0"/>
          <w:divBdr>
            <w:top w:val="none" w:sz="0" w:space="0" w:color="auto"/>
            <w:left w:val="none" w:sz="0" w:space="0" w:color="auto"/>
            <w:bottom w:val="none" w:sz="0" w:space="0" w:color="auto"/>
            <w:right w:val="none" w:sz="0" w:space="0" w:color="auto"/>
          </w:divBdr>
        </w:div>
        <w:div w:id="326514603">
          <w:marLeft w:val="640"/>
          <w:marRight w:val="0"/>
          <w:marTop w:val="0"/>
          <w:marBottom w:val="0"/>
          <w:divBdr>
            <w:top w:val="none" w:sz="0" w:space="0" w:color="auto"/>
            <w:left w:val="none" w:sz="0" w:space="0" w:color="auto"/>
            <w:bottom w:val="none" w:sz="0" w:space="0" w:color="auto"/>
            <w:right w:val="none" w:sz="0" w:space="0" w:color="auto"/>
          </w:divBdr>
        </w:div>
        <w:div w:id="343555251">
          <w:marLeft w:val="640"/>
          <w:marRight w:val="0"/>
          <w:marTop w:val="0"/>
          <w:marBottom w:val="0"/>
          <w:divBdr>
            <w:top w:val="none" w:sz="0" w:space="0" w:color="auto"/>
            <w:left w:val="none" w:sz="0" w:space="0" w:color="auto"/>
            <w:bottom w:val="none" w:sz="0" w:space="0" w:color="auto"/>
            <w:right w:val="none" w:sz="0" w:space="0" w:color="auto"/>
          </w:divBdr>
        </w:div>
        <w:div w:id="498352499">
          <w:marLeft w:val="640"/>
          <w:marRight w:val="0"/>
          <w:marTop w:val="0"/>
          <w:marBottom w:val="0"/>
          <w:divBdr>
            <w:top w:val="none" w:sz="0" w:space="0" w:color="auto"/>
            <w:left w:val="none" w:sz="0" w:space="0" w:color="auto"/>
            <w:bottom w:val="none" w:sz="0" w:space="0" w:color="auto"/>
            <w:right w:val="none" w:sz="0" w:space="0" w:color="auto"/>
          </w:divBdr>
        </w:div>
        <w:div w:id="569538651">
          <w:marLeft w:val="640"/>
          <w:marRight w:val="0"/>
          <w:marTop w:val="0"/>
          <w:marBottom w:val="0"/>
          <w:divBdr>
            <w:top w:val="none" w:sz="0" w:space="0" w:color="auto"/>
            <w:left w:val="none" w:sz="0" w:space="0" w:color="auto"/>
            <w:bottom w:val="none" w:sz="0" w:space="0" w:color="auto"/>
            <w:right w:val="none" w:sz="0" w:space="0" w:color="auto"/>
          </w:divBdr>
        </w:div>
        <w:div w:id="642931656">
          <w:marLeft w:val="640"/>
          <w:marRight w:val="0"/>
          <w:marTop w:val="0"/>
          <w:marBottom w:val="0"/>
          <w:divBdr>
            <w:top w:val="none" w:sz="0" w:space="0" w:color="auto"/>
            <w:left w:val="none" w:sz="0" w:space="0" w:color="auto"/>
            <w:bottom w:val="none" w:sz="0" w:space="0" w:color="auto"/>
            <w:right w:val="none" w:sz="0" w:space="0" w:color="auto"/>
          </w:divBdr>
        </w:div>
        <w:div w:id="657539594">
          <w:marLeft w:val="640"/>
          <w:marRight w:val="0"/>
          <w:marTop w:val="0"/>
          <w:marBottom w:val="0"/>
          <w:divBdr>
            <w:top w:val="none" w:sz="0" w:space="0" w:color="auto"/>
            <w:left w:val="none" w:sz="0" w:space="0" w:color="auto"/>
            <w:bottom w:val="none" w:sz="0" w:space="0" w:color="auto"/>
            <w:right w:val="none" w:sz="0" w:space="0" w:color="auto"/>
          </w:divBdr>
        </w:div>
        <w:div w:id="696586216">
          <w:marLeft w:val="640"/>
          <w:marRight w:val="0"/>
          <w:marTop w:val="0"/>
          <w:marBottom w:val="0"/>
          <w:divBdr>
            <w:top w:val="none" w:sz="0" w:space="0" w:color="auto"/>
            <w:left w:val="none" w:sz="0" w:space="0" w:color="auto"/>
            <w:bottom w:val="none" w:sz="0" w:space="0" w:color="auto"/>
            <w:right w:val="none" w:sz="0" w:space="0" w:color="auto"/>
          </w:divBdr>
        </w:div>
        <w:div w:id="841316834">
          <w:marLeft w:val="640"/>
          <w:marRight w:val="0"/>
          <w:marTop w:val="0"/>
          <w:marBottom w:val="0"/>
          <w:divBdr>
            <w:top w:val="none" w:sz="0" w:space="0" w:color="auto"/>
            <w:left w:val="none" w:sz="0" w:space="0" w:color="auto"/>
            <w:bottom w:val="none" w:sz="0" w:space="0" w:color="auto"/>
            <w:right w:val="none" w:sz="0" w:space="0" w:color="auto"/>
          </w:divBdr>
        </w:div>
        <w:div w:id="884946853">
          <w:marLeft w:val="640"/>
          <w:marRight w:val="0"/>
          <w:marTop w:val="0"/>
          <w:marBottom w:val="0"/>
          <w:divBdr>
            <w:top w:val="none" w:sz="0" w:space="0" w:color="auto"/>
            <w:left w:val="none" w:sz="0" w:space="0" w:color="auto"/>
            <w:bottom w:val="none" w:sz="0" w:space="0" w:color="auto"/>
            <w:right w:val="none" w:sz="0" w:space="0" w:color="auto"/>
          </w:divBdr>
        </w:div>
        <w:div w:id="1079518875">
          <w:marLeft w:val="640"/>
          <w:marRight w:val="0"/>
          <w:marTop w:val="0"/>
          <w:marBottom w:val="0"/>
          <w:divBdr>
            <w:top w:val="none" w:sz="0" w:space="0" w:color="auto"/>
            <w:left w:val="none" w:sz="0" w:space="0" w:color="auto"/>
            <w:bottom w:val="none" w:sz="0" w:space="0" w:color="auto"/>
            <w:right w:val="none" w:sz="0" w:space="0" w:color="auto"/>
          </w:divBdr>
        </w:div>
        <w:div w:id="1195575109">
          <w:marLeft w:val="640"/>
          <w:marRight w:val="0"/>
          <w:marTop w:val="0"/>
          <w:marBottom w:val="0"/>
          <w:divBdr>
            <w:top w:val="none" w:sz="0" w:space="0" w:color="auto"/>
            <w:left w:val="none" w:sz="0" w:space="0" w:color="auto"/>
            <w:bottom w:val="none" w:sz="0" w:space="0" w:color="auto"/>
            <w:right w:val="none" w:sz="0" w:space="0" w:color="auto"/>
          </w:divBdr>
        </w:div>
        <w:div w:id="1323461585">
          <w:marLeft w:val="640"/>
          <w:marRight w:val="0"/>
          <w:marTop w:val="0"/>
          <w:marBottom w:val="0"/>
          <w:divBdr>
            <w:top w:val="none" w:sz="0" w:space="0" w:color="auto"/>
            <w:left w:val="none" w:sz="0" w:space="0" w:color="auto"/>
            <w:bottom w:val="none" w:sz="0" w:space="0" w:color="auto"/>
            <w:right w:val="none" w:sz="0" w:space="0" w:color="auto"/>
          </w:divBdr>
        </w:div>
        <w:div w:id="1353647121">
          <w:marLeft w:val="640"/>
          <w:marRight w:val="0"/>
          <w:marTop w:val="0"/>
          <w:marBottom w:val="0"/>
          <w:divBdr>
            <w:top w:val="none" w:sz="0" w:space="0" w:color="auto"/>
            <w:left w:val="none" w:sz="0" w:space="0" w:color="auto"/>
            <w:bottom w:val="none" w:sz="0" w:space="0" w:color="auto"/>
            <w:right w:val="none" w:sz="0" w:space="0" w:color="auto"/>
          </w:divBdr>
        </w:div>
        <w:div w:id="1380281592">
          <w:marLeft w:val="640"/>
          <w:marRight w:val="0"/>
          <w:marTop w:val="0"/>
          <w:marBottom w:val="0"/>
          <w:divBdr>
            <w:top w:val="none" w:sz="0" w:space="0" w:color="auto"/>
            <w:left w:val="none" w:sz="0" w:space="0" w:color="auto"/>
            <w:bottom w:val="none" w:sz="0" w:space="0" w:color="auto"/>
            <w:right w:val="none" w:sz="0" w:space="0" w:color="auto"/>
          </w:divBdr>
        </w:div>
        <w:div w:id="1526476067">
          <w:marLeft w:val="640"/>
          <w:marRight w:val="0"/>
          <w:marTop w:val="0"/>
          <w:marBottom w:val="0"/>
          <w:divBdr>
            <w:top w:val="none" w:sz="0" w:space="0" w:color="auto"/>
            <w:left w:val="none" w:sz="0" w:space="0" w:color="auto"/>
            <w:bottom w:val="none" w:sz="0" w:space="0" w:color="auto"/>
            <w:right w:val="none" w:sz="0" w:space="0" w:color="auto"/>
          </w:divBdr>
        </w:div>
        <w:div w:id="1559902730">
          <w:marLeft w:val="640"/>
          <w:marRight w:val="0"/>
          <w:marTop w:val="0"/>
          <w:marBottom w:val="0"/>
          <w:divBdr>
            <w:top w:val="none" w:sz="0" w:space="0" w:color="auto"/>
            <w:left w:val="none" w:sz="0" w:space="0" w:color="auto"/>
            <w:bottom w:val="none" w:sz="0" w:space="0" w:color="auto"/>
            <w:right w:val="none" w:sz="0" w:space="0" w:color="auto"/>
          </w:divBdr>
        </w:div>
        <w:div w:id="1740247803">
          <w:marLeft w:val="640"/>
          <w:marRight w:val="0"/>
          <w:marTop w:val="0"/>
          <w:marBottom w:val="0"/>
          <w:divBdr>
            <w:top w:val="none" w:sz="0" w:space="0" w:color="auto"/>
            <w:left w:val="none" w:sz="0" w:space="0" w:color="auto"/>
            <w:bottom w:val="none" w:sz="0" w:space="0" w:color="auto"/>
            <w:right w:val="none" w:sz="0" w:space="0" w:color="auto"/>
          </w:divBdr>
        </w:div>
        <w:div w:id="1897665420">
          <w:marLeft w:val="640"/>
          <w:marRight w:val="0"/>
          <w:marTop w:val="0"/>
          <w:marBottom w:val="0"/>
          <w:divBdr>
            <w:top w:val="none" w:sz="0" w:space="0" w:color="auto"/>
            <w:left w:val="none" w:sz="0" w:space="0" w:color="auto"/>
            <w:bottom w:val="none" w:sz="0" w:space="0" w:color="auto"/>
            <w:right w:val="none" w:sz="0" w:space="0" w:color="auto"/>
          </w:divBdr>
        </w:div>
        <w:div w:id="1946308167">
          <w:marLeft w:val="640"/>
          <w:marRight w:val="0"/>
          <w:marTop w:val="0"/>
          <w:marBottom w:val="0"/>
          <w:divBdr>
            <w:top w:val="none" w:sz="0" w:space="0" w:color="auto"/>
            <w:left w:val="none" w:sz="0" w:space="0" w:color="auto"/>
            <w:bottom w:val="none" w:sz="0" w:space="0" w:color="auto"/>
            <w:right w:val="none" w:sz="0" w:space="0" w:color="auto"/>
          </w:divBdr>
        </w:div>
      </w:divsChild>
    </w:div>
    <w:div w:id="363529054">
      <w:bodyDiv w:val="1"/>
      <w:marLeft w:val="0"/>
      <w:marRight w:val="0"/>
      <w:marTop w:val="0"/>
      <w:marBottom w:val="0"/>
      <w:divBdr>
        <w:top w:val="none" w:sz="0" w:space="0" w:color="auto"/>
        <w:left w:val="none" w:sz="0" w:space="0" w:color="auto"/>
        <w:bottom w:val="none" w:sz="0" w:space="0" w:color="auto"/>
        <w:right w:val="none" w:sz="0" w:space="0" w:color="auto"/>
      </w:divBdr>
      <w:divsChild>
        <w:div w:id="68620997">
          <w:marLeft w:val="640"/>
          <w:marRight w:val="0"/>
          <w:marTop w:val="0"/>
          <w:marBottom w:val="0"/>
          <w:divBdr>
            <w:top w:val="none" w:sz="0" w:space="0" w:color="auto"/>
            <w:left w:val="none" w:sz="0" w:space="0" w:color="auto"/>
            <w:bottom w:val="none" w:sz="0" w:space="0" w:color="auto"/>
            <w:right w:val="none" w:sz="0" w:space="0" w:color="auto"/>
          </w:divBdr>
        </w:div>
        <w:div w:id="139614355">
          <w:marLeft w:val="640"/>
          <w:marRight w:val="0"/>
          <w:marTop w:val="0"/>
          <w:marBottom w:val="0"/>
          <w:divBdr>
            <w:top w:val="none" w:sz="0" w:space="0" w:color="auto"/>
            <w:left w:val="none" w:sz="0" w:space="0" w:color="auto"/>
            <w:bottom w:val="none" w:sz="0" w:space="0" w:color="auto"/>
            <w:right w:val="none" w:sz="0" w:space="0" w:color="auto"/>
          </w:divBdr>
        </w:div>
        <w:div w:id="186524621">
          <w:marLeft w:val="640"/>
          <w:marRight w:val="0"/>
          <w:marTop w:val="0"/>
          <w:marBottom w:val="0"/>
          <w:divBdr>
            <w:top w:val="none" w:sz="0" w:space="0" w:color="auto"/>
            <w:left w:val="none" w:sz="0" w:space="0" w:color="auto"/>
            <w:bottom w:val="none" w:sz="0" w:space="0" w:color="auto"/>
            <w:right w:val="none" w:sz="0" w:space="0" w:color="auto"/>
          </w:divBdr>
        </w:div>
        <w:div w:id="219094066">
          <w:marLeft w:val="640"/>
          <w:marRight w:val="0"/>
          <w:marTop w:val="0"/>
          <w:marBottom w:val="0"/>
          <w:divBdr>
            <w:top w:val="none" w:sz="0" w:space="0" w:color="auto"/>
            <w:left w:val="none" w:sz="0" w:space="0" w:color="auto"/>
            <w:bottom w:val="none" w:sz="0" w:space="0" w:color="auto"/>
            <w:right w:val="none" w:sz="0" w:space="0" w:color="auto"/>
          </w:divBdr>
        </w:div>
        <w:div w:id="279729130">
          <w:marLeft w:val="640"/>
          <w:marRight w:val="0"/>
          <w:marTop w:val="0"/>
          <w:marBottom w:val="0"/>
          <w:divBdr>
            <w:top w:val="none" w:sz="0" w:space="0" w:color="auto"/>
            <w:left w:val="none" w:sz="0" w:space="0" w:color="auto"/>
            <w:bottom w:val="none" w:sz="0" w:space="0" w:color="auto"/>
            <w:right w:val="none" w:sz="0" w:space="0" w:color="auto"/>
          </w:divBdr>
        </w:div>
        <w:div w:id="313687378">
          <w:marLeft w:val="640"/>
          <w:marRight w:val="0"/>
          <w:marTop w:val="0"/>
          <w:marBottom w:val="0"/>
          <w:divBdr>
            <w:top w:val="none" w:sz="0" w:space="0" w:color="auto"/>
            <w:left w:val="none" w:sz="0" w:space="0" w:color="auto"/>
            <w:bottom w:val="none" w:sz="0" w:space="0" w:color="auto"/>
            <w:right w:val="none" w:sz="0" w:space="0" w:color="auto"/>
          </w:divBdr>
        </w:div>
        <w:div w:id="393940154">
          <w:marLeft w:val="640"/>
          <w:marRight w:val="0"/>
          <w:marTop w:val="0"/>
          <w:marBottom w:val="0"/>
          <w:divBdr>
            <w:top w:val="none" w:sz="0" w:space="0" w:color="auto"/>
            <w:left w:val="none" w:sz="0" w:space="0" w:color="auto"/>
            <w:bottom w:val="none" w:sz="0" w:space="0" w:color="auto"/>
            <w:right w:val="none" w:sz="0" w:space="0" w:color="auto"/>
          </w:divBdr>
        </w:div>
        <w:div w:id="441992994">
          <w:marLeft w:val="640"/>
          <w:marRight w:val="0"/>
          <w:marTop w:val="0"/>
          <w:marBottom w:val="0"/>
          <w:divBdr>
            <w:top w:val="none" w:sz="0" w:space="0" w:color="auto"/>
            <w:left w:val="none" w:sz="0" w:space="0" w:color="auto"/>
            <w:bottom w:val="none" w:sz="0" w:space="0" w:color="auto"/>
            <w:right w:val="none" w:sz="0" w:space="0" w:color="auto"/>
          </w:divBdr>
        </w:div>
        <w:div w:id="463541103">
          <w:marLeft w:val="640"/>
          <w:marRight w:val="0"/>
          <w:marTop w:val="0"/>
          <w:marBottom w:val="0"/>
          <w:divBdr>
            <w:top w:val="none" w:sz="0" w:space="0" w:color="auto"/>
            <w:left w:val="none" w:sz="0" w:space="0" w:color="auto"/>
            <w:bottom w:val="none" w:sz="0" w:space="0" w:color="auto"/>
            <w:right w:val="none" w:sz="0" w:space="0" w:color="auto"/>
          </w:divBdr>
        </w:div>
        <w:div w:id="495071473">
          <w:marLeft w:val="640"/>
          <w:marRight w:val="0"/>
          <w:marTop w:val="0"/>
          <w:marBottom w:val="0"/>
          <w:divBdr>
            <w:top w:val="none" w:sz="0" w:space="0" w:color="auto"/>
            <w:left w:val="none" w:sz="0" w:space="0" w:color="auto"/>
            <w:bottom w:val="none" w:sz="0" w:space="0" w:color="auto"/>
            <w:right w:val="none" w:sz="0" w:space="0" w:color="auto"/>
          </w:divBdr>
        </w:div>
        <w:div w:id="495457263">
          <w:marLeft w:val="640"/>
          <w:marRight w:val="0"/>
          <w:marTop w:val="0"/>
          <w:marBottom w:val="0"/>
          <w:divBdr>
            <w:top w:val="none" w:sz="0" w:space="0" w:color="auto"/>
            <w:left w:val="none" w:sz="0" w:space="0" w:color="auto"/>
            <w:bottom w:val="none" w:sz="0" w:space="0" w:color="auto"/>
            <w:right w:val="none" w:sz="0" w:space="0" w:color="auto"/>
          </w:divBdr>
        </w:div>
        <w:div w:id="507523239">
          <w:marLeft w:val="640"/>
          <w:marRight w:val="0"/>
          <w:marTop w:val="0"/>
          <w:marBottom w:val="0"/>
          <w:divBdr>
            <w:top w:val="none" w:sz="0" w:space="0" w:color="auto"/>
            <w:left w:val="none" w:sz="0" w:space="0" w:color="auto"/>
            <w:bottom w:val="none" w:sz="0" w:space="0" w:color="auto"/>
            <w:right w:val="none" w:sz="0" w:space="0" w:color="auto"/>
          </w:divBdr>
        </w:div>
        <w:div w:id="603461424">
          <w:marLeft w:val="640"/>
          <w:marRight w:val="0"/>
          <w:marTop w:val="0"/>
          <w:marBottom w:val="0"/>
          <w:divBdr>
            <w:top w:val="none" w:sz="0" w:space="0" w:color="auto"/>
            <w:left w:val="none" w:sz="0" w:space="0" w:color="auto"/>
            <w:bottom w:val="none" w:sz="0" w:space="0" w:color="auto"/>
            <w:right w:val="none" w:sz="0" w:space="0" w:color="auto"/>
          </w:divBdr>
        </w:div>
        <w:div w:id="648292147">
          <w:marLeft w:val="640"/>
          <w:marRight w:val="0"/>
          <w:marTop w:val="0"/>
          <w:marBottom w:val="0"/>
          <w:divBdr>
            <w:top w:val="none" w:sz="0" w:space="0" w:color="auto"/>
            <w:left w:val="none" w:sz="0" w:space="0" w:color="auto"/>
            <w:bottom w:val="none" w:sz="0" w:space="0" w:color="auto"/>
            <w:right w:val="none" w:sz="0" w:space="0" w:color="auto"/>
          </w:divBdr>
        </w:div>
        <w:div w:id="702554332">
          <w:marLeft w:val="640"/>
          <w:marRight w:val="0"/>
          <w:marTop w:val="0"/>
          <w:marBottom w:val="0"/>
          <w:divBdr>
            <w:top w:val="none" w:sz="0" w:space="0" w:color="auto"/>
            <w:left w:val="none" w:sz="0" w:space="0" w:color="auto"/>
            <w:bottom w:val="none" w:sz="0" w:space="0" w:color="auto"/>
            <w:right w:val="none" w:sz="0" w:space="0" w:color="auto"/>
          </w:divBdr>
        </w:div>
        <w:div w:id="738945145">
          <w:marLeft w:val="640"/>
          <w:marRight w:val="0"/>
          <w:marTop w:val="0"/>
          <w:marBottom w:val="0"/>
          <w:divBdr>
            <w:top w:val="none" w:sz="0" w:space="0" w:color="auto"/>
            <w:left w:val="none" w:sz="0" w:space="0" w:color="auto"/>
            <w:bottom w:val="none" w:sz="0" w:space="0" w:color="auto"/>
            <w:right w:val="none" w:sz="0" w:space="0" w:color="auto"/>
          </w:divBdr>
        </w:div>
        <w:div w:id="739837434">
          <w:marLeft w:val="640"/>
          <w:marRight w:val="0"/>
          <w:marTop w:val="0"/>
          <w:marBottom w:val="0"/>
          <w:divBdr>
            <w:top w:val="none" w:sz="0" w:space="0" w:color="auto"/>
            <w:left w:val="none" w:sz="0" w:space="0" w:color="auto"/>
            <w:bottom w:val="none" w:sz="0" w:space="0" w:color="auto"/>
            <w:right w:val="none" w:sz="0" w:space="0" w:color="auto"/>
          </w:divBdr>
        </w:div>
        <w:div w:id="797066629">
          <w:marLeft w:val="640"/>
          <w:marRight w:val="0"/>
          <w:marTop w:val="0"/>
          <w:marBottom w:val="0"/>
          <w:divBdr>
            <w:top w:val="none" w:sz="0" w:space="0" w:color="auto"/>
            <w:left w:val="none" w:sz="0" w:space="0" w:color="auto"/>
            <w:bottom w:val="none" w:sz="0" w:space="0" w:color="auto"/>
            <w:right w:val="none" w:sz="0" w:space="0" w:color="auto"/>
          </w:divBdr>
        </w:div>
        <w:div w:id="798260238">
          <w:marLeft w:val="640"/>
          <w:marRight w:val="0"/>
          <w:marTop w:val="0"/>
          <w:marBottom w:val="0"/>
          <w:divBdr>
            <w:top w:val="none" w:sz="0" w:space="0" w:color="auto"/>
            <w:left w:val="none" w:sz="0" w:space="0" w:color="auto"/>
            <w:bottom w:val="none" w:sz="0" w:space="0" w:color="auto"/>
            <w:right w:val="none" w:sz="0" w:space="0" w:color="auto"/>
          </w:divBdr>
        </w:div>
        <w:div w:id="839733741">
          <w:marLeft w:val="640"/>
          <w:marRight w:val="0"/>
          <w:marTop w:val="0"/>
          <w:marBottom w:val="0"/>
          <w:divBdr>
            <w:top w:val="none" w:sz="0" w:space="0" w:color="auto"/>
            <w:left w:val="none" w:sz="0" w:space="0" w:color="auto"/>
            <w:bottom w:val="none" w:sz="0" w:space="0" w:color="auto"/>
            <w:right w:val="none" w:sz="0" w:space="0" w:color="auto"/>
          </w:divBdr>
        </w:div>
        <w:div w:id="983044330">
          <w:marLeft w:val="640"/>
          <w:marRight w:val="0"/>
          <w:marTop w:val="0"/>
          <w:marBottom w:val="0"/>
          <w:divBdr>
            <w:top w:val="none" w:sz="0" w:space="0" w:color="auto"/>
            <w:left w:val="none" w:sz="0" w:space="0" w:color="auto"/>
            <w:bottom w:val="none" w:sz="0" w:space="0" w:color="auto"/>
            <w:right w:val="none" w:sz="0" w:space="0" w:color="auto"/>
          </w:divBdr>
        </w:div>
        <w:div w:id="1170488176">
          <w:marLeft w:val="640"/>
          <w:marRight w:val="0"/>
          <w:marTop w:val="0"/>
          <w:marBottom w:val="0"/>
          <w:divBdr>
            <w:top w:val="none" w:sz="0" w:space="0" w:color="auto"/>
            <w:left w:val="none" w:sz="0" w:space="0" w:color="auto"/>
            <w:bottom w:val="none" w:sz="0" w:space="0" w:color="auto"/>
            <w:right w:val="none" w:sz="0" w:space="0" w:color="auto"/>
          </w:divBdr>
        </w:div>
        <w:div w:id="1251962278">
          <w:marLeft w:val="640"/>
          <w:marRight w:val="0"/>
          <w:marTop w:val="0"/>
          <w:marBottom w:val="0"/>
          <w:divBdr>
            <w:top w:val="none" w:sz="0" w:space="0" w:color="auto"/>
            <w:left w:val="none" w:sz="0" w:space="0" w:color="auto"/>
            <w:bottom w:val="none" w:sz="0" w:space="0" w:color="auto"/>
            <w:right w:val="none" w:sz="0" w:space="0" w:color="auto"/>
          </w:divBdr>
        </w:div>
        <w:div w:id="1296570430">
          <w:marLeft w:val="640"/>
          <w:marRight w:val="0"/>
          <w:marTop w:val="0"/>
          <w:marBottom w:val="0"/>
          <w:divBdr>
            <w:top w:val="none" w:sz="0" w:space="0" w:color="auto"/>
            <w:left w:val="none" w:sz="0" w:space="0" w:color="auto"/>
            <w:bottom w:val="none" w:sz="0" w:space="0" w:color="auto"/>
            <w:right w:val="none" w:sz="0" w:space="0" w:color="auto"/>
          </w:divBdr>
        </w:div>
        <w:div w:id="1301110343">
          <w:marLeft w:val="640"/>
          <w:marRight w:val="0"/>
          <w:marTop w:val="0"/>
          <w:marBottom w:val="0"/>
          <w:divBdr>
            <w:top w:val="none" w:sz="0" w:space="0" w:color="auto"/>
            <w:left w:val="none" w:sz="0" w:space="0" w:color="auto"/>
            <w:bottom w:val="none" w:sz="0" w:space="0" w:color="auto"/>
            <w:right w:val="none" w:sz="0" w:space="0" w:color="auto"/>
          </w:divBdr>
        </w:div>
        <w:div w:id="1328244317">
          <w:marLeft w:val="640"/>
          <w:marRight w:val="0"/>
          <w:marTop w:val="0"/>
          <w:marBottom w:val="0"/>
          <w:divBdr>
            <w:top w:val="none" w:sz="0" w:space="0" w:color="auto"/>
            <w:left w:val="none" w:sz="0" w:space="0" w:color="auto"/>
            <w:bottom w:val="none" w:sz="0" w:space="0" w:color="auto"/>
            <w:right w:val="none" w:sz="0" w:space="0" w:color="auto"/>
          </w:divBdr>
        </w:div>
        <w:div w:id="1356611910">
          <w:marLeft w:val="640"/>
          <w:marRight w:val="0"/>
          <w:marTop w:val="0"/>
          <w:marBottom w:val="0"/>
          <w:divBdr>
            <w:top w:val="none" w:sz="0" w:space="0" w:color="auto"/>
            <w:left w:val="none" w:sz="0" w:space="0" w:color="auto"/>
            <w:bottom w:val="none" w:sz="0" w:space="0" w:color="auto"/>
            <w:right w:val="none" w:sz="0" w:space="0" w:color="auto"/>
          </w:divBdr>
        </w:div>
        <w:div w:id="1775977663">
          <w:marLeft w:val="640"/>
          <w:marRight w:val="0"/>
          <w:marTop w:val="0"/>
          <w:marBottom w:val="0"/>
          <w:divBdr>
            <w:top w:val="none" w:sz="0" w:space="0" w:color="auto"/>
            <w:left w:val="none" w:sz="0" w:space="0" w:color="auto"/>
            <w:bottom w:val="none" w:sz="0" w:space="0" w:color="auto"/>
            <w:right w:val="none" w:sz="0" w:space="0" w:color="auto"/>
          </w:divBdr>
        </w:div>
        <w:div w:id="1792279683">
          <w:marLeft w:val="640"/>
          <w:marRight w:val="0"/>
          <w:marTop w:val="0"/>
          <w:marBottom w:val="0"/>
          <w:divBdr>
            <w:top w:val="none" w:sz="0" w:space="0" w:color="auto"/>
            <w:left w:val="none" w:sz="0" w:space="0" w:color="auto"/>
            <w:bottom w:val="none" w:sz="0" w:space="0" w:color="auto"/>
            <w:right w:val="none" w:sz="0" w:space="0" w:color="auto"/>
          </w:divBdr>
        </w:div>
        <w:div w:id="1942716255">
          <w:marLeft w:val="640"/>
          <w:marRight w:val="0"/>
          <w:marTop w:val="0"/>
          <w:marBottom w:val="0"/>
          <w:divBdr>
            <w:top w:val="none" w:sz="0" w:space="0" w:color="auto"/>
            <w:left w:val="none" w:sz="0" w:space="0" w:color="auto"/>
            <w:bottom w:val="none" w:sz="0" w:space="0" w:color="auto"/>
            <w:right w:val="none" w:sz="0" w:space="0" w:color="auto"/>
          </w:divBdr>
        </w:div>
        <w:div w:id="1951353746">
          <w:marLeft w:val="640"/>
          <w:marRight w:val="0"/>
          <w:marTop w:val="0"/>
          <w:marBottom w:val="0"/>
          <w:divBdr>
            <w:top w:val="none" w:sz="0" w:space="0" w:color="auto"/>
            <w:left w:val="none" w:sz="0" w:space="0" w:color="auto"/>
            <w:bottom w:val="none" w:sz="0" w:space="0" w:color="auto"/>
            <w:right w:val="none" w:sz="0" w:space="0" w:color="auto"/>
          </w:divBdr>
        </w:div>
        <w:div w:id="1981691588">
          <w:marLeft w:val="640"/>
          <w:marRight w:val="0"/>
          <w:marTop w:val="0"/>
          <w:marBottom w:val="0"/>
          <w:divBdr>
            <w:top w:val="none" w:sz="0" w:space="0" w:color="auto"/>
            <w:left w:val="none" w:sz="0" w:space="0" w:color="auto"/>
            <w:bottom w:val="none" w:sz="0" w:space="0" w:color="auto"/>
            <w:right w:val="none" w:sz="0" w:space="0" w:color="auto"/>
          </w:divBdr>
        </w:div>
      </w:divsChild>
    </w:div>
    <w:div w:id="377627726">
      <w:bodyDiv w:val="1"/>
      <w:marLeft w:val="0"/>
      <w:marRight w:val="0"/>
      <w:marTop w:val="0"/>
      <w:marBottom w:val="0"/>
      <w:divBdr>
        <w:top w:val="none" w:sz="0" w:space="0" w:color="auto"/>
        <w:left w:val="none" w:sz="0" w:space="0" w:color="auto"/>
        <w:bottom w:val="none" w:sz="0" w:space="0" w:color="auto"/>
        <w:right w:val="none" w:sz="0" w:space="0" w:color="auto"/>
      </w:divBdr>
    </w:div>
    <w:div w:id="394207727">
      <w:bodyDiv w:val="1"/>
      <w:marLeft w:val="0"/>
      <w:marRight w:val="0"/>
      <w:marTop w:val="0"/>
      <w:marBottom w:val="0"/>
      <w:divBdr>
        <w:top w:val="none" w:sz="0" w:space="0" w:color="auto"/>
        <w:left w:val="none" w:sz="0" w:space="0" w:color="auto"/>
        <w:bottom w:val="none" w:sz="0" w:space="0" w:color="auto"/>
        <w:right w:val="none" w:sz="0" w:space="0" w:color="auto"/>
      </w:divBdr>
      <w:divsChild>
        <w:div w:id="41171440">
          <w:marLeft w:val="640"/>
          <w:marRight w:val="0"/>
          <w:marTop w:val="0"/>
          <w:marBottom w:val="0"/>
          <w:divBdr>
            <w:top w:val="none" w:sz="0" w:space="0" w:color="auto"/>
            <w:left w:val="none" w:sz="0" w:space="0" w:color="auto"/>
            <w:bottom w:val="none" w:sz="0" w:space="0" w:color="auto"/>
            <w:right w:val="none" w:sz="0" w:space="0" w:color="auto"/>
          </w:divBdr>
        </w:div>
        <w:div w:id="61104974">
          <w:marLeft w:val="640"/>
          <w:marRight w:val="0"/>
          <w:marTop w:val="0"/>
          <w:marBottom w:val="0"/>
          <w:divBdr>
            <w:top w:val="none" w:sz="0" w:space="0" w:color="auto"/>
            <w:left w:val="none" w:sz="0" w:space="0" w:color="auto"/>
            <w:bottom w:val="none" w:sz="0" w:space="0" w:color="auto"/>
            <w:right w:val="none" w:sz="0" w:space="0" w:color="auto"/>
          </w:divBdr>
        </w:div>
        <w:div w:id="64912318">
          <w:marLeft w:val="640"/>
          <w:marRight w:val="0"/>
          <w:marTop w:val="0"/>
          <w:marBottom w:val="0"/>
          <w:divBdr>
            <w:top w:val="none" w:sz="0" w:space="0" w:color="auto"/>
            <w:left w:val="none" w:sz="0" w:space="0" w:color="auto"/>
            <w:bottom w:val="none" w:sz="0" w:space="0" w:color="auto"/>
            <w:right w:val="none" w:sz="0" w:space="0" w:color="auto"/>
          </w:divBdr>
        </w:div>
        <w:div w:id="155801062">
          <w:marLeft w:val="640"/>
          <w:marRight w:val="0"/>
          <w:marTop w:val="0"/>
          <w:marBottom w:val="0"/>
          <w:divBdr>
            <w:top w:val="none" w:sz="0" w:space="0" w:color="auto"/>
            <w:left w:val="none" w:sz="0" w:space="0" w:color="auto"/>
            <w:bottom w:val="none" w:sz="0" w:space="0" w:color="auto"/>
            <w:right w:val="none" w:sz="0" w:space="0" w:color="auto"/>
          </w:divBdr>
        </w:div>
        <w:div w:id="235943718">
          <w:marLeft w:val="640"/>
          <w:marRight w:val="0"/>
          <w:marTop w:val="0"/>
          <w:marBottom w:val="0"/>
          <w:divBdr>
            <w:top w:val="none" w:sz="0" w:space="0" w:color="auto"/>
            <w:left w:val="none" w:sz="0" w:space="0" w:color="auto"/>
            <w:bottom w:val="none" w:sz="0" w:space="0" w:color="auto"/>
            <w:right w:val="none" w:sz="0" w:space="0" w:color="auto"/>
          </w:divBdr>
        </w:div>
        <w:div w:id="259148929">
          <w:marLeft w:val="640"/>
          <w:marRight w:val="0"/>
          <w:marTop w:val="0"/>
          <w:marBottom w:val="0"/>
          <w:divBdr>
            <w:top w:val="none" w:sz="0" w:space="0" w:color="auto"/>
            <w:left w:val="none" w:sz="0" w:space="0" w:color="auto"/>
            <w:bottom w:val="none" w:sz="0" w:space="0" w:color="auto"/>
            <w:right w:val="none" w:sz="0" w:space="0" w:color="auto"/>
          </w:divBdr>
        </w:div>
        <w:div w:id="270433762">
          <w:marLeft w:val="640"/>
          <w:marRight w:val="0"/>
          <w:marTop w:val="0"/>
          <w:marBottom w:val="0"/>
          <w:divBdr>
            <w:top w:val="none" w:sz="0" w:space="0" w:color="auto"/>
            <w:left w:val="none" w:sz="0" w:space="0" w:color="auto"/>
            <w:bottom w:val="none" w:sz="0" w:space="0" w:color="auto"/>
            <w:right w:val="none" w:sz="0" w:space="0" w:color="auto"/>
          </w:divBdr>
        </w:div>
        <w:div w:id="280499450">
          <w:marLeft w:val="640"/>
          <w:marRight w:val="0"/>
          <w:marTop w:val="0"/>
          <w:marBottom w:val="0"/>
          <w:divBdr>
            <w:top w:val="none" w:sz="0" w:space="0" w:color="auto"/>
            <w:left w:val="none" w:sz="0" w:space="0" w:color="auto"/>
            <w:bottom w:val="none" w:sz="0" w:space="0" w:color="auto"/>
            <w:right w:val="none" w:sz="0" w:space="0" w:color="auto"/>
          </w:divBdr>
        </w:div>
        <w:div w:id="325594619">
          <w:marLeft w:val="640"/>
          <w:marRight w:val="0"/>
          <w:marTop w:val="0"/>
          <w:marBottom w:val="0"/>
          <w:divBdr>
            <w:top w:val="none" w:sz="0" w:space="0" w:color="auto"/>
            <w:left w:val="none" w:sz="0" w:space="0" w:color="auto"/>
            <w:bottom w:val="none" w:sz="0" w:space="0" w:color="auto"/>
            <w:right w:val="none" w:sz="0" w:space="0" w:color="auto"/>
          </w:divBdr>
        </w:div>
        <w:div w:id="345209215">
          <w:marLeft w:val="640"/>
          <w:marRight w:val="0"/>
          <w:marTop w:val="0"/>
          <w:marBottom w:val="0"/>
          <w:divBdr>
            <w:top w:val="none" w:sz="0" w:space="0" w:color="auto"/>
            <w:left w:val="none" w:sz="0" w:space="0" w:color="auto"/>
            <w:bottom w:val="none" w:sz="0" w:space="0" w:color="auto"/>
            <w:right w:val="none" w:sz="0" w:space="0" w:color="auto"/>
          </w:divBdr>
        </w:div>
        <w:div w:id="407654107">
          <w:marLeft w:val="640"/>
          <w:marRight w:val="0"/>
          <w:marTop w:val="0"/>
          <w:marBottom w:val="0"/>
          <w:divBdr>
            <w:top w:val="none" w:sz="0" w:space="0" w:color="auto"/>
            <w:left w:val="none" w:sz="0" w:space="0" w:color="auto"/>
            <w:bottom w:val="none" w:sz="0" w:space="0" w:color="auto"/>
            <w:right w:val="none" w:sz="0" w:space="0" w:color="auto"/>
          </w:divBdr>
        </w:div>
        <w:div w:id="411006561">
          <w:marLeft w:val="640"/>
          <w:marRight w:val="0"/>
          <w:marTop w:val="0"/>
          <w:marBottom w:val="0"/>
          <w:divBdr>
            <w:top w:val="none" w:sz="0" w:space="0" w:color="auto"/>
            <w:left w:val="none" w:sz="0" w:space="0" w:color="auto"/>
            <w:bottom w:val="none" w:sz="0" w:space="0" w:color="auto"/>
            <w:right w:val="none" w:sz="0" w:space="0" w:color="auto"/>
          </w:divBdr>
        </w:div>
        <w:div w:id="444227020">
          <w:marLeft w:val="640"/>
          <w:marRight w:val="0"/>
          <w:marTop w:val="0"/>
          <w:marBottom w:val="0"/>
          <w:divBdr>
            <w:top w:val="none" w:sz="0" w:space="0" w:color="auto"/>
            <w:left w:val="none" w:sz="0" w:space="0" w:color="auto"/>
            <w:bottom w:val="none" w:sz="0" w:space="0" w:color="auto"/>
            <w:right w:val="none" w:sz="0" w:space="0" w:color="auto"/>
          </w:divBdr>
        </w:div>
        <w:div w:id="625935332">
          <w:marLeft w:val="640"/>
          <w:marRight w:val="0"/>
          <w:marTop w:val="0"/>
          <w:marBottom w:val="0"/>
          <w:divBdr>
            <w:top w:val="none" w:sz="0" w:space="0" w:color="auto"/>
            <w:left w:val="none" w:sz="0" w:space="0" w:color="auto"/>
            <w:bottom w:val="none" w:sz="0" w:space="0" w:color="auto"/>
            <w:right w:val="none" w:sz="0" w:space="0" w:color="auto"/>
          </w:divBdr>
        </w:div>
        <w:div w:id="706763223">
          <w:marLeft w:val="640"/>
          <w:marRight w:val="0"/>
          <w:marTop w:val="0"/>
          <w:marBottom w:val="0"/>
          <w:divBdr>
            <w:top w:val="none" w:sz="0" w:space="0" w:color="auto"/>
            <w:left w:val="none" w:sz="0" w:space="0" w:color="auto"/>
            <w:bottom w:val="none" w:sz="0" w:space="0" w:color="auto"/>
            <w:right w:val="none" w:sz="0" w:space="0" w:color="auto"/>
          </w:divBdr>
        </w:div>
        <w:div w:id="733502530">
          <w:marLeft w:val="640"/>
          <w:marRight w:val="0"/>
          <w:marTop w:val="0"/>
          <w:marBottom w:val="0"/>
          <w:divBdr>
            <w:top w:val="none" w:sz="0" w:space="0" w:color="auto"/>
            <w:left w:val="none" w:sz="0" w:space="0" w:color="auto"/>
            <w:bottom w:val="none" w:sz="0" w:space="0" w:color="auto"/>
            <w:right w:val="none" w:sz="0" w:space="0" w:color="auto"/>
          </w:divBdr>
        </w:div>
        <w:div w:id="775055414">
          <w:marLeft w:val="640"/>
          <w:marRight w:val="0"/>
          <w:marTop w:val="0"/>
          <w:marBottom w:val="0"/>
          <w:divBdr>
            <w:top w:val="none" w:sz="0" w:space="0" w:color="auto"/>
            <w:left w:val="none" w:sz="0" w:space="0" w:color="auto"/>
            <w:bottom w:val="none" w:sz="0" w:space="0" w:color="auto"/>
            <w:right w:val="none" w:sz="0" w:space="0" w:color="auto"/>
          </w:divBdr>
        </w:div>
        <w:div w:id="792555949">
          <w:marLeft w:val="640"/>
          <w:marRight w:val="0"/>
          <w:marTop w:val="0"/>
          <w:marBottom w:val="0"/>
          <w:divBdr>
            <w:top w:val="none" w:sz="0" w:space="0" w:color="auto"/>
            <w:left w:val="none" w:sz="0" w:space="0" w:color="auto"/>
            <w:bottom w:val="none" w:sz="0" w:space="0" w:color="auto"/>
            <w:right w:val="none" w:sz="0" w:space="0" w:color="auto"/>
          </w:divBdr>
        </w:div>
        <w:div w:id="842009203">
          <w:marLeft w:val="640"/>
          <w:marRight w:val="0"/>
          <w:marTop w:val="0"/>
          <w:marBottom w:val="0"/>
          <w:divBdr>
            <w:top w:val="none" w:sz="0" w:space="0" w:color="auto"/>
            <w:left w:val="none" w:sz="0" w:space="0" w:color="auto"/>
            <w:bottom w:val="none" w:sz="0" w:space="0" w:color="auto"/>
            <w:right w:val="none" w:sz="0" w:space="0" w:color="auto"/>
          </w:divBdr>
        </w:div>
        <w:div w:id="1048797190">
          <w:marLeft w:val="640"/>
          <w:marRight w:val="0"/>
          <w:marTop w:val="0"/>
          <w:marBottom w:val="0"/>
          <w:divBdr>
            <w:top w:val="none" w:sz="0" w:space="0" w:color="auto"/>
            <w:left w:val="none" w:sz="0" w:space="0" w:color="auto"/>
            <w:bottom w:val="none" w:sz="0" w:space="0" w:color="auto"/>
            <w:right w:val="none" w:sz="0" w:space="0" w:color="auto"/>
          </w:divBdr>
        </w:div>
        <w:div w:id="1050229322">
          <w:marLeft w:val="640"/>
          <w:marRight w:val="0"/>
          <w:marTop w:val="0"/>
          <w:marBottom w:val="0"/>
          <w:divBdr>
            <w:top w:val="none" w:sz="0" w:space="0" w:color="auto"/>
            <w:left w:val="none" w:sz="0" w:space="0" w:color="auto"/>
            <w:bottom w:val="none" w:sz="0" w:space="0" w:color="auto"/>
            <w:right w:val="none" w:sz="0" w:space="0" w:color="auto"/>
          </w:divBdr>
        </w:div>
        <w:div w:id="1071123299">
          <w:marLeft w:val="640"/>
          <w:marRight w:val="0"/>
          <w:marTop w:val="0"/>
          <w:marBottom w:val="0"/>
          <w:divBdr>
            <w:top w:val="none" w:sz="0" w:space="0" w:color="auto"/>
            <w:left w:val="none" w:sz="0" w:space="0" w:color="auto"/>
            <w:bottom w:val="none" w:sz="0" w:space="0" w:color="auto"/>
            <w:right w:val="none" w:sz="0" w:space="0" w:color="auto"/>
          </w:divBdr>
        </w:div>
        <w:div w:id="1076782408">
          <w:marLeft w:val="640"/>
          <w:marRight w:val="0"/>
          <w:marTop w:val="0"/>
          <w:marBottom w:val="0"/>
          <w:divBdr>
            <w:top w:val="none" w:sz="0" w:space="0" w:color="auto"/>
            <w:left w:val="none" w:sz="0" w:space="0" w:color="auto"/>
            <w:bottom w:val="none" w:sz="0" w:space="0" w:color="auto"/>
            <w:right w:val="none" w:sz="0" w:space="0" w:color="auto"/>
          </w:divBdr>
        </w:div>
        <w:div w:id="1163467843">
          <w:marLeft w:val="640"/>
          <w:marRight w:val="0"/>
          <w:marTop w:val="0"/>
          <w:marBottom w:val="0"/>
          <w:divBdr>
            <w:top w:val="none" w:sz="0" w:space="0" w:color="auto"/>
            <w:left w:val="none" w:sz="0" w:space="0" w:color="auto"/>
            <w:bottom w:val="none" w:sz="0" w:space="0" w:color="auto"/>
            <w:right w:val="none" w:sz="0" w:space="0" w:color="auto"/>
          </w:divBdr>
        </w:div>
        <w:div w:id="1167591834">
          <w:marLeft w:val="640"/>
          <w:marRight w:val="0"/>
          <w:marTop w:val="0"/>
          <w:marBottom w:val="0"/>
          <w:divBdr>
            <w:top w:val="none" w:sz="0" w:space="0" w:color="auto"/>
            <w:left w:val="none" w:sz="0" w:space="0" w:color="auto"/>
            <w:bottom w:val="none" w:sz="0" w:space="0" w:color="auto"/>
            <w:right w:val="none" w:sz="0" w:space="0" w:color="auto"/>
          </w:divBdr>
        </w:div>
        <w:div w:id="1186287370">
          <w:marLeft w:val="640"/>
          <w:marRight w:val="0"/>
          <w:marTop w:val="0"/>
          <w:marBottom w:val="0"/>
          <w:divBdr>
            <w:top w:val="none" w:sz="0" w:space="0" w:color="auto"/>
            <w:left w:val="none" w:sz="0" w:space="0" w:color="auto"/>
            <w:bottom w:val="none" w:sz="0" w:space="0" w:color="auto"/>
            <w:right w:val="none" w:sz="0" w:space="0" w:color="auto"/>
          </w:divBdr>
        </w:div>
        <w:div w:id="1234780877">
          <w:marLeft w:val="640"/>
          <w:marRight w:val="0"/>
          <w:marTop w:val="0"/>
          <w:marBottom w:val="0"/>
          <w:divBdr>
            <w:top w:val="none" w:sz="0" w:space="0" w:color="auto"/>
            <w:left w:val="none" w:sz="0" w:space="0" w:color="auto"/>
            <w:bottom w:val="none" w:sz="0" w:space="0" w:color="auto"/>
            <w:right w:val="none" w:sz="0" w:space="0" w:color="auto"/>
          </w:divBdr>
        </w:div>
        <w:div w:id="1263030636">
          <w:marLeft w:val="640"/>
          <w:marRight w:val="0"/>
          <w:marTop w:val="0"/>
          <w:marBottom w:val="0"/>
          <w:divBdr>
            <w:top w:val="none" w:sz="0" w:space="0" w:color="auto"/>
            <w:left w:val="none" w:sz="0" w:space="0" w:color="auto"/>
            <w:bottom w:val="none" w:sz="0" w:space="0" w:color="auto"/>
            <w:right w:val="none" w:sz="0" w:space="0" w:color="auto"/>
          </w:divBdr>
        </w:div>
        <w:div w:id="1332217650">
          <w:marLeft w:val="640"/>
          <w:marRight w:val="0"/>
          <w:marTop w:val="0"/>
          <w:marBottom w:val="0"/>
          <w:divBdr>
            <w:top w:val="none" w:sz="0" w:space="0" w:color="auto"/>
            <w:left w:val="none" w:sz="0" w:space="0" w:color="auto"/>
            <w:bottom w:val="none" w:sz="0" w:space="0" w:color="auto"/>
            <w:right w:val="none" w:sz="0" w:space="0" w:color="auto"/>
          </w:divBdr>
        </w:div>
        <w:div w:id="1334454200">
          <w:marLeft w:val="640"/>
          <w:marRight w:val="0"/>
          <w:marTop w:val="0"/>
          <w:marBottom w:val="0"/>
          <w:divBdr>
            <w:top w:val="none" w:sz="0" w:space="0" w:color="auto"/>
            <w:left w:val="none" w:sz="0" w:space="0" w:color="auto"/>
            <w:bottom w:val="none" w:sz="0" w:space="0" w:color="auto"/>
            <w:right w:val="none" w:sz="0" w:space="0" w:color="auto"/>
          </w:divBdr>
        </w:div>
        <w:div w:id="1355688897">
          <w:marLeft w:val="640"/>
          <w:marRight w:val="0"/>
          <w:marTop w:val="0"/>
          <w:marBottom w:val="0"/>
          <w:divBdr>
            <w:top w:val="none" w:sz="0" w:space="0" w:color="auto"/>
            <w:left w:val="none" w:sz="0" w:space="0" w:color="auto"/>
            <w:bottom w:val="none" w:sz="0" w:space="0" w:color="auto"/>
            <w:right w:val="none" w:sz="0" w:space="0" w:color="auto"/>
          </w:divBdr>
        </w:div>
        <w:div w:id="1412389225">
          <w:marLeft w:val="640"/>
          <w:marRight w:val="0"/>
          <w:marTop w:val="0"/>
          <w:marBottom w:val="0"/>
          <w:divBdr>
            <w:top w:val="none" w:sz="0" w:space="0" w:color="auto"/>
            <w:left w:val="none" w:sz="0" w:space="0" w:color="auto"/>
            <w:bottom w:val="none" w:sz="0" w:space="0" w:color="auto"/>
            <w:right w:val="none" w:sz="0" w:space="0" w:color="auto"/>
          </w:divBdr>
        </w:div>
        <w:div w:id="1420365715">
          <w:marLeft w:val="640"/>
          <w:marRight w:val="0"/>
          <w:marTop w:val="0"/>
          <w:marBottom w:val="0"/>
          <w:divBdr>
            <w:top w:val="none" w:sz="0" w:space="0" w:color="auto"/>
            <w:left w:val="none" w:sz="0" w:space="0" w:color="auto"/>
            <w:bottom w:val="none" w:sz="0" w:space="0" w:color="auto"/>
            <w:right w:val="none" w:sz="0" w:space="0" w:color="auto"/>
          </w:divBdr>
        </w:div>
        <w:div w:id="1427995198">
          <w:marLeft w:val="640"/>
          <w:marRight w:val="0"/>
          <w:marTop w:val="0"/>
          <w:marBottom w:val="0"/>
          <w:divBdr>
            <w:top w:val="none" w:sz="0" w:space="0" w:color="auto"/>
            <w:left w:val="none" w:sz="0" w:space="0" w:color="auto"/>
            <w:bottom w:val="none" w:sz="0" w:space="0" w:color="auto"/>
            <w:right w:val="none" w:sz="0" w:space="0" w:color="auto"/>
          </w:divBdr>
        </w:div>
        <w:div w:id="1462502174">
          <w:marLeft w:val="640"/>
          <w:marRight w:val="0"/>
          <w:marTop w:val="0"/>
          <w:marBottom w:val="0"/>
          <w:divBdr>
            <w:top w:val="none" w:sz="0" w:space="0" w:color="auto"/>
            <w:left w:val="none" w:sz="0" w:space="0" w:color="auto"/>
            <w:bottom w:val="none" w:sz="0" w:space="0" w:color="auto"/>
            <w:right w:val="none" w:sz="0" w:space="0" w:color="auto"/>
          </w:divBdr>
        </w:div>
        <w:div w:id="1492672841">
          <w:marLeft w:val="640"/>
          <w:marRight w:val="0"/>
          <w:marTop w:val="0"/>
          <w:marBottom w:val="0"/>
          <w:divBdr>
            <w:top w:val="none" w:sz="0" w:space="0" w:color="auto"/>
            <w:left w:val="none" w:sz="0" w:space="0" w:color="auto"/>
            <w:bottom w:val="none" w:sz="0" w:space="0" w:color="auto"/>
            <w:right w:val="none" w:sz="0" w:space="0" w:color="auto"/>
          </w:divBdr>
        </w:div>
        <w:div w:id="1520123019">
          <w:marLeft w:val="640"/>
          <w:marRight w:val="0"/>
          <w:marTop w:val="0"/>
          <w:marBottom w:val="0"/>
          <w:divBdr>
            <w:top w:val="none" w:sz="0" w:space="0" w:color="auto"/>
            <w:left w:val="none" w:sz="0" w:space="0" w:color="auto"/>
            <w:bottom w:val="none" w:sz="0" w:space="0" w:color="auto"/>
            <w:right w:val="none" w:sz="0" w:space="0" w:color="auto"/>
          </w:divBdr>
        </w:div>
        <w:div w:id="1528104709">
          <w:marLeft w:val="640"/>
          <w:marRight w:val="0"/>
          <w:marTop w:val="0"/>
          <w:marBottom w:val="0"/>
          <w:divBdr>
            <w:top w:val="none" w:sz="0" w:space="0" w:color="auto"/>
            <w:left w:val="none" w:sz="0" w:space="0" w:color="auto"/>
            <w:bottom w:val="none" w:sz="0" w:space="0" w:color="auto"/>
            <w:right w:val="none" w:sz="0" w:space="0" w:color="auto"/>
          </w:divBdr>
        </w:div>
        <w:div w:id="1577090387">
          <w:marLeft w:val="640"/>
          <w:marRight w:val="0"/>
          <w:marTop w:val="0"/>
          <w:marBottom w:val="0"/>
          <w:divBdr>
            <w:top w:val="none" w:sz="0" w:space="0" w:color="auto"/>
            <w:left w:val="none" w:sz="0" w:space="0" w:color="auto"/>
            <w:bottom w:val="none" w:sz="0" w:space="0" w:color="auto"/>
            <w:right w:val="none" w:sz="0" w:space="0" w:color="auto"/>
          </w:divBdr>
        </w:div>
        <w:div w:id="1619408916">
          <w:marLeft w:val="640"/>
          <w:marRight w:val="0"/>
          <w:marTop w:val="0"/>
          <w:marBottom w:val="0"/>
          <w:divBdr>
            <w:top w:val="none" w:sz="0" w:space="0" w:color="auto"/>
            <w:left w:val="none" w:sz="0" w:space="0" w:color="auto"/>
            <w:bottom w:val="none" w:sz="0" w:space="0" w:color="auto"/>
            <w:right w:val="none" w:sz="0" w:space="0" w:color="auto"/>
          </w:divBdr>
        </w:div>
        <w:div w:id="1627159493">
          <w:marLeft w:val="640"/>
          <w:marRight w:val="0"/>
          <w:marTop w:val="0"/>
          <w:marBottom w:val="0"/>
          <w:divBdr>
            <w:top w:val="none" w:sz="0" w:space="0" w:color="auto"/>
            <w:left w:val="none" w:sz="0" w:space="0" w:color="auto"/>
            <w:bottom w:val="none" w:sz="0" w:space="0" w:color="auto"/>
            <w:right w:val="none" w:sz="0" w:space="0" w:color="auto"/>
          </w:divBdr>
        </w:div>
        <w:div w:id="1630669091">
          <w:marLeft w:val="640"/>
          <w:marRight w:val="0"/>
          <w:marTop w:val="0"/>
          <w:marBottom w:val="0"/>
          <w:divBdr>
            <w:top w:val="none" w:sz="0" w:space="0" w:color="auto"/>
            <w:left w:val="none" w:sz="0" w:space="0" w:color="auto"/>
            <w:bottom w:val="none" w:sz="0" w:space="0" w:color="auto"/>
            <w:right w:val="none" w:sz="0" w:space="0" w:color="auto"/>
          </w:divBdr>
        </w:div>
        <w:div w:id="1639727923">
          <w:marLeft w:val="640"/>
          <w:marRight w:val="0"/>
          <w:marTop w:val="0"/>
          <w:marBottom w:val="0"/>
          <w:divBdr>
            <w:top w:val="none" w:sz="0" w:space="0" w:color="auto"/>
            <w:left w:val="none" w:sz="0" w:space="0" w:color="auto"/>
            <w:bottom w:val="none" w:sz="0" w:space="0" w:color="auto"/>
            <w:right w:val="none" w:sz="0" w:space="0" w:color="auto"/>
          </w:divBdr>
        </w:div>
        <w:div w:id="1744985149">
          <w:marLeft w:val="640"/>
          <w:marRight w:val="0"/>
          <w:marTop w:val="0"/>
          <w:marBottom w:val="0"/>
          <w:divBdr>
            <w:top w:val="none" w:sz="0" w:space="0" w:color="auto"/>
            <w:left w:val="none" w:sz="0" w:space="0" w:color="auto"/>
            <w:bottom w:val="none" w:sz="0" w:space="0" w:color="auto"/>
            <w:right w:val="none" w:sz="0" w:space="0" w:color="auto"/>
          </w:divBdr>
        </w:div>
        <w:div w:id="1747216876">
          <w:marLeft w:val="640"/>
          <w:marRight w:val="0"/>
          <w:marTop w:val="0"/>
          <w:marBottom w:val="0"/>
          <w:divBdr>
            <w:top w:val="none" w:sz="0" w:space="0" w:color="auto"/>
            <w:left w:val="none" w:sz="0" w:space="0" w:color="auto"/>
            <w:bottom w:val="none" w:sz="0" w:space="0" w:color="auto"/>
            <w:right w:val="none" w:sz="0" w:space="0" w:color="auto"/>
          </w:divBdr>
        </w:div>
        <w:div w:id="1769303006">
          <w:marLeft w:val="640"/>
          <w:marRight w:val="0"/>
          <w:marTop w:val="0"/>
          <w:marBottom w:val="0"/>
          <w:divBdr>
            <w:top w:val="none" w:sz="0" w:space="0" w:color="auto"/>
            <w:left w:val="none" w:sz="0" w:space="0" w:color="auto"/>
            <w:bottom w:val="none" w:sz="0" w:space="0" w:color="auto"/>
            <w:right w:val="none" w:sz="0" w:space="0" w:color="auto"/>
          </w:divBdr>
        </w:div>
        <w:div w:id="1784957462">
          <w:marLeft w:val="640"/>
          <w:marRight w:val="0"/>
          <w:marTop w:val="0"/>
          <w:marBottom w:val="0"/>
          <w:divBdr>
            <w:top w:val="none" w:sz="0" w:space="0" w:color="auto"/>
            <w:left w:val="none" w:sz="0" w:space="0" w:color="auto"/>
            <w:bottom w:val="none" w:sz="0" w:space="0" w:color="auto"/>
            <w:right w:val="none" w:sz="0" w:space="0" w:color="auto"/>
          </w:divBdr>
        </w:div>
        <w:div w:id="1791898689">
          <w:marLeft w:val="640"/>
          <w:marRight w:val="0"/>
          <w:marTop w:val="0"/>
          <w:marBottom w:val="0"/>
          <w:divBdr>
            <w:top w:val="none" w:sz="0" w:space="0" w:color="auto"/>
            <w:left w:val="none" w:sz="0" w:space="0" w:color="auto"/>
            <w:bottom w:val="none" w:sz="0" w:space="0" w:color="auto"/>
            <w:right w:val="none" w:sz="0" w:space="0" w:color="auto"/>
          </w:divBdr>
        </w:div>
        <w:div w:id="1863203004">
          <w:marLeft w:val="640"/>
          <w:marRight w:val="0"/>
          <w:marTop w:val="0"/>
          <w:marBottom w:val="0"/>
          <w:divBdr>
            <w:top w:val="none" w:sz="0" w:space="0" w:color="auto"/>
            <w:left w:val="none" w:sz="0" w:space="0" w:color="auto"/>
            <w:bottom w:val="none" w:sz="0" w:space="0" w:color="auto"/>
            <w:right w:val="none" w:sz="0" w:space="0" w:color="auto"/>
          </w:divBdr>
        </w:div>
        <w:div w:id="1909920609">
          <w:marLeft w:val="640"/>
          <w:marRight w:val="0"/>
          <w:marTop w:val="0"/>
          <w:marBottom w:val="0"/>
          <w:divBdr>
            <w:top w:val="none" w:sz="0" w:space="0" w:color="auto"/>
            <w:left w:val="none" w:sz="0" w:space="0" w:color="auto"/>
            <w:bottom w:val="none" w:sz="0" w:space="0" w:color="auto"/>
            <w:right w:val="none" w:sz="0" w:space="0" w:color="auto"/>
          </w:divBdr>
        </w:div>
        <w:div w:id="1940521019">
          <w:marLeft w:val="640"/>
          <w:marRight w:val="0"/>
          <w:marTop w:val="0"/>
          <w:marBottom w:val="0"/>
          <w:divBdr>
            <w:top w:val="none" w:sz="0" w:space="0" w:color="auto"/>
            <w:left w:val="none" w:sz="0" w:space="0" w:color="auto"/>
            <w:bottom w:val="none" w:sz="0" w:space="0" w:color="auto"/>
            <w:right w:val="none" w:sz="0" w:space="0" w:color="auto"/>
          </w:divBdr>
        </w:div>
        <w:div w:id="1942495961">
          <w:marLeft w:val="640"/>
          <w:marRight w:val="0"/>
          <w:marTop w:val="0"/>
          <w:marBottom w:val="0"/>
          <w:divBdr>
            <w:top w:val="none" w:sz="0" w:space="0" w:color="auto"/>
            <w:left w:val="none" w:sz="0" w:space="0" w:color="auto"/>
            <w:bottom w:val="none" w:sz="0" w:space="0" w:color="auto"/>
            <w:right w:val="none" w:sz="0" w:space="0" w:color="auto"/>
          </w:divBdr>
        </w:div>
      </w:divsChild>
    </w:div>
    <w:div w:id="396784793">
      <w:bodyDiv w:val="1"/>
      <w:marLeft w:val="0"/>
      <w:marRight w:val="0"/>
      <w:marTop w:val="0"/>
      <w:marBottom w:val="0"/>
      <w:divBdr>
        <w:top w:val="none" w:sz="0" w:space="0" w:color="auto"/>
        <w:left w:val="none" w:sz="0" w:space="0" w:color="auto"/>
        <w:bottom w:val="none" w:sz="0" w:space="0" w:color="auto"/>
        <w:right w:val="none" w:sz="0" w:space="0" w:color="auto"/>
      </w:divBdr>
    </w:div>
    <w:div w:id="397754468">
      <w:bodyDiv w:val="1"/>
      <w:marLeft w:val="0"/>
      <w:marRight w:val="0"/>
      <w:marTop w:val="0"/>
      <w:marBottom w:val="0"/>
      <w:divBdr>
        <w:top w:val="none" w:sz="0" w:space="0" w:color="auto"/>
        <w:left w:val="none" w:sz="0" w:space="0" w:color="auto"/>
        <w:bottom w:val="none" w:sz="0" w:space="0" w:color="auto"/>
        <w:right w:val="none" w:sz="0" w:space="0" w:color="auto"/>
      </w:divBdr>
    </w:div>
    <w:div w:id="425199885">
      <w:bodyDiv w:val="1"/>
      <w:marLeft w:val="0"/>
      <w:marRight w:val="0"/>
      <w:marTop w:val="0"/>
      <w:marBottom w:val="0"/>
      <w:divBdr>
        <w:top w:val="none" w:sz="0" w:space="0" w:color="auto"/>
        <w:left w:val="none" w:sz="0" w:space="0" w:color="auto"/>
        <w:bottom w:val="none" w:sz="0" w:space="0" w:color="auto"/>
        <w:right w:val="none" w:sz="0" w:space="0" w:color="auto"/>
      </w:divBdr>
    </w:div>
    <w:div w:id="431971114">
      <w:bodyDiv w:val="1"/>
      <w:marLeft w:val="0"/>
      <w:marRight w:val="0"/>
      <w:marTop w:val="0"/>
      <w:marBottom w:val="0"/>
      <w:divBdr>
        <w:top w:val="none" w:sz="0" w:space="0" w:color="auto"/>
        <w:left w:val="none" w:sz="0" w:space="0" w:color="auto"/>
        <w:bottom w:val="none" w:sz="0" w:space="0" w:color="auto"/>
        <w:right w:val="none" w:sz="0" w:space="0" w:color="auto"/>
      </w:divBdr>
    </w:div>
    <w:div w:id="450517463">
      <w:bodyDiv w:val="1"/>
      <w:marLeft w:val="0"/>
      <w:marRight w:val="0"/>
      <w:marTop w:val="0"/>
      <w:marBottom w:val="0"/>
      <w:divBdr>
        <w:top w:val="none" w:sz="0" w:space="0" w:color="auto"/>
        <w:left w:val="none" w:sz="0" w:space="0" w:color="auto"/>
        <w:bottom w:val="none" w:sz="0" w:space="0" w:color="auto"/>
        <w:right w:val="none" w:sz="0" w:space="0" w:color="auto"/>
      </w:divBdr>
      <w:divsChild>
        <w:div w:id="714307161">
          <w:marLeft w:val="640"/>
          <w:marRight w:val="0"/>
          <w:marTop w:val="0"/>
          <w:marBottom w:val="0"/>
          <w:divBdr>
            <w:top w:val="none" w:sz="0" w:space="0" w:color="auto"/>
            <w:left w:val="none" w:sz="0" w:space="0" w:color="auto"/>
            <w:bottom w:val="none" w:sz="0" w:space="0" w:color="auto"/>
            <w:right w:val="none" w:sz="0" w:space="0" w:color="auto"/>
          </w:divBdr>
        </w:div>
        <w:div w:id="844980499">
          <w:marLeft w:val="640"/>
          <w:marRight w:val="0"/>
          <w:marTop w:val="0"/>
          <w:marBottom w:val="0"/>
          <w:divBdr>
            <w:top w:val="none" w:sz="0" w:space="0" w:color="auto"/>
            <w:left w:val="none" w:sz="0" w:space="0" w:color="auto"/>
            <w:bottom w:val="none" w:sz="0" w:space="0" w:color="auto"/>
            <w:right w:val="none" w:sz="0" w:space="0" w:color="auto"/>
          </w:divBdr>
        </w:div>
        <w:div w:id="969818708">
          <w:marLeft w:val="640"/>
          <w:marRight w:val="0"/>
          <w:marTop w:val="0"/>
          <w:marBottom w:val="0"/>
          <w:divBdr>
            <w:top w:val="none" w:sz="0" w:space="0" w:color="auto"/>
            <w:left w:val="none" w:sz="0" w:space="0" w:color="auto"/>
            <w:bottom w:val="none" w:sz="0" w:space="0" w:color="auto"/>
            <w:right w:val="none" w:sz="0" w:space="0" w:color="auto"/>
          </w:divBdr>
        </w:div>
        <w:div w:id="1015115807">
          <w:marLeft w:val="640"/>
          <w:marRight w:val="0"/>
          <w:marTop w:val="0"/>
          <w:marBottom w:val="0"/>
          <w:divBdr>
            <w:top w:val="none" w:sz="0" w:space="0" w:color="auto"/>
            <w:left w:val="none" w:sz="0" w:space="0" w:color="auto"/>
            <w:bottom w:val="none" w:sz="0" w:space="0" w:color="auto"/>
            <w:right w:val="none" w:sz="0" w:space="0" w:color="auto"/>
          </w:divBdr>
        </w:div>
        <w:div w:id="1233546677">
          <w:marLeft w:val="640"/>
          <w:marRight w:val="0"/>
          <w:marTop w:val="0"/>
          <w:marBottom w:val="0"/>
          <w:divBdr>
            <w:top w:val="none" w:sz="0" w:space="0" w:color="auto"/>
            <w:left w:val="none" w:sz="0" w:space="0" w:color="auto"/>
            <w:bottom w:val="none" w:sz="0" w:space="0" w:color="auto"/>
            <w:right w:val="none" w:sz="0" w:space="0" w:color="auto"/>
          </w:divBdr>
        </w:div>
        <w:div w:id="1252157699">
          <w:marLeft w:val="640"/>
          <w:marRight w:val="0"/>
          <w:marTop w:val="0"/>
          <w:marBottom w:val="0"/>
          <w:divBdr>
            <w:top w:val="none" w:sz="0" w:space="0" w:color="auto"/>
            <w:left w:val="none" w:sz="0" w:space="0" w:color="auto"/>
            <w:bottom w:val="none" w:sz="0" w:space="0" w:color="auto"/>
            <w:right w:val="none" w:sz="0" w:space="0" w:color="auto"/>
          </w:divBdr>
        </w:div>
        <w:div w:id="1473329347">
          <w:marLeft w:val="640"/>
          <w:marRight w:val="0"/>
          <w:marTop w:val="0"/>
          <w:marBottom w:val="0"/>
          <w:divBdr>
            <w:top w:val="none" w:sz="0" w:space="0" w:color="auto"/>
            <w:left w:val="none" w:sz="0" w:space="0" w:color="auto"/>
            <w:bottom w:val="none" w:sz="0" w:space="0" w:color="auto"/>
            <w:right w:val="none" w:sz="0" w:space="0" w:color="auto"/>
          </w:divBdr>
        </w:div>
        <w:div w:id="1752770836">
          <w:marLeft w:val="640"/>
          <w:marRight w:val="0"/>
          <w:marTop w:val="0"/>
          <w:marBottom w:val="0"/>
          <w:divBdr>
            <w:top w:val="none" w:sz="0" w:space="0" w:color="auto"/>
            <w:left w:val="none" w:sz="0" w:space="0" w:color="auto"/>
            <w:bottom w:val="none" w:sz="0" w:space="0" w:color="auto"/>
            <w:right w:val="none" w:sz="0" w:space="0" w:color="auto"/>
          </w:divBdr>
        </w:div>
        <w:div w:id="1813667457">
          <w:marLeft w:val="640"/>
          <w:marRight w:val="0"/>
          <w:marTop w:val="0"/>
          <w:marBottom w:val="0"/>
          <w:divBdr>
            <w:top w:val="none" w:sz="0" w:space="0" w:color="auto"/>
            <w:left w:val="none" w:sz="0" w:space="0" w:color="auto"/>
            <w:bottom w:val="none" w:sz="0" w:space="0" w:color="auto"/>
            <w:right w:val="none" w:sz="0" w:space="0" w:color="auto"/>
          </w:divBdr>
        </w:div>
        <w:div w:id="1874413762">
          <w:marLeft w:val="640"/>
          <w:marRight w:val="0"/>
          <w:marTop w:val="0"/>
          <w:marBottom w:val="0"/>
          <w:divBdr>
            <w:top w:val="none" w:sz="0" w:space="0" w:color="auto"/>
            <w:left w:val="none" w:sz="0" w:space="0" w:color="auto"/>
            <w:bottom w:val="none" w:sz="0" w:space="0" w:color="auto"/>
            <w:right w:val="none" w:sz="0" w:space="0" w:color="auto"/>
          </w:divBdr>
        </w:div>
        <w:div w:id="2022245571">
          <w:marLeft w:val="640"/>
          <w:marRight w:val="0"/>
          <w:marTop w:val="0"/>
          <w:marBottom w:val="0"/>
          <w:divBdr>
            <w:top w:val="none" w:sz="0" w:space="0" w:color="auto"/>
            <w:left w:val="none" w:sz="0" w:space="0" w:color="auto"/>
            <w:bottom w:val="none" w:sz="0" w:space="0" w:color="auto"/>
            <w:right w:val="none" w:sz="0" w:space="0" w:color="auto"/>
          </w:divBdr>
        </w:div>
        <w:div w:id="2079395684">
          <w:marLeft w:val="640"/>
          <w:marRight w:val="0"/>
          <w:marTop w:val="0"/>
          <w:marBottom w:val="0"/>
          <w:divBdr>
            <w:top w:val="none" w:sz="0" w:space="0" w:color="auto"/>
            <w:left w:val="none" w:sz="0" w:space="0" w:color="auto"/>
            <w:bottom w:val="none" w:sz="0" w:space="0" w:color="auto"/>
            <w:right w:val="none" w:sz="0" w:space="0" w:color="auto"/>
          </w:divBdr>
        </w:div>
      </w:divsChild>
    </w:div>
    <w:div w:id="459878775">
      <w:bodyDiv w:val="1"/>
      <w:marLeft w:val="0"/>
      <w:marRight w:val="0"/>
      <w:marTop w:val="0"/>
      <w:marBottom w:val="0"/>
      <w:divBdr>
        <w:top w:val="none" w:sz="0" w:space="0" w:color="auto"/>
        <w:left w:val="none" w:sz="0" w:space="0" w:color="auto"/>
        <w:bottom w:val="none" w:sz="0" w:space="0" w:color="auto"/>
        <w:right w:val="none" w:sz="0" w:space="0" w:color="auto"/>
      </w:divBdr>
      <w:divsChild>
        <w:div w:id="10962392">
          <w:marLeft w:val="640"/>
          <w:marRight w:val="0"/>
          <w:marTop w:val="0"/>
          <w:marBottom w:val="0"/>
          <w:divBdr>
            <w:top w:val="none" w:sz="0" w:space="0" w:color="auto"/>
            <w:left w:val="none" w:sz="0" w:space="0" w:color="auto"/>
            <w:bottom w:val="none" w:sz="0" w:space="0" w:color="auto"/>
            <w:right w:val="none" w:sz="0" w:space="0" w:color="auto"/>
          </w:divBdr>
        </w:div>
        <w:div w:id="16975997">
          <w:marLeft w:val="640"/>
          <w:marRight w:val="0"/>
          <w:marTop w:val="0"/>
          <w:marBottom w:val="0"/>
          <w:divBdr>
            <w:top w:val="none" w:sz="0" w:space="0" w:color="auto"/>
            <w:left w:val="none" w:sz="0" w:space="0" w:color="auto"/>
            <w:bottom w:val="none" w:sz="0" w:space="0" w:color="auto"/>
            <w:right w:val="none" w:sz="0" w:space="0" w:color="auto"/>
          </w:divBdr>
        </w:div>
        <w:div w:id="35082788">
          <w:marLeft w:val="640"/>
          <w:marRight w:val="0"/>
          <w:marTop w:val="0"/>
          <w:marBottom w:val="0"/>
          <w:divBdr>
            <w:top w:val="none" w:sz="0" w:space="0" w:color="auto"/>
            <w:left w:val="none" w:sz="0" w:space="0" w:color="auto"/>
            <w:bottom w:val="none" w:sz="0" w:space="0" w:color="auto"/>
            <w:right w:val="none" w:sz="0" w:space="0" w:color="auto"/>
          </w:divBdr>
        </w:div>
        <w:div w:id="67659432">
          <w:marLeft w:val="640"/>
          <w:marRight w:val="0"/>
          <w:marTop w:val="0"/>
          <w:marBottom w:val="0"/>
          <w:divBdr>
            <w:top w:val="none" w:sz="0" w:space="0" w:color="auto"/>
            <w:left w:val="none" w:sz="0" w:space="0" w:color="auto"/>
            <w:bottom w:val="none" w:sz="0" w:space="0" w:color="auto"/>
            <w:right w:val="none" w:sz="0" w:space="0" w:color="auto"/>
          </w:divBdr>
        </w:div>
        <w:div w:id="333725328">
          <w:marLeft w:val="640"/>
          <w:marRight w:val="0"/>
          <w:marTop w:val="0"/>
          <w:marBottom w:val="0"/>
          <w:divBdr>
            <w:top w:val="none" w:sz="0" w:space="0" w:color="auto"/>
            <w:left w:val="none" w:sz="0" w:space="0" w:color="auto"/>
            <w:bottom w:val="none" w:sz="0" w:space="0" w:color="auto"/>
            <w:right w:val="none" w:sz="0" w:space="0" w:color="auto"/>
          </w:divBdr>
        </w:div>
        <w:div w:id="367485525">
          <w:marLeft w:val="640"/>
          <w:marRight w:val="0"/>
          <w:marTop w:val="0"/>
          <w:marBottom w:val="0"/>
          <w:divBdr>
            <w:top w:val="none" w:sz="0" w:space="0" w:color="auto"/>
            <w:left w:val="none" w:sz="0" w:space="0" w:color="auto"/>
            <w:bottom w:val="none" w:sz="0" w:space="0" w:color="auto"/>
            <w:right w:val="none" w:sz="0" w:space="0" w:color="auto"/>
          </w:divBdr>
        </w:div>
        <w:div w:id="442723981">
          <w:marLeft w:val="640"/>
          <w:marRight w:val="0"/>
          <w:marTop w:val="0"/>
          <w:marBottom w:val="0"/>
          <w:divBdr>
            <w:top w:val="none" w:sz="0" w:space="0" w:color="auto"/>
            <w:left w:val="none" w:sz="0" w:space="0" w:color="auto"/>
            <w:bottom w:val="none" w:sz="0" w:space="0" w:color="auto"/>
            <w:right w:val="none" w:sz="0" w:space="0" w:color="auto"/>
          </w:divBdr>
        </w:div>
        <w:div w:id="444351468">
          <w:marLeft w:val="640"/>
          <w:marRight w:val="0"/>
          <w:marTop w:val="0"/>
          <w:marBottom w:val="0"/>
          <w:divBdr>
            <w:top w:val="none" w:sz="0" w:space="0" w:color="auto"/>
            <w:left w:val="none" w:sz="0" w:space="0" w:color="auto"/>
            <w:bottom w:val="none" w:sz="0" w:space="0" w:color="auto"/>
            <w:right w:val="none" w:sz="0" w:space="0" w:color="auto"/>
          </w:divBdr>
        </w:div>
        <w:div w:id="475071669">
          <w:marLeft w:val="640"/>
          <w:marRight w:val="0"/>
          <w:marTop w:val="0"/>
          <w:marBottom w:val="0"/>
          <w:divBdr>
            <w:top w:val="none" w:sz="0" w:space="0" w:color="auto"/>
            <w:left w:val="none" w:sz="0" w:space="0" w:color="auto"/>
            <w:bottom w:val="none" w:sz="0" w:space="0" w:color="auto"/>
            <w:right w:val="none" w:sz="0" w:space="0" w:color="auto"/>
          </w:divBdr>
        </w:div>
        <w:div w:id="485627487">
          <w:marLeft w:val="640"/>
          <w:marRight w:val="0"/>
          <w:marTop w:val="0"/>
          <w:marBottom w:val="0"/>
          <w:divBdr>
            <w:top w:val="none" w:sz="0" w:space="0" w:color="auto"/>
            <w:left w:val="none" w:sz="0" w:space="0" w:color="auto"/>
            <w:bottom w:val="none" w:sz="0" w:space="0" w:color="auto"/>
            <w:right w:val="none" w:sz="0" w:space="0" w:color="auto"/>
          </w:divBdr>
        </w:div>
        <w:div w:id="486285013">
          <w:marLeft w:val="640"/>
          <w:marRight w:val="0"/>
          <w:marTop w:val="0"/>
          <w:marBottom w:val="0"/>
          <w:divBdr>
            <w:top w:val="none" w:sz="0" w:space="0" w:color="auto"/>
            <w:left w:val="none" w:sz="0" w:space="0" w:color="auto"/>
            <w:bottom w:val="none" w:sz="0" w:space="0" w:color="auto"/>
            <w:right w:val="none" w:sz="0" w:space="0" w:color="auto"/>
          </w:divBdr>
        </w:div>
        <w:div w:id="527792521">
          <w:marLeft w:val="640"/>
          <w:marRight w:val="0"/>
          <w:marTop w:val="0"/>
          <w:marBottom w:val="0"/>
          <w:divBdr>
            <w:top w:val="none" w:sz="0" w:space="0" w:color="auto"/>
            <w:left w:val="none" w:sz="0" w:space="0" w:color="auto"/>
            <w:bottom w:val="none" w:sz="0" w:space="0" w:color="auto"/>
            <w:right w:val="none" w:sz="0" w:space="0" w:color="auto"/>
          </w:divBdr>
        </w:div>
        <w:div w:id="583535828">
          <w:marLeft w:val="640"/>
          <w:marRight w:val="0"/>
          <w:marTop w:val="0"/>
          <w:marBottom w:val="0"/>
          <w:divBdr>
            <w:top w:val="none" w:sz="0" w:space="0" w:color="auto"/>
            <w:left w:val="none" w:sz="0" w:space="0" w:color="auto"/>
            <w:bottom w:val="none" w:sz="0" w:space="0" w:color="auto"/>
            <w:right w:val="none" w:sz="0" w:space="0" w:color="auto"/>
          </w:divBdr>
        </w:div>
        <w:div w:id="675351475">
          <w:marLeft w:val="640"/>
          <w:marRight w:val="0"/>
          <w:marTop w:val="0"/>
          <w:marBottom w:val="0"/>
          <w:divBdr>
            <w:top w:val="none" w:sz="0" w:space="0" w:color="auto"/>
            <w:left w:val="none" w:sz="0" w:space="0" w:color="auto"/>
            <w:bottom w:val="none" w:sz="0" w:space="0" w:color="auto"/>
            <w:right w:val="none" w:sz="0" w:space="0" w:color="auto"/>
          </w:divBdr>
        </w:div>
        <w:div w:id="755978084">
          <w:marLeft w:val="640"/>
          <w:marRight w:val="0"/>
          <w:marTop w:val="0"/>
          <w:marBottom w:val="0"/>
          <w:divBdr>
            <w:top w:val="none" w:sz="0" w:space="0" w:color="auto"/>
            <w:left w:val="none" w:sz="0" w:space="0" w:color="auto"/>
            <w:bottom w:val="none" w:sz="0" w:space="0" w:color="auto"/>
            <w:right w:val="none" w:sz="0" w:space="0" w:color="auto"/>
          </w:divBdr>
        </w:div>
        <w:div w:id="823401321">
          <w:marLeft w:val="640"/>
          <w:marRight w:val="0"/>
          <w:marTop w:val="0"/>
          <w:marBottom w:val="0"/>
          <w:divBdr>
            <w:top w:val="none" w:sz="0" w:space="0" w:color="auto"/>
            <w:left w:val="none" w:sz="0" w:space="0" w:color="auto"/>
            <w:bottom w:val="none" w:sz="0" w:space="0" w:color="auto"/>
            <w:right w:val="none" w:sz="0" w:space="0" w:color="auto"/>
          </w:divBdr>
        </w:div>
        <w:div w:id="876359779">
          <w:marLeft w:val="640"/>
          <w:marRight w:val="0"/>
          <w:marTop w:val="0"/>
          <w:marBottom w:val="0"/>
          <w:divBdr>
            <w:top w:val="none" w:sz="0" w:space="0" w:color="auto"/>
            <w:left w:val="none" w:sz="0" w:space="0" w:color="auto"/>
            <w:bottom w:val="none" w:sz="0" w:space="0" w:color="auto"/>
            <w:right w:val="none" w:sz="0" w:space="0" w:color="auto"/>
          </w:divBdr>
        </w:div>
        <w:div w:id="911548607">
          <w:marLeft w:val="640"/>
          <w:marRight w:val="0"/>
          <w:marTop w:val="0"/>
          <w:marBottom w:val="0"/>
          <w:divBdr>
            <w:top w:val="none" w:sz="0" w:space="0" w:color="auto"/>
            <w:left w:val="none" w:sz="0" w:space="0" w:color="auto"/>
            <w:bottom w:val="none" w:sz="0" w:space="0" w:color="auto"/>
            <w:right w:val="none" w:sz="0" w:space="0" w:color="auto"/>
          </w:divBdr>
        </w:div>
        <w:div w:id="995062443">
          <w:marLeft w:val="640"/>
          <w:marRight w:val="0"/>
          <w:marTop w:val="0"/>
          <w:marBottom w:val="0"/>
          <w:divBdr>
            <w:top w:val="none" w:sz="0" w:space="0" w:color="auto"/>
            <w:left w:val="none" w:sz="0" w:space="0" w:color="auto"/>
            <w:bottom w:val="none" w:sz="0" w:space="0" w:color="auto"/>
            <w:right w:val="none" w:sz="0" w:space="0" w:color="auto"/>
          </w:divBdr>
        </w:div>
        <w:div w:id="1034891821">
          <w:marLeft w:val="640"/>
          <w:marRight w:val="0"/>
          <w:marTop w:val="0"/>
          <w:marBottom w:val="0"/>
          <w:divBdr>
            <w:top w:val="none" w:sz="0" w:space="0" w:color="auto"/>
            <w:left w:val="none" w:sz="0" w:space="0" w:color="auto"/>
            <w:bottom w:val="none" w:sz="0" w:space="0" w:color="auto"/>
            <w:right w:val="none" w:sz="0" w:space="0" w:color="auto"/>
          </w:divBdr>
        </w:div>
        <w:div w:id="1059473087">
          <w:marLeft w:val="640"/>
          <w:marRight w:val="0"/>
          <w:marTop w:val="0"/>
          <w:marBottom w:val="0"/>
          <w:divBdr>
            <w:top w:val="none" w:sz="0" w:space="0" w:color="auto"/>
            <w:left w:val="none" w:sz="0" w:space="0" w:color="auto"/>
            <w:bottom w:val="none" w:sz="0" w:space="0" w:color="auto"/>
            <w:right w:val="none" w:sz="0" w:space="0" w:color="auto"/>
          </w:divBdr>
        </w:div>
        <w:div w:id="1073284453">
          <w:marLeft w:val="640"/>
          <w:marRight w:val="0"/>
          <w:marTop w:val="0"/>
          <w:marBottom w:val="0"/>
          <w:divBdr>
            <w:top w:val="none" w:sz="0" w:space="0" w:color="auto"/>
            <w:left w:val="none" w:sz="0" w:space="0" w:color="auto"/>
            <w:bottom w:val="none" w:sz="0" w:space="0" w:color="auto"/>
            <w:right w:val="none" w:sz="0" w:space="0" w:color="auto"/>
          </w:divBdr>
        </w:div>
        <w:div w:id="1081370930">
          <w:marLeft w:val="640"/>
          <w:marRight w:val="0"/>
          <w:marTop w:val="0"/>
          <w:marBottom w:val="0"/>
          <w:divBdr>
            <w:top w:val="none" w:sz="0" w:space="0" w:color="auto"/>
            <w:left w:val="none" w:sz="0" w:space="0" w:color="auto"/>
            <w:bottom w:val="none" w:sz="0" w:space="0" w:color="auto"/>
            <w:right w:val="none" w:sz="0" w:space="0" w:color="auto"/>
          </w:divBdr>
        </w:div>
        <w:div w:id="1121650152">
          <w:marLeft w:val="640"/>
          <w:marRight w:val="0"/>
          <w:marTop w:val="0"/>
          <w:marBottom w:val="0"/>
          <w:divBdr>
            <w:top w:val="none" w:sz="0" w:space="0" w:color="auto"/>
            <w:left w:val="none" w:sz="0" w:space="0" w:color="auto"/>
            <w:bottom w:val="none" w:sz="0" w:space="0" w:color="auto"/>
            <w:right w:val="none" w:sz="0" w:space="0" w:color="auto"/>
          </w:divBdr>
        </w:div>
        <w:div w:id="1157646942">
          <w:marLeft w:val="640"/>
          <w:marRight w:val="0"/>
          <w:marTop w:val="0"/>
          <w:marBottom w:val="0"/>
          <w:divBdr>
            <w:top w:val="none" w:sz="0" w:space="0" w:color="auto"/>
            <w:left w:val="none" w:sz="0" w:space="0" w:color="auto"/>
            <w:bottom w:val="none" w:sz="0" w:space="0" w:color="auto"/>
            <w:right w:val="none" w:sz="0" w:space="0" w:color="auto"/>
          </w:divBdr>
        </w:div>
        <w:div w:id="1283728442">
          <w:marLeft w:val="640"/>
          <w:marRight w:val="0"/>
          <w:marTop w:val="0"/>
          <w:marBottom w:val="0"/>
          <w:divBdr>
            <w:top w:val="none" w:sz="0" w:space="0" w:color="auto"/>
            <w:left w:val="none" w:sz="0" w:space="0" w:color="auto"/>
            <w:bottom w:val="none" w:sz="0" w:space="0" w:color="auto"/>
            <w:right w:val="none" w:sz="0" w:space="0" w:color="auto"/>
          </w:divBdr>
        </w:div>
        <w:div w:id="1286888128">
          <w:marLeft w:val="640"/>
          <w:marRight w:val="0"/>
          <w:marTop w:val="0"/>
          <w:marBottom w:val="0"/>
          <w:divBdr>
            <w:top w:val="none" w:sz="0" w:space="0" w:color="auto"/>
            <w:left w:val="none" w:sz="0" w:space="0" w:color="auto"/>
            <w:bottom w:val="none" w:sz="0" w:space="0" w:color="auto"/>
            <w:right w:val="none" w:sz="0" w:space="0" w:color="auto"/>
          </w:divBdr>
        </w:div>
        <w:div w:id="1327855266">
          <w:marLeft w:val="640"/>
          <w:marRight w:val="0"/>
          <w:marTop w:val="0"/>
          <w:marBottom w:val="0"/>
          <w:divBdr>
            <w:top w:val="none" w:sz="0" w:space="0" w:color="auto"/>
            <w:left w:val="none" w:sz="0" w:space="0" w:color="auto"/>
            <w:bottom w:val="none" w:sz="0" w:space="0" w:color="auto"/>
            <w:right w:val="none" w:sz="0" w:space="0" w:color="auto"/>
          </w:divBdr>
        </w:div>
        <w:div w:id="1335840932">
          <w:marLeft w:val="640"/>
          <w:marRight w:val="0"/>
          <w:marTop w:val="0"/>
          <w:marBottom w:val="0"/>
          <w:divBdr>
            <w:top w:val="none" w:sz="0" w:space="0" w:color="auto"/>
            <w:left w:val="none" w:sz="0" w:space="0" w:color="auto"/>
            <w:bottom w:val="none" w:sz="0" w:space="0" w:color="auto"/>
            <w:right w:val="none" w:sz="0" w:space="0" w:color="auto"/>
          </w:divBdr>
        </w:div>
        <w:div w:id="1342196949">
          <w:marLeft w:val="640"/>
          <w:marRight w:val="0"/>
          <w:marTop w:val="0"/>
          <w:marBottom w:val="0"/>
          <w:divBdr>
            <w:top w:val="none" w:sz="0" w:space="0" w:color="auto"/>
            <w:left w:val="none" w:sz="0" w:space="0" w:color="auto"/>
            <w:bottom w:val="none" w:sz="0" w:space="0" w:color="auto"/>
            <w:right w:val="none" w:sz="0" w:space="0" w:color="auto"/>
          </w:divBdr>
        </w:div>
        <w:div w:id="1353460392">
          <w:marLeft w:val="640"/>
          <w:marRight w:val="0"/>
          <w:marTop w:val="0"/>
          <w:marBottom w:val="0"/>
          <w:divBdr>
            <w:top w:val="none" w:sz="0" w:space="0" w:color="auto"/>
            <w:left w:val="none" w:sz="0" w:space="0" w:color="auto"/>
            <w:bottom w:val="none" w:sz="0" w:space="0" w:color="auto"/>
            <w:right w:val="none" w:sz="0" w:space="0" w:color="auto"/>
          </w:divBdr>
        </w:div>
        <w:div w:id="1395934519">
          <w:marLeft w:val="640"/>
          <w:marRight w:val="0"/>
          <w:marTop w:val="0"/>
          <w:marBottom w:val="0"/>
          <w:divBdr>
            <w:top w:val="none" w:sz="0" w:space="0" w:color="auto"/>
            <w:left w:val="none" w:sz="0" w:space="0" w:color="auto"/>
            <w:bottom w:val="none" w:sz="0" w:space="0" w:color="auto"/>
            <w:right w:val="none" w:sz="0" w:space="0" w:color="auto"/>
          </w:divBdr>
        </w:div>
        <w:div w:id="1416318798">
          <w:marLeft w:val="640"/>
          <w:marRight w:val="0"/>
          <w:marTop w:val="0"/>
          <w:marBottom w:val="0"/>
          <w:divBdr>
            <w:top w:val="none" w:sz="0" w:space="0" w:color="auto"/>
            <w:left w:val="none" w:sz="0" w:space="0" w:color="auto"/>
            <w:bottom w:val="none" w:sz="0" w:space="0" w:color="auto"/>
            <w:right w:val="none" w:sz="0" w:space="0" w:color="auto"/>
          </w:divBdr>
        </w:div>
        <w:div w:id="1428454190">
          <w:marLeft w:val="640"/>
          <w:marRight w:val="0"/>
          <w:marTop w:val="0"/>
          <w:marBottom w:val="0"/>
          <w:divBdr>
            <w:top w:val="none" w:sz="0" w:space="0" w:color="auto"/>
            <w:left w:val="none" w:sz="0" w:space="0" w:color="auto"/>
            <w:bottom w:val="none" w:sz="0" w:space="0" w:color="auto"/>
            <w:right w:val="none" w:sz="0" w:space="0" w:color="auto"/>
          </w:divBdr>
        </w:div>
        <w:div w:id="1501694249">
          <w:marLeft w:val="640"/>
          <w:marRight w:val="0"/>
          <w:marTop w:val="0"/>
          <w:marBottom w:val="0"/>
          <w:divBdr>
            <w:top w:val="none" w:sz="0" w:space="0" w:color="auto"/>
            <w:left w:val="none" w:sz="0" w:space="0" w:color="auto"/>
            <w:bottom w:val="none" w:sz="0" w:space="0" w:color="auto"/>
            <w:right w:val="none" w:sz="0" w:space="0" w:color="auto"/>
          </w:divBdr>
        </w:div>
        <w:div w:id="1601638979">
          <w:marLeft w:val="640"/>
          <w:marRight w:val="0"/>
          <w:marTop w:val="0"/>
          <w:marBottom w:val="0"/>
          <w:divBdr>
            <w:top w:val="none" w:sz="0" w:space="0" w:color="auto"/>
            <w:left w:val="none" w:sz="0" w:space="0" w:color="auto"/>
            <w:bottom w:val="none" w:sz="0" w:space="0" w:color="auto"/>
            <w:right w:val="none" w:sz="0" w:space="0" w:color="auto"/>
          </w:divBdr>
        </w:div>
        <w:div w:id="1654605472">
          <w:marLeft w:val="640"/>
          <w:marRight w:val="0"/>
          <w:marTop w:val="0"/>
          <w:marBottom w:val="0"/>
          <w:divBdr>
            <w:top w:val="none" w:sz="0" w:space="0" w:color="auto"/>
            <w:left w:val="none" w:sz="0" w:space="0" w:color="auto"/>
            <w:bottom w:val="none" w:sz="0" w:space="0" w:color="auto"/>
            <w:right w:val="none" w:sz="0" w:space="0" w:color="auto"/>
          </w:divBdr>
          <w:divsChild>
            <w:div w:id="1560289589">
              <w:marLeft w:val="0"/>
              <w:marRight w:val="0"/>
              <w:marTop w:val="0"/>
              <w:marBottom w:val="0"/>
              <w:divBdr>
                <w:top w:val="none" w:sz="0" w:space="0" w:color="auto"/>
                <w:left w:val="none" w:sz="0" w:space="0" w:color="auto"/>
                <w:bottom w:val="none" w:sz="0" w:space="0" w:color="auto"/>
                <w:right w:val="none" w:sz="0" w:space="0" w:color="auto"/>
              </w:divBdr>
              <w:divsChild>
                <w:div w:id="36666736">
                  <w:marLeft w:val="640"/>
                  <w:marRight w:val="0"/>
                  <w:marTop w:val="0"/>
                  <w:marBottom w:val="0"/>
                  <w:divBdr>
                    <w:top w:val="none" w:sz="0" w:space="0" w:color="auto"/>
                    <w:left w:val="none" w:sz="0" w:space="0" w:color="auto"/>
                    <w:bottom w:val="none" w:sz="0" w:space="0" w:color="auto"/>
                    <w:right w:val="none" w:sz="0" w:space="0" w:color="auto"/>
                  </w:divBdr>
                </w:div>
                <w:div w:id="71240758">
                  <w:marLeft w:val="640"/>
                  <w:marRight w:val="0"/>
                  <w:marTop w:val="0"/>
                  <w:marBottom w:val="0"/>
                  <w:divBdr>
                    <w:top w:val="none" w:sz="0" w:space="0" w:color="auto"/>
                    <w:left w:val="none" w:sz="0" w:space="0" w:color="auto"/>
                    <w:bottom w:val="none" w:sz="0" w:space="0" w:color="auto"/>
                    <w:right w:val="none" w:sz="0" w:space="0" w:color="auto"/>
                  </w:divBdr>
                </w:div>
                <w:div w:id="112749698">
                  <w:marLeft w:val="640"/>
                  <w:marRight w:val="0"/>
                  <w:marTop w:val="0"/>
                  <w:marBottom w:val="0"/>
                  <w:divBdr>
                    <w:top w:val="none" w:sz="0" w:space="0" w:color="auto"/>
                    <w:left w:val="none" w:sz="0" w:space="0" w:color="auto"/>
                    <w:bottom w:val="none" w:sz="0" w:space="0" w:color="auto"/>
                    <w:right w:val="none" w:sz="0" w:space="0" w:color="auto"/>
                  </w:divBdr>
                </w:div>
                <w:div w:id="172187692">
                  <w:marLeft w:val="640"/>
                  <w:marRight w:val="0"/>
                  <w:marTop w:val="0"/>
                  <w:marBottom w:val="0"/>
                  <w:divBdr>
                    <w:top w:val="none" w:sz="0" w:space="0" w:color="auto"/>
                    <w:left w:val="none" w:sz="0" w:space="0" w:color="auto"/>
                    <w:bottom w:val="none" w:sz="0" w:space="0" w:color="auto"/>
                    <w:right w:val="none" w:sz="0" w:space="0" w:color="auto"/>
                  </w:divBdr>
                </w:div>
                <w:div w:id="173153173">
                  <w:marLeft w:val="640"/>
                  <w:marRight w:val="0"/>
                  <w:marTop w:val="0"/>
                  <w:marBottom w:val="0"/>
                  <w:divBdr>
                    <w:top w:val="none" w:sz="0" w:space="0" w:color="auto"/>
                    <w:left w:val="none" w:sz="0" w:space="0" w:color="auto"/>
                    <w:bottom w:val="none" w:sz="0" w:space="0" w:color="auto"/>
                    <w:right w:val="none" w:sz="0" w:space="0" w:color="auto"/>
                  </w:divBdr>
                </w:div>
                <w:div w:id="196159717">
                  <w:marLeft w:val="640"/>
                  <w:marRight w:val="0"/>
                  <w:marTop w:val="0"/>
                  <w:marBottom w:val="0"/>
                  <w:divBdr>
                    <w:top w:val="none" w:sz="0" w:space="0" w:color="auto"/>
                    <w:left w:val="none" w:sz="0" w:space="0" w:color="auto"/>
                    <w:bottom w:val="none" w:sz="0" w:space="0" w:color="auto"/>
                    <w:right w:val="none" w:sz="0" w:space="0" w:color="auto"/>
                  </w:divBdr>
                </w:div>
                <w:div w:id="267932255">
                  <w:marLeft w:val="640"/>
                  <w:marRight w:val="0"/>
                  <w:marTop w:val="0"/>
                  <w:marBottom w:val="0"/>
                  <w:divBdr>
                    <w:top w:val="none" w:sz="0" w:space="0" w:color="auto"/>
                    <w:left w:val="none" w:sz="0" w:space="0" w:color="auto"/>
                    <w:bottom w:val="none" w:sz="0" w:space="0" w:color="auto"/>
                    <w:right w:val="none" w:sz="0" w:space="0" w:color="auto"/>
                  </w:divBdr>
                </w:div>
                <w:div w:id="364453384">
                  <w:marLeft w:val="640"/>
                  <w:marRight w:val="0"/>
                  <w:marTop w:val="0"/>
                  <w:marBottom w:val="0"/>
                  <w:divBdr>
                    <w:top w:val="none" w:sz="0" w:space="0" w:color="auto"/>
                    <w:left w:val="none" w:sz="0" w:space="0" w:color="auto"/>
                    <w:bottom w:val="none" w:sz="0" w:space="0" w:color="auto"/>
                    <w:right w:val="none" w:sz="0" w:space="0" w:color="auto"/>
                  </w:divBdr>
                </w:div>
                <w:div w:id="401610931">
                  <w:marLeft w:val="640"/>
                  <w:marRight w:val="0"/>
                  <w:marTop w:val="0"/>
                  <w:marBottom w:val="0"/>
                  <w:divBdr>
                    <w:top w:val="none" w:sz="0" w:space="0" w:color="auto"/>
                    <w:left w:val="none" w:sz="0" w:space="0" w:color="auto"/>
                    <w:bottom w:val="none" w:sz="0" w:space="0" w:color="auto"/>
                    <w:right w:val="none" w:sz="0" w:space="0" w:color="auto"/>
                  </w:divBdr>
                </w:div>
                <w:div w:id="409234272">
                  <w:marLeft w:val="640"/>
                  <w:marRight w:val="0"/>
                  <w:marTop w:val="0"/>
                  <w:marBottom w:val="0"/>
                  <w:divBdr>
                    <w:top w:val="none" w:sz="0" w:space="0" w:color="auto"/>
                    <w:left w:val="none" w:sz="0" w:space="0" w:color="auto"/>
                    <w:bottom w:val="none" w:sz="0" w:space="0" w:color="auto"/>
                    <w:right w:val="none" w:sz="0" w:space="0" w:color="auto"/>
                  </w:divBdr>
                </w:div>
                <w:div w:id="463892447">
                  <w:marLeft w:val="640"/>
                  <w:marRight w:val="0"/>
                  <w:marTop w:val="0"/>
                  <w:marBottom w:val="0"/>
                  <w:divBdr>
                    <w:top w:val="none" w:sz="0" w:space="0" w:color="auto"/>
                    <w:left w:val="none" w:sz="0" w:space="0" w:color="auto"/>
                    <w:bottom w:val="none" w:sz="0" w:space="0" w:color="auto"/>
                    <w:right w:val="none" w:sz="0" w:space="0" w:color="auto"/>
                  </w:divBdr>
                </w:div>
                <w:div w:id="522398789">
                  <w:marLeft w:val="640"/>
                  <w:marRight w:val="0"/>
                  <w:marTop w:val="0"/>
                  <w:marBottom w:val="0"/>
                  <w:divBdr>
                    <w:top w:val="none" w:sz="0" w:space="0" w:color="auto"/>
                    <w:left w:val="none" w:sz="0" w:space="0" w:color="auto"/>
                    <w:bottom w:val="none" w:sz="0" w:space="0" w:color="auto"/>
                    <w:right w:val="none" w:sz="0" w:space="0" w:color="auto"/>
                  </w:divBdr>
                </w:div>
                <w:div w:id="560677468">
                  <w:marLeft w:val="640"/>
                  <w:marRight w:val="0"/>
                  <w:marTop w:val="0"/>
                  <w:marBottom w:val="0"/>
                  <w:divBdr>
                    <w:top w:val="none" w:sz="0" w:space="0" w:color="auto"/>
                    <w:left w:val="none" w:sz="0" w:space="0" w:color="auto"/>
                    <w:bottom w:val="none" w:sz="0" w:space="0" w:color="auto"/>
                    <w:right w:val="none" w:sz="0" w:space="0" w:color="auto"/>
                  </w:divBdr>
                </w:div>
                <w:div w:id="587009127">
                  <w:marLeft w:val="640"/>
                  <w:marRight w:val="0"/>
                  <w:marTop w:val="0"/>
                  <w:marBottom w:val="0"/>
                  <w:divBdr>
                    <w:top w:val="none" w:sz="0" w:space="0" w:color="auto"/>
                    <w:left w:val="none" w:sz="0" w:space="0" w:color="auto"/>
                    <w:bottom w:val="none" w:sz="0" w:space="0" w:color="auto"/>
                    <w:right w:val="none" w:sz="0" w:space="0" w:color="auto"/>
                  </w:divBdr>
                </w:div>
                <w:div w:id="647130135">
                  <w:marLeft w:val="640"/>
                  <w:marRight w:val="0"/>
                  <w:marTop w:val="0"/>
                  <w:marBottom w:val="0"/>
                  <w:divBdr>
                    <w:top w:val="none" w:sz="0" w:space="0" w:color="auto"/>
                    <w:left w:val="none" w:sz="0" w:space="0" w:color="auto"/>
                    <w:bottom w:val="none" w:sz="0" w:space="0" w:color="auto"/>
                    <w:right w:val="none" w:sz="0" w:space="0" w:color="auto"/>
                  </w:divBdr>
                </w:div>
                <w:div w:id="659314449">
                  <w:marLeft w:val="640"/>
                  <w:marRight w:val="0"/>
                  <w:marTop w:val="0"/>
                  <w:marBottom w:val="0"/>
                  <w:divBdr>
                    <w:top w:val="none" w:sz="0" w:space="0" w:color="auto"/>
                    <w:left w:val="none" w:sz="0" w:space="0" w:color="auto"/>
                    <w:bottom w:val="none" w:sz="0" w:space="0" w:color="auto"/>
                    <w:right w:val="none" w:sz="0" w:space="0" w:color="auto"/>
                  </w:divBdr>
                </w:div>
                <w:div w:id="965090132">
                  <w:marLeft w:val="640"/>
                  <w:marRight w:val="0"/>
                  <w:marTop w:val="0"/>
                  <w:marBottom w:val="0"/>
                  <w:divBdr>
                    <w:top w:val="none" w:sz="0" w:space="0" w:color="auto"/>
                    <w:left w:val="none" w:sz="0" w:space="0" w:color="auto"/>
                    <w:bottom w:val="none" w:sz="0" w:space="0" w:color="auto"/>
                    <w:right w:val="none" w:sz="0" w:space="0" w:color="auto"/>
                  </w:divBdr>
                </w:div>
                <w:div w:id="972060622">
                  <w:marLeft w:val="640"/>
                  <w:marRight w:val="0"/>
                  <w:marTop w:val="0"/>
                  <w:marBottom w:val="0"/>
                  <w:divBdr>
                    <w:top w:val="none" w:sz="0" w:space="0" w:color="auto"/>
                    <w:left w:val="none" w:sz="0" w:space="0" w:color="auto"/>
                    <w:bottom w:val="none" w:sz="0" w:space="0" w:color="auto"/>
                    <w:right w:val="none" w:sz="0" w:space="0" w:color="auto"/>
                  </w:divBdr>
                </w:div>
                <w:div w:id="1058288491">
                  <w:marLeft w:val="640"/>
                  <w:marRight w:val="0"/>
                  <w:marTop w:val="0"/>
                  <w:marBottom w:val="0"/>
                  <w:divBdr>
                    <w:top w:val="none" w:sz="0" w:space="0" w:color="auto"/>
                    <w:left w:val="none" w:sz="0" w:space="0" w:color="auto"/>
                    <w:bottom w:val="none" w:sz="0" w:space="0" w:color="auto"/>
                    <w:right w:val="none" w:sz="0" w:space="0" w:color="auto"/>
                  </w:divBdr>
                </w:div>
                <w:div w:id="1145049165">
                  <w:marLeft w:val="640"/>
                  <w:marRight w:val="0"/>
                  <w:marTop w:val="0"/>
                  <w:marBottom w:val="0"/>
                  <w:divBdr>
                    <w:top w:val="none" w:sz="0" w:space="0" w:color="auto"/>
                    <w:left w:val="none" w:sz="0" w:space="0" w:color="auto"/>
                    <w:bottom w:val="none" w:sz="0" w:space="0" w:color="auto"/>
                    <w:right w:val="none" w:sz="0" w:space="0" w:color="auto"/>
                  </w:divBdr>
                </w:div>
                <w:div w:id="1157498270">
                  <w:marLeft w:val="640"/>
                  <w:marRight w:val="0"/>
                  <w:marTop w:val="0"/>
                  <w:marBottom w:val="0"/>
                  <w:divBdr>
                    <w:top w:val="none" w:sz="0" w:space="0" w:color="auto"/>
                    <w:left w:val="none" w:sz="0" w:space="0" w:color="auto"/>
                    <w:bottom w:val="none" w:sz="0" w:space="0" w:color="auto"/>
                    <w:right w:val="none" w:sz="0" w:space="0" w:color="auto"/>
                  </w:divBdr>
                </w:div>
                <w:div w:id="1289900448">
                  <w:marLeft w:val="640"/>
                  <w:marRight w:val="0"/>
                  <w:marTop w:val="0"/>
                  <w:marBottom w:val="0"/>
                  <w:divBdr>
                    <w:top w:val="none" w:sz="0" w:space="0" w:color="auto"/>
                    <w:left w:val="none" w:sz="0" w:space="0" w:color="auto"/>
                    <w:bottom w:val="none" w:sz="0" w:space="0" w:color="auto"/>
                    <w:right w:val="none" w:sz="0" w:space="0" w:color="auto"/>
                  </w:divBdr>
                </w:div>
                <w:div w:id="1443837947">
                  <w:marLeft w:val="640"/>
                  <w:marRight w:val="0"/>
                  <w:marTop w:val="0"/>
                  <w:marBottom w:val="0"/>
                  <w:divBdr>
                    <w:top w:val="none" w:sz="0" w:space="0" w:color="auto"/>
                    <w:left w:val="none" w:sz="0" w:space="0" w:color="auto"/>
                    <w:bottom w:val="none" w:sz="0" w:space="0" w:color="auto"/>
                    <w:right w:val="none" w:sz="0" w:space="0" w:color="auto"/>
                  </w:divBdr>
                </w:div>
                <w:div w:id="1509325100">
                  <w:marLeft w:val="640"/>
                  <w:marRight w:val="0"/>
                  <w:marTop w:val="0"/>
                  <w:marBottom w:val="0"/>
                  <w:divBdr>
                    <w:top w:val="none" w:sz="0" w:space="0" w:color="auto"/>
                    <w:left w:val="none" w:sz="0" w:space="0" w:color="auto"/>
                    <w:bottom w:val="none" w:sz="0" w:space="0" w:color="auto"/>
                    <w:right w:val="none" w:sz="0" w:space="0" w:color="auto"/>
                  </w:divBdr>
                </w:div>
                <w:div w:id="1545871064">
                  <w:marLeft w:val="640"/>
                  <w:marRight w:val="0"/>
                  <w:marTop w:val="0"/>
                  <w:marBottom w:val="0"/>
                  <w:divBdr>
                    <w:top w:val="none" w:sz="0" w:space="0" w:color="auto"/>
                    <w:left w:val="none" w:sz="0" w:space="0" w:color="auto"/>
                    <w:bottom w:val="none" w:sz="0" w:space="0" w:color="auto"/>
                    <w:right w:val="none" w:sz="0" w:space="0" w:color="auto"/>
                  </w:divBdr>
                </w:div>
                <w:div w:id="1638222952">
                  <w:marLeft w:val="640"/>
                  <w:marRight w:val="0"/>
                  <w:marTop w:val="0"/>
                  <w:marBottom w:val="0"/>
                  <w:divBdr>
                    <w:top w:val="none" w:sz="0" w:space="0" w:color="auto"/>
                    <w:left w:val="none" w:sz="0" w:space="0" w:color="auto"/>
                    <w:bottom w:val="none" w:sz="0" w:space="0" w:color="auto"/>
                    <w:right w:val="none" w:sz="0" w:space="0" w:color="auto"/>
                  </w:divBdr>
                </w:div>
                <w:div w:id="1666667248">
                  <w:marLeft w:val="640"/>
                  <w:marRight w:val="0"/>
                  <w:marTop w:val="0"/>
                  <w:marBottom w:val="0"/>
                  <w:divBdr>
                    <w:top w:val="none" w:sz="0" w:space="0" w:color="auto"/>
                    <w:left w:val="none" w:sz="0" w:space="0" w:color="auto"/>
                    <w:bottom w:val="none" w:sz="0" w:space="0" w:color="auto"/>
                    <w:right w:val="none" w:sz="0" w:space="0" w:color="auto"/>
                  </w:divBdr>
                </w:div>
                <w:div w:id="1673871304">
                  <w:marLeft w:val="640"/>
                  <w:marRight w:val="0"/>
                  <w:marTop w:val="0"/>
                  <w:marBottom w:val="0"/>
                  <w:divBdr>
                    <w:top w:val="none" w:sz="0" w:space="0" w:color="auto"/>
                    <w:left w:val="none" w:sz="0" w:space="0" w:color="auto"/>
                    <w:bottom w:val="none" w:sz="0" w:space="0" w:color="auto"/>
                    <w:right w:val="none" w:sz="0" w:space="0" w:color="auto"/>
                  </w:divBdr>
                </w:div>
                <w:div w:id="1680425595">
                  <w:marLeft w:val="640"/>
                  <w:marRight w:val="0"/>
                  <w:marTop w:val="0"/>
                  <w:marBottom w:val="0"/>
                  <w:divBdr>
                    <w:top w:val="none" w:sz="0" w:space="0" w:color="auto"/>
                    <w:left w:val="none" w:sz="0" w:space="0" w:color="auto"/>
                    <w:bottom w:val="none" w:sz="0" w:space="0" w:color="auto"/>
                    <w:right w:val="none" w:sz="0" w:space="0" w:color="auto"/>
                  </w:divBdr>
                </w:div>
                <w:div w:id="1710449703">
                  <w:marLeft w:val="640"/>
                  <w:marRight w:val="0"/>
                  <w:marTop w:val="0"/>
                  <w:marBottom w:val="0"/>
                  <w:divBdr>
                    <w:top w:val="none" w:sz="0" w:space="0" w:color="auto"/>
                    <w:left w:val="none" w:sz="0" w:space="0" w:color="auto"/>
                    <w:bottom w:val="none" w:sz="0" w:space="0" w:color="auto"/>
                    <w:right w:val="none" w:sz="0" w:space="0" w:color="auto"/>
                  </w:divBdr>
                </w:div>
                <w:div w:id="1711882510">
                  <w:marLeft w:val="640"/>
                  <w:marRight w:val="0"/>
                  <w:marTop w:val="0"/>
                  <w:marBottom w:val="0"/>
                  <w:divBdr>
                    <w:top w:val="none" w:sz="0" w:space="0" w:color="auto"/>
                    <w:left w:val="none" w:sz="0" w:space="0" w:color="auto"/>
                    <w:bottom w:val="none" w:sz="0" w:space="0" w:color="auto"/>
                    <w:right w:val="none" w:sz="0" w:space="0" w:color="auto"/>
                  </w:divBdr>
                </w:div>
                <w:div w:id="1721710950">
                  <w:marLeft w:val="640"/>
                  <w:marRight w:val="0"/>
                  <w:marTop w:val="0"/>
                  <w:marBottom w:val="0"/>
                  <w:divBdr>
                    <w:top w:val="none" w:sz="0" w:space="0" w:color="auto"/>
                    <w:left w:val="none" w:sz="0" w:space="0" w:color="auto"/>
                    <w:bottom w:val="none" w:sz="0" w:space="0" w:color="auto"/>
                    <w:right w:val="none" w:sz="0" w:space="0" w:color="auto"/>
                  </w:divBdr>
                </w:div>
                <w:div w:id="1737435907">
                  <w:marLeft w:val="640"/>
                  <w:marRight w:val="0"/>
                  <w:marTop w:val="0"/>
                  <w:marBottom w:val="0"/>
                  <w:divBdr>
                    <w:top w:val="none" w:sz="0" w:space="0" w:color="auto"/>
                    <w:left w:val="none" w:sz="0" w:space="0" w:color="auto"/>
                    <w:bottom w:val="none" w:sz="0" w:space="0" w:color="auto"/>
                    <w:right w:val="none" w:sz="0" w:space="0" w:color="auto"/>
                  </w:divBdr>
                </w:div>
                <w:div w:id="1753161861">
                  <w:marLeft w:val="640"/>
                  <w:marRight w:val="0"/>
                  <w:marTop w:val="0"/>
                  <w:marBottom w:val="0"/>
                  <w:divBdr>
                    <w:top w:val="none" w:sz="0" w:space="0" w:color="auto"/>
                    <w:left w:val="none" w:sz="0" w:space="0" w:color="auto"/>
                    <w:bottom w:val="none" w:sz="0" w:space="0" w:color="auto"/>
                    <w:right w:val="none" w:sz="0" w:space="0" w:color="auto"/>
                  </w:divBdr>
                </w:div>
                <w:div w:id="1768039256">
                  <w:marLeft w:val="640"/>
                  <w:marRight w:val="0"/>
                  <w:marTop w:val="0"/>
                  <w:marBottom w:val="0"/>
                  <w:divBdr>
                    <w:top w:val="none" w:sz="0" w:space="0" w:color="auto"/>
                    <w:left w:val="none" w:sz="0" w:space="0" w:color="auto"/>
                    <w:bottom w:val="none" w:sz="0" w:space="0" w:color="auto"/>
                    <w:right w:val="none" w:sz="0" w:space="0" w:color="auto"/>
                  </w:divBdr>
                </w:div>
                <w:div w:id="1789936047">
                  <w:marLeft w:val="640"/>
                  <w:marRight w:val="0"/>
                  <w:marTop w:val="0"/>
                  <w:marBottom w:val="0"/>
                  <w:divBdr>
                    <w:top w:val="none" w:sz="0" w:space="0" w:color="auto"/>
                    <w:left w:val="none" w:sz="0" w:space="0" w:color="auto"/>
                    <w:bottom w:val="none" w:sz="0" w:space="0" w:color="auto"/>
                    <w:right w:val="none" w:sz="0" w:space="0" w:color="auto"/>
                  </w:divBdr>
                </w:div>
                <w:div w:id="1803379002">
                  <w:marLeft w:val="640"/>
                  <w:marRight w:val="0"/>
                  <w:marTop w:val="0"/>
                  <w:marBottom w:val="0"/>
                  <w:divBdr>
                    <w:top w:val="none" w:sz="0" w:space="0" w:color="auto"/>
                    <w:left w:val="none" w:sz="0" w:space="0" w:color="auto"/>
                    <w:bottom w:val="none" w:sz="0" w:space="0" w:color="auto"/>
                    <w:right w:val="none" w:sz="0" w:space="0" w:color="auto"/>
                  </w:divBdr>
                </w:div>
                <w:div w:id="1876192940">
                  <w:marLeft w:val="640"/>
                  <w:marRight w:val="0"/>
                  <w:marTop w:val="0"/>
                  <w:marBottom w:val="0"/>
                  <w:divBdr>
                    <w:top w:val="none" w:sz="0" w:space="0" w:color="auto"/>
                    <w:left w:val="none" w:sz="0" w:space="0" w:color="auto"/>
                    <w:bottom w:val="none" w:sz="0" w:space="0" w:color="auto"/>
                    <w:right w:val="none" w:sz="0" w:space="0" w:color="auto"/>
                  </w:divBdr>
                </w:div>
                <w:div w:id="1998339029">
                  <w:marLeft w:val="640"/>
                  <w:marRight w:val="0"/>
                  <w:marTop w:val="0"/>
                  <w:marBottom w:val="0"/>
                  <w:divBdr>
                    <w:top w:val="none" w:sz="0" w:space="0" w:color="auto"/>
                    <w:left w:val="none" w:sz="0" w:space="0" w:color="auto"/>
                    <w:bottom w:val="none" w:sz="0" w:space="0" w:color="auto"/>
                    <w:right w:val="none" w:sz="0" w:space="0" w:color="auto"/>
                  </w:divBdr>
                </w:div>
                <w:div w:id="2020809609">
                  <w:marLeft w:val="640"/>
                  <w:marRight w:val="0"/>
                  <w:marTop w:val="0"/>
                  <w:marBottom w:val="0"/>
                  <w:divBdr>
                    <w:top w:val="none" w:sz="0" w:space="0" w:color="auto"/>
                    <w:left w:val="none" w:sz="0" w:space="0" w:color="auto"/>
                    <w:bottom w:val="none" w:sz="0" w:space="0" w:color="auto"/>
                    <w:right w:val="none" w:sz="0" w:space="0" w:color="auto"/>
                  </w:divBdr>
                </w:div>
                <w:div w:id="2062551855">
                  <w:marLeft w:val="640"/>
                  <w:marRight w:val="0"/>
                  <w:marTop w:val="0"/>
                  <w:marBottom w:val="0"/>
                  <w:divBdr>
                    <w:top w:val="none" w:sz="0" w:space="0" w:color="auto"/>
                    <w:left w:val="none" w:sz="0" w:space="0" w:color="auto"/>
                    <w:bottom w:val="none" w:sz="0" w:space="0" w:color="auto"/>
                    <w:right w:val="none" w:sz="0" w:space="0" w:color="auto"/>
                  </w:divBdr>
                </w:div>
              </w:divsChild>
            </w:div>
            <w:div w:id="1645965174">
              <w:marLeft w:val="0"/>
              <w:marRight w:val="0"/>
              <w:marTop w:val="0"/>
              <w:marBottom w:val="0"/>
              <w:divBdr>
                <w:top w:val="none" w:sz="0" w:space="0" w:color="auto"/>
                <w:left w:val="none" w:sz="0" w:space="0" w:color="auto"/>
                <w:bottom w:val="none" w:sz="0" w:space="0" w:color="auto"/>
                <w:right w:val="none" w:sz="0" w:space="0" w:color="auto"/>
              </w:divBdr>
              <w:divsChild>
                <w:div w:id="45371946">
                  <w:marLeft w:val="640"/>
                  <w:marRight w:val="0"/>
                  <w:marTop w:val="0"/>
                  <w:marBottom w:val="0"/>
                  <w:divBdr>
                    <w:top w:val="none" w:sz="0" w:space="0" w:color="auto"/>
                    <w:left w:val="none" w:sz="0" w:space="0" w:color="auto"/>
                    <w:bottom w:val="none" w:sz="0" w:space="0" w:color="auto"/>
                    <w:right w:val="none" w:sz="0" w:space="0" w:color="auto"/>
                  </w:divBdr>
                </w:div>
                <w:div w:id="125584977">
                  <w:marLeft w:val="640"/>
                  <w:marRight w:val="0"/>
                  <w:marTop w:val="0"/>
                  <w:marBottom w:val="0"/>
                  <w:divBdr>
                    <w:top w:val="none" w:sz="0" w:space="0" w:color="auto"/>
                    <w:left w:val="none" w:sz="0" w:space="0" w:color="auto"/>
                    <w:bottom w:val="none" w:sz="0" w:space="0" w:color="auto"/>
                    <w:right w:val="none" w:sz="0" w:space="0" w:color="auto"/>
                  </w:divBdr>
                </w:div>
                <w:div w:id="148984264">
                  <w:marLeft w:val="640"/>
                  <w:marRight w:val="0"/>
                  <w:marTop w:val="0"/>
                  <w:marBottom w:val="0"/>
                  <w:divBdr>
                    <w:top w:val="none" w:sz="0" w:space="0" w:color="auto"/>
                    <w:left w:val="none" w:sz="0" w:space="0" w:color="auto"/>
                    <w:bottom w:val="none" w:sz="0" w:space="0" w:color="auto"/>
                    <w:right w:val="none" w:sz="0" w:space="0" w:color="auto"/>
                  </w:divBdr>
                </w:div>
                <w:div w:id="201331876">
                  <w:marLeft w:val="640"/>
                  <w:marRight w:val="0"/>
                  <w:marTop w:val="0"/>
                  <w:marBottom w:val="0"/>
                  <w:divBdr>
                    <w:top w:val="none" w:sz="0" w:space="0" w:color="auto"/>
                    <w:left w:val="none" w:sz="0" w:space="0" w:color="auto"/>
                    <w:bottom w:val="none" w:sz="0" w:space="0" w:color="auto"/>
                    <w:right w:val="none" w:sz="0" w:space="0" w:color="auto"/>
                  </w:divBdr>
                </w:div>
                <w:div w:id="287273852">
                  <w:marLeft w:val="640"/>
                  <w:marRight w:val="0"/>
                  <w:marTop w:val="0"/>
                  <w:marBottom w:val="0"/>
                  <w:divBdr>
                    <w:top w:val="none" w:sz="0" w:space="0" w:color="auto"/>
                    <w:left w:val="none" w:sz="0" w:space="0" w:color="auto"/>
                    <w:bottom w:val="none" w:sz="0" w:space="0" w:color="auto"/>
                    <w:right w:val="none" w:sz="0" w:space="0" w:color="auto"/>
                  </w:divBdr>
                </w:div>
                <w:div w:id="320547612">
                  <w:marLeft w:val="640"/>
                  <w:marRight w:val="0"/>
                  <w:marTop w:val="0"/>
                  <w:marBottom w:val="0"/>
                  <w:divBdr>
                    <w:top w:val="none" w:sz="0" w:space="0" w:color="auto"/>
                    <w:left w:val="none" w:sz="0" w:space="0" w:color="auto"/>
                    <w:bottom w:val="none" w:sz="0" w:space="0" w:color="auto"/>
                    <w:right w:val="none" w:sz="0" w:space="0" w:color="auto"/>
                  </w:divBdr>
                </w:div>
                <w:div w:id="415371594">
                  <w:marLeft w:val="640"/>
                  <w:marRight w:val="0"/>
                  <w:marTop w:val="0"/>
                  <w:marBottom w:val="0"/>
                  <w:divBdr>
                    <w:top w:val="none" w:sz="0" w:space="0" w:color="auto"/>
                    <w:left w:val="none" w:sz="0" w:space="0" w:color="auto"/>
                    <w:bottom w:val="none" w:sz="0" w:space="0" w:color="auto"/>
                    <w:right w:val="none" w:sz="0" w:space="0" w:color="auto"/>
                  </w:divBdr>
                </w:div>
                <w:div w:id="421803326">
                  <w:marLeft w:val="640"/>
                  <w:marRight w:val="0"/>
                  <w:marTop w:val="0"/>
                  <w:marBottom w:val="0"/>
                  <w:divBdr>
                    <w:top w:val="none" w:sz="0" w:space="0" w:color="auto"/>
                    <w:left w:val="none" w:sz="0" w:space="0" w:color="auto"/>
                    <w:bottom w:val="none" w:sz="0" w:space="0" w:color="auto"/>
                    <w:right w:val="none" w:sz="0" w:space="0" w:color="auto"/>
                  </w:divBdr>
                </w:div>
                <w:div w:id="422191741">
                  <w:marLeft w:val="640"/>
                  <w:marRight w:val="0"/>
                  <w:marTop w:val="0"/>
                  <w:marBottom w:val="0"/>
                  <w:divBdr>
                    <w:top w:val="none" w:sz="0" w:space="0" w:color="auto"/>
                    <w:left w:val="none" w:sz="0" w:space="0" w:color="auto"/>
                    <w:bottom w:val="none" w:sz="0" w:space="0" w:color="auto"/>
                    <w:right w:val="none" w:sz="0" w:space="0" w:color="auto"/>
                  </w:divBdr>
                </w:div>
                <w:div w:id="473134262">
                  <w:marLeft w:val="640"/>
                  <w:marRight w:val="0"/>
                  <w:marTop w:val="0"/>
                  <w:marBottom w:val="0"/>
                  <w:divBdr>
                    <w:top w:val="none" w:sz="0" w:space="0" w:color="auto"/>
                    <w:left w:val="none" w:sz="0" w:space="0" w:color="auto"/>
                    <w:bottom w:val="none" w:sz="0" w:space="0" w:color="auto"/>
                    <w:right w:val="none" w:sz="0" w:space="0" w:color="auto"/>
                  </w:divBdr>
                </w:div>
                <w:div w:id="493452359">
                  <w:marLeft w:val="640"/>
                  <w:marRight w:val="0"/>
                  <w:marTop w:val="0"/>
                  <w:marBottom w:val="0"/>
                  <w:divBdr>
                    <w:top w:val="none" w:sz="0" w:space="0" w:color="auto"/>
                    <w:left w:val="none" w:sz="0" w:space="0" w:color="auto"/>
                    <w:bottom w:val="none" w:sz="0" w:space="0" w:color="auto"/>
                    <w:right w:val="none" w:sz="0" w:space="0" w:color="auto"/>
                  </w:divBdr>
                </w:div>
                <w:div w:id="581960881">
                  <w:marLeft w:val="640"/>
                  <w:marRight w:val="0"/>
                  <w:marTop w:val="0"/>
                  <w:marBottom w:val="0"/>
                  <w:divBdr>
                    <w:top w:val="none" w:sz="0" w:space="0" w:color="auto"/>
                    <w:left w:val="none" w:sz="0" w:space="0" w:color="auto"/>
                    <w:bottom w:val="none" w:sz="0" w:space="0" w:color="auto"/>
                    <w:right w:val="none" w:sz="0" w:space="0" w:color="auto"/>
                  </w:divBdr>
                </w:div>
                <w:div w:id="634674895">
                  <w:marLeft w:val="640"/>
                  <w:marRight w:val="0"/>
                  <w:marTop w:val="0"/>
                  <w:marBottom w:val="0"/>
                  <w:divBdr>
                    <w:top w:val="none" w:sz="0" w:space="0" w:color="auto"/>
                    <w:left w:val="none" w:sz="0" w:space="0" w:color="auto"/>
                    <w:bottom w:val="none" w:sz="0" w:space="0" w:color="auto"/>
                    <w:right w:val="none" w:sz="0" w:space="0" w:color="auto"/>
                  </w:divBdr>
                </w:div>
                <w:div w:id="752162096">
                  <w:marLeft w:val="640"/>
                  <w:marRight w:val="0"/>
                  <w:marTop w:val="0"/>
                  <w:marBottom w:val="0"/>
                  <w:divBdr>
                    <w:top w:val="none" w:sz="0" w:space="0" w:color="auto"/>
                    <w:left w:val="none" w:sz="0" w:space="0" w:color="auto"/>
                    <w:bottom w:val="none" w:sz="0" w:space="0" w:color="auto"/>
                    <w:right w:val="none" w:sz="0" w:space="0" w:color="auto"/>
                  </w:divBdr>
                </w:div>
                <w:div w:id="826941413">
                  <w:marLeft w:val="640"/>
                  <w:marRight w:val="0"/>
                  <w:marTop w:val="0"/>
                  <w:marBottom w:val="0"/>
                  <w:divBdr>
                    <w:top w:val="none" w:sz="0" w:space="0" w:color="auto"/>
                    <w:left w:val="none" w:sz="0" w:space="0" w:color="auto"/>
                    <w:bottom w:val="none" w:sz="0" w:space="0" w:color="auto"/>
                    <w:right w:val="none" w:sz="0" w:space="0" w:color="auto"/>
                  </w:divBdr>
                </w:div>
                <w:div w:id="827090788">
                  <w:marLeft w:val="640"/>
                  <w:marRight w:val="0"/>
                  <w:marTop w:val="0"/>
                  <w:marBottom w:val="0"/>
                  <w:divBdr>
                    <w:top w:val="none" w:sz="0" w:space="0" w:color="auto"/>
                    <w:left w:val="none" w:sz="0" w:space="0" w:color="auto"/>
                    <w:bottom w:val="none" w:sz="0" w:space="0" w:color="auto"/>
                    <w:right w:val="none" w:sz="0" w:space="0" w:color="auto"/>
                  </w:divBdr>
                </w:div>
                <w:div w:id="862716359">
                  <w:marLeft w:val="640"/>
                  <w:marRight w:val="0"/>
                  <w:marTop w:val="0"/>
                  <w:marBottom w:val="0"/>
                  <w:divBdr>
                    <w:top w:val="none" w:sz="0" w:space="0" w:color="auto"/>
                    <w:left w:val="none" w:sz="0" w:space="0" w:color="auto"/>
                    <w:bottom w:val="none" w:sz="0" w:space="0" w:color="auto"/>
                    <w:right w:val="none" w:sz="0" w:space="0" w:color="auto"/>
                  </w:divBdr>
                </w:div>
                <w:div w:id="907154228">
                  <w:marLeft w:val="640"/>
                  <w:marRight w:val="0"/>
                  <w:marTop w:val="0"/>
                  <w:marBottom w:val="0"/>
                  <w:divBdr>
                    <w:top w:val="none" w:sz="0" w:space="0" w:color="auto"/>
                    <w:left w:val="none" w:sz="0" w:space="0" w:color="auto"/>
                    <w:bottom w:val="none" w:sz="0" w:space="0" w:color="auto"/>
                    <w:right w:val="none" w:sz="0" w:space="0" w:color="auto"/>
                  </w:divBdr>
                </w:div>
                <w:div w:id="985815365">
                  <w:marLeft w:val="640"/>
                  <w:marRight w:val="0"/>
                  <w:marTop w:val="0"/>
                  <w:marBottom w:val="0"/>
                  <w:divBdr>
                    <w:top w:val="none" w:sz="0" w:space="0" w:color="auto"/>
                    <w:left w:val="none" w:sz="0" w:space="0" w:color="auto"/>
                    <w:bottom w:val="none" w:sz="0" w:space="0" w:color="auto"/>
                    <w:right w:val="none" w:sz="0" w:space="0" w:color="auto"/>
                  </w:divBdr>
                </w:div>
                <w:div w:id="1003167104">
                  <w:marLeft w:val="640"/>
                  <w:marRight w:val="0"/>
                  <w:marTop w:val="0"/>
                  <w:marBottom w:val="0"/>
                  <w:divBdr>
                    <w:top w:val="none" w:sz="0" w:space="0" w:color="auto"/>
                    <w:left w:val="none" w:sz="0" w:space="0" w:color="auto"/>
                    <w:bottom w:val="none" w:sz="0" w:space="0" w:color="auto"/>
                    <w:right w:val="none" w:sz="0" w:space="0" w:color="auto"/>
                  </w:divBdr>
                </w:div>
                <w:div w:id="1036271063">
                  <w:marLeft w:val="640"/>
                  <w:marRight w:val="0"/>
                  <w:marTop w:val="0"/>
                  <w:marBottom w:val="0"/>
                  <w:divBdr>
                    <w:top w:val="none" w:sz="0" w:space="0" w:color="auto"/>
                    <w:left w:val="none" w:sz="0" w:space="0" w:color="auto"/>
                    <w:bottom w:val="none" w:sz="0" w:space="0" w:color="auto"/>
                    <w:right w:val="none" w:sz="0" w:space="0" w:color="auto"/>
                  </w:divBdr>
                </w:div>
                <w:div w:id="1114209859">
                  <w:marLeft w:val="640"/>
                  <w:marRight w:val="0"/>
                  <w:marTop w:val="0"/>
                  <w:marBottom w:val="0"/>
                  <w:divBdr>
                    <w:top w:val="none" w:sz="0" w:space="0" w:color="auto"/>
                    <w:left w:val="none" w:sz="0" w:space="0" w:color="auto"/>
                    <w:bottom w:val="none" w:sz="0" w:space="0" w:color="auto"/>
                    <w:right w:val="none" w:sz="0" w:space="0" w:color="auto"/>
                  </w:divBdr>
                </w:div>
                <w:div w:id="1114859623">
                  <w:marLeft w:val="640"/>
                  <w:marRight w:val="0"/>
                  <w:marTop w:val="0"/>
                  <w:marBottom w:val="0"/>
                  <w:divBdr>
                    <w:top w:val="none" w:sz="0" w:space="0" w:color="auto"/>
                    <w:left w:val="none" w:sz="0" w:space="0" w:color="auto"/>
                    <w:bottom w:val="none" w:sz="0" w:space="0" w:color="auto"/>
                    <w:right w:val="none" w:sz="0" w:space="0" w:color="auto"/>
                  </w:divBdr>
                </w:div>
                <w:div w:id="1123353252">
                  <w:marLeft w:val="640"/>
                  <w:marRight w:val="0"/>
                  <w:marTop w:val="0"/>
                  <w:marBottom w:val="0"/>
                  <w:divBdr>
                    <w:top w:val="none" w:sz="0" w:space="0" w:color="auto"/>
                    <w:left w:val="none" w:sz="0" w:space="0" w:color="auto"/>
                    <w:bottom w:val="none" w:sz="0" w:space="0" w:color="auto"/>
                    <w:right w:val="none" w:sz="0" w:space="0" w:color="auto"/>
                  </w:divBdr>
                </w:div>
                <w:div w:id="1202942891">
                  <w:marLeft w:val="640"/>
                  <w:marRight w:val="0"/>
                  <w:marTop w:val="0"/>
                  <w:marBottom w:val="0"/>
                  <w:divBdr>
                    <w:top w:val="none" w:sz="0" w:space="0" w:color="auto"/>
                    <w:left w:val="none" w:sz="0" w:space="0" w:color="auto"/>
                    <w:bottom w:val="none" w:sz="0" w:space="0" w:color="auto"/>
                    <w:right w:val="none" w:sz="0" w:space="0" w:color="auto"/>
                  </w:divBdr>
                </w:div>
                <w:div w:id="1242760441">
                  <w:marLeft w:val="640"/>
                  <w:marRight w:val="0"/>
                  <w:marTop w:val="0"/>
                  <w:marBottom w:val="0"/>
                  <w:divBdr>
                    <w:top w:val="none" w:sz="0" w:space="0" w:color="auto"/>
                    <w:left w:val="none" w:sz="0" w:space="0" w:color="auto"/>
                    <w:bottom w:val="none" w:sz="0" w:space="0" w:color="auto"/>
                    <w:right w:val="none" w:sz="0" w:space="0" w:color="auto"/>
                  </w:divBdr>
                </w:div>
                <w:div w:id="1244798415">
                  <w:marLeft w:val="640"/>
                  <w:marRight w:val="0"/>
                  <w:marTop w:val="0"/>
                  <w:marBottom w:val="0"/>
                  <w:divBdr>
                    <w:top w:val="none" w:sz="0" w:space="0" w:color="auto"/>
                    <w:left w:val="none" w:sz="0" w:space="0" w:color="auto"/>
                    <w:bottom w:val="none" w:sz="0" w:space="0" w:color="auto"/>
                    <w:right w:val="none" w:sz="0" w:space="0" w:color="auto"/>
                  </w:divBdr>
                </w:div>
                <w:div w:id="1333993182">
                  <w:marLeft w:val="640"/>
                  <w:marRight w:val="0"/>
                  <w:marTop w:val="0"/>
                  <w:marBottom w:val="0"/>
                  <w:divBdr>
                    <w:top w:val="none" w:sz="0" w:space="0" w:color="auto"/>
                    <w:left w:val="none" w:sz="0" w:space="0" w:color="auto"/>
                    <w:bottom w:val="none" w:sz="0" w:space="0" w:color="auto"/>
                    <w:right w:val="none" w:sz="0" w:space="0" w:color="auto"/>
                  </w:divBdr>
                </w:div>
                <w:div w:id="1395422959">
                  <w:marLeft w:val="640"/>
                  <w:marRight w:val="0"/>
                  <w:marTop w:val="0"/>
                  <w:marBottom w:val="0"/>
                  <w:divBdr>
                    <w:top w:val="none" w:sz="0" w:space="0" w:color="auto"/>
                    <w:left w:val="none" w:sz="0" w:space="0" w:color="auto"/>
                    <w:bottom w:val="none" w:sz="0" w:space="0" w:color="auto"/>
                    <w:right w:val="none" w:sz="0" w:space="0" w:color="auto"/>
                  </w:divBdr>
                </w:div>
                <w:div w:id="1422795424">
                  <w:marLeft w:val="640"/>
                  <w:marRight w:val="0"/>
                  <w:marTop w:val="0"/>
                  <w:marBottom w:val="0"/>
                  <w:divBdr>
                    <w:top w:val="none" w:sz="0" w:space="0" w:color="auto"/>
                    <w:left w:val="none" w:sz="0" w:space="0" w:color="auto"/>
                    <w:bottom w:val="none" w:sz="0" w:space="0" w:color="auto"/>
                    <w:right w:val="none" w:sz="0" w:space="0" w:color="auto"/>
                  </w:divBdr>
                </w:div>
                <w:div w:id="1485273689">
                  <w:marLeft w:val="640"/>
                  <w:marRight w:val="0"/>
                  <w:marTop w:val="0"/>
                  <w:marBottom w:val="0"/>
                  <w:divBdr>
                    <w:top w:val="none" w:sz="0" w:space="0" w:color="auto"/>
                    <w:left w:val="none" w:sz="0" w:space="0" w:color="auto"/>
                    <w:bottom w:val="none" w:sz="0" w:space="0" w:color="auto"/>
                    <w:right w:val="none" w:sz="0" w:space="0" w:color="auto"/>
                  </w:divBdr>
                </w:div>
                <w:div w:id="1538355473">
                  <w:marLeft w:val="640"/>
                  <w:marRight w:val="0"/>
                  <w:marTop w:val="0"/>
                  <w:marBottom w:val="0"/>
                  <w:divBdr>
                    <w:top w:val="none" w:sz="0" w:space="0" w:color="auto"/>
                    <w:left w:val="none" w:sz="0" w:space="0" w:color="auto"/>
                    <w:bottom w:val="none" w:sz="0" w:space="0" w:color="auto"/>
                    <w:right w:val="none" w:sz="0" w:space="0" w:color="auto"/>
                  </w:divBdr>
                </w:div>
                <w:div w:id="1555770368">
                  <w:marLeft w:val="640"/>
                  <w:marRight w:val="0"/>
                  <w:marTop w:val="0"/>
                  <w:marBottom w:val="0"/>
                  <w:divBdr>
                    <w:top w:val="none" w:sz="0" w:space="0" w:color="auto"/>
                    <w:left w:val="none" w:sz="0" w:space="0" w:color="auto"/>
                    <w:bottom w:val="none" w:sz="0" w:space="0" w:color="auto"/>
                    <w:right w:val="none" w:sz="0" w:space="0" w:color="auto"/>
                  </w:divBdr>
                </w:div>
                <w:div w:id="1612929790">
                  <w:marLeft w:val="640"/>
                  <w:marRight w:val="0"/>
                  <w:marTop w:val="0"/>
                  <w:marBottom w:val="0"/>
                  <w:divBdr>
                    <w:top w:val="none" w:sz="0" w:space="0" w:color="auto"/>
                    <w:left w:val="none" w:sz="0" w:space="0" w:color="auto"/>
                    <w:bottom w:val="none" w:sz="0" w:space="0" w:color="auto"/>
                    <w:right w:val="none" w:sz="0" w:space="0" w:color="auto"/>
                  </w:divBdr>
                </w:div>
                <w:div w:id="1666399962">
                  <w:marLeft w:val="640"/>
                  <w:marRight w:val="0"/>
                  <w:marTop w:val="0"/>
                  <w:marBottom w:val="0"/>
                  <w:divBdr>
                    <w:top w:val="none" w:sz="0" w:space="0" w:color="auto"/>
                    <w:left w:val="none" w:sz="0" w:space="0" w:color="auto"/>
                    <w:bottom w:val="none" w:sz="0" w:space="0" w:color="auto"/>
                    <w:right w:val="none" w:sz="0" w:space="0" w:color="auto"/>
                  </w:divBdr>
                </w:div>
                <w:div w:id="1724521441">
                  <w:marLeft w:val="640"/>
                  <w:marRight w:val="0"/>
                  <w:marTop w:val="0"/>
                  <w:marBottom w:val="0"/>
                  <w:divBdr>
                    <w:top w:val="none" w:sz="0" w:space="0" w:color="auto"/>
                    <w:left w:val="none" w:sz="0" w:space="0" w:color="auto"/>
                    <w:bottom w:val="none" w:sz="0" w:space="0" w:color="auto"/>
                    <w:right w:val="none" w:sz="0" w:space="0" w:color="auto"/>
                  </w:divBdr>
                </w:div>
                <w:div w:id="1753889337">
                  <w:marLeft w:val="640"/>
                  <w:marRight w:val="0"/>
                  <w:marTop w:val="0"/>
                  <w:marBottom w:val="0"/>
                  <w:divBdr>
                    <w:top w:val="none" w:sz="0" w:space="0" w:color="auto"/>
                    <w:left w:val="none" w:sz="0" w:space="0" w:color="auto"/>
                    <w:bottom w:val="none" w:sz="0" w:space="0" w:color="auto"/>
                    <w:right w:val="none" w:sz="0" w:space="0" w:color="auto"/>
                  </w:divBdr>
                </w:div>
                <w:div w:id="1849174761">
                  <w:marLeft w:val="640"/>
                  <w:marRight w:val="0"/>
                  <w:marTop w:val="0"/>
                  <w:marBottom w:val="0"/>
                  <w:divBdr>
                    <w:top w:val="none" w:sz="0" w:space="0" w:color="auto"/>
                    <w:left w:val="none" w:sz="0" w:space="0" w:color="auto"/>
                    <w:bottom w:val="none" w:sz="0" w:space="0" w:color="auto"/>
                    <w:right w:val="none" w:sz="0" w:space="0" w:color="auto"/>
                  </w:divBdr>
                </w:div>
                <w:div w:id="1860004915">
                  <w:marLeft w:val="640"/>
                  <w:marRight w:val="0"/>
                  <w:marTop w:val="0"/>
                  <w:marBottom w:val="0"/>
                  <w:divBdr>
                    <w:top w:val="none" w:sz="0" w:space="0" w:color="auto"/>
                    <w:left w:val="none" w:sz="0" w:space="0" w:color="auto"/>
                    <w:bottom w:val="none" w:sz="0" w:space="0" w:color="auto"/>
                    <w:right w:val="none" w:sz="0" w:space="0" w:color="auto"/>
                  </w:divBdr>
                </w:div>
                <w:div w:id="1986926799">
                  <w:marLeft w:val="640"/>
                  <w:marRight w:val="0"/>
                  <w:marTop w:val="0"/>
                  <w:marBottom w:val="0"/>
                  <w:divBdr>
                    <w:top w:val="none" w:sz="0" w:space="0" w:color="auto"/>
                    <w:left w:val="none" w:sz="0" w:space="0" w:color="auto"/>
                    <w:bottom w:val="none" w:sz="0" w:space="0" w:color="auto"/>
                    <w:right w:val="none" w:sz="0" w:space="0" w:color="auto"/>
                  </w:divBdr>
                </w:div>
                <w:div w:id="2140489781">
                  <w:marLeft w:val="640"/>
                  <w:marRight w:val="0"/>
                  <w:marTop w:val="0"/>
                  <w:marBottom w:val="0"/>
                  <w:divBdr>
                    <w:top w:val="none" w:sz="0" w:space="0" w:color="auto"/>
                    <w:left w:val="none" w:sz="0" w:space="0" w:color="auto"/>
                    <w:bottom w:val="none" w:sz="0" w:space="0" w:color="auto"/>
                    <w:right w:val="none" w:sz="0" w:space="0" w:color="auto"/>
                  </w:divBdr>
                </w:div>
              </w:divsChild>
            </w:div>
            <w:div w:id="2051301261">
              <w:marLeft w:val="0"/>
              <w:marRight w:val="0"/>
              <w:marTop w:val="0"/>
              <w:marBottom w:val="0"/>
              <w:divBdr>
                <w:top w:val="none" w:sz="0" w:space="0" w:color="auto"/>
                <w:left w:val="none" w:sz="0" w:space="0" w:color="auto"/>
                <w:bottom w:val="none" w:sz="0" w:space="0" w:color="auto"/>
                <w:right w:val="none" w:sz="0" w:space="0" w:color="auto"/>
              </w:divBdr>
              <w:divsChild>
                <w:div w:id="180511865">
                  <w:marLeft w:val="640"/>
                  <w:marRight w:val="0"/>
                  <w:marTop w:val="0"/>
                  <w:marBottom w:val="0"/>
                  <w:divBdr>
                    <w:top w:val="none" w:sz="0" w:space="0" w:color="auto"/>
                    <w:left w:val="none" w:sz="0" w:space="0" w:color="auto"/>
                    <w:bottom w:val="none" w:sz="0" w:space="0" w:color="auto"/>
                    <w:right w:val="none" w:sz="0" w:space="0" w:color="auto"/>
                  </w:divBdr>
                </w:div>
                <w:div w:id="322899948">
                  <w:marLeft w:val="640"/>
                  <w:marRight w:val="0"/>
                  <w:marTop w:val="0"/>
                  <w:marBottom w:val="0"/>
                  <w:divBdr>
                    <w:top w:val="none" w:sz="0" w:space="0" w:color="auto"/>
                    <w:left w:val="none" w:sz="0" w:space="0" w:color="auto"/>
                    <w:bottom w:val="none" w:sz="0" w:space="0" w:color="auto"/>
                    <w:right w:val="none" w:sz="0" w:space="0" w:color="auto"/>
                  </w:divBdr>
                </w:div>
                <w:div w:id="328293668">
                  <w:marLeft w:val="640"/>
                  <w:marRight w:val="0"/>
                  <w:marTop w:val="0"/>
                  <w:marBottom w:val="0"/>
                  <w:divBdr>
                    <w:top w:val="none" w:sz="0" w:space="0" w:color="auto"/>
                    <w:left w:val="none" w:sz="0" w:space="0" w:color="auto"/>
                    <w:bottom w:val="none" w:sz="0" w:space="0" w:color="auto"/>
                    <w:right w:val="none" w:sz="0" w:space="0" w:color="auto"/>
                  </w:divBdr>
                </w:div>
                <w:div w:id="390036845">
                  <w:marLeft w:val="640"/>
                  <w:marRight w:val="0"/>
                  <w:marTop w:val="0"/>
                  <w:marBottom w:val="0"/>
                  <w:divBdr>
                    <w:top w:val="none" w:sz="0" w:space="0" w:color="auto"/>
                    <w:left w:val="none" w:sz="0" w:space="0" w:color="auto"/>
                    <w:bottom w:val="none" w:sz="0" w:space="0" w:color="auto"/>
                    <w:right w:val="none" w:sz="0" w:space="0" w:color="auto"/>
                  </w:divBdr>
                </w:div>
                <w:div w:id="432362640">
                  <w:marLeft w:val="640"/>
                  <w:marRight w:val="0"/>
                  <w:marTop w:val="0"/>
                  <w:marBottom w:val="0"/>
                  <w:divBdr>
                    <w:top w:val="none" w:sz="0" w:space="0" w:color="auto"/>
                    <w:left w:val="none" w:sz="0" w:space="0" w:color="auto"/>
                    <w:bottom w:val="none" w:sz="0" w:space="0" w:color="auto"/>
                    <w:right w:val="none" w:sz="0" w:space="0" w:color="auto"/>
                  </w:divBdr>
                </w:div>
                <w:div w:id="445777770">
                  <w:marLeft w:val="640"/>
                  <w:marRight w:val="0"/>
                  <w:marTop w:val="0"/>
                  <w:marBottom w:val="0"/>
                  <w:divBdr>
                    <w:top w:val="none" w:sz="0" w:space="0" w:color="auto"/>
                    <w:left w:val="none" w:sz="0" w:space="0" w:color="auto"/>
                    <w:bottom w:val="none" w:sz="0" w:space="0" w:color="auto"/>
                    <w:right w:val="none" w:sz="0" w:space="0" w:color="auto"/>
                  </w:divBdr>
                </w:div>
                <w:div w:id="448091154">
                  <w:marLeft w:val="640"/>
                  <w:marRight w:val="0"/>
                  <w:marTop w:val="0"/>
                  <w:marBottom w:val="0"/>
                  <w:divBdr>
                    <w:top w:val="none" w:sz="0" w:space="0" w:color="auto"/>
                    <w:left w:val="none" w:sz="0" w:space="0" w:color="auto"/>
                    <w:bottom w:val="none" w:sz="0" w:space="0" w:color="auto"/>
                    <w:right w:val="none" w:sz="0" w:space="0" w:color="auto"/>
                  </w:divBdr>
                </w:div>
                <w:div w:id="448625113">
                  <w:marLeft w:val="640"/>
                  <w:marRight w:val="0"/>
                  <w:marTop w:val="0"/>
                  <w:marBottom w:val="0"/>
                  <w:divBdr>
                    <w:top w:val="none" w:sz="0" w:space="0" w:color="auto"/>
                    <w:left w:val="none" w:sz="0" w:space="0" w:color="auto"/>
                    <w:bottom w:val="none" w:sz="0" w:space="0" w:color="auto"/>
                    <w:right w:val="none" w:sz="0" w:space="0" w:color="auto"/>
                  </w:divBdr>
                </w:div>
                <w:div w:id="488450242">
                  <w:marLeft w:val="640"/>
                  <w:marRight w:val="0"/>
                  <w:marTop w:val="0"/>
                  <w:marBottom w:val="0"/>
                  <w:divBdr>
                    <w:top w:val="none" w:sz="0" w:space="0" w:color="auto"/>
                    <w:left w:val="none" w:sz="0" w:space="0" w:color="auto"/>
                    <w:bottom w:val="none" w:sz="0" w:space="0" w:color="auto"/>
                    <w:right w:val="none" w:sz="0" w:space="0" w:color="auto"/>
                  </w:divBdr>
                </w:div>
                <w:div w:id="564493396">
                  <w:marLeft w:val="640"/>
                  <w:marRight w:val="0"/>
                  <w:marTop w:val="0"/>
                  <w:marBottom w:val="0"/>
                  <w:divBdr>
                    <w:top w:val="none" w:sz="0" w:space="0" w:color="auto"/>
                    <w:left w:val="none" w:sz="0" w:space="0" w:color="auto"/>
                    <w:bottom w:val="none" w:sz="0" w:space="0" w:color="auto"/>
                    <w:right w:val="none" w:sz="0" w:space="0" w:color="auto"/>
                  </w:divBdr>
                </w:div>
                <w:div w:id="571963880">
                  <w:marLeft w:val="640"/>
                  <w:marRight w:val="0"/>
                  <w:marTop w:val="0"/>
                  <w:marBottom w:val="0"/>
                  <w:divBdr>
                    <w:top w:val="none" w:sz="0" w:space="0" w:color="auto"/>
                    <w:left w:val="none" w:sz="0" w:space="0" w:color="auto"/>
                    <w:bottom w:val="none" w:sz="0" w:space="0" w:color="auto"/>
                    <w:right w:val="none" w:sz="0" w:space="0" w:color="auto"/>
                  </w:divBdr>
                </w:div>
                <w:div w:id="633563838">
                  <w:marLeft w:val="640"/>
                  <w:marRight w:val="0"/>
                  <w:marTop w:val="0"/>
                  <w:marBottom w:val="0"/>
                  <w:divBdr>
                    <w:top w:val="none" w:sz="0" w:space="0" w:color="auto"/>
                    <w:left w:val="none" w:sz="0" w:space="0" w:color="auto"/>
                    <w:bottom w:val="none" w:sz="0" w:space="0" w:color="auto"/>
                    <w:right w:val="none" w:sz="0" w:space="0" w:color="auto"/>
                  </w:divBdr>
                </w:div>
                <w:div w:id="736056028">
                  <w:marLeft w:val="640"/>
                  <w:marRight w:val="0"/>
                  <w:marTop w:val="0"/>
                  <w:marBottom w:val="0"/>
                  <w:divBdr>
                    <w:top w:val="none" w:sz="0" w:space="0" w:color="auto"/>
                    <w:left w:val="none" w:sz="0" w:space="0" w:color="auto"/>
                    <w:bottom w:val="none" w:sz="0" w:space="0" w:color="auto"/>
                    <w:right w:val="none" w:sz="0" w:space="0" w:color="auto"/>
                  </w:divBdr>
                </w:div>
                <w:div w:id="737089761">
                  <w:marLeft w:val="640"/>
                  <w:marRight w:val="0"/>
                  <w:marTop w:val="0"/>
                  <w:marBottom w:val="0"/>
                  <w:divBdr>
                    <w:top w:val="none" w:sz="0" w:space="0" w:color="auto"/>
                    <w:left w:val="none" w:sz="0" w:space="0" w:color="auto"/>
                    <w:bottom w:val="none" w:sz="0" w:space="0" w:color="auto"/>
                    <w:right w:val="none" w:sz="0" w:space="0" w:color="auto"/>
                  </w:divBdr>
                </w:div>
                <w:div w:id="741607278">
                  <w:marLeft w:val="640"/>
                  <w:marRight w:val="0"/>
                  <w:marTop w:val="0"/>
                  <w:marBottom w:val="0"/>
                  <w:divBdr>
                    <w:top w:val="none" w:sz="0" w:space="0" w:color="auto"/>
                    <w:left w:val="none" w:sz="0" w:space="0" w:color="auto"/>
                    <w:bottom w:val="none" w:sz="0" w:space="0" w:color="auto"/>
                    <w:right w:val="none" w:sz="0" w:space="0" w:color="auto"/>
                  </w:divBdr>
                </w:div>
                <w:div w:id="928200170">
                  <w:marLeft w:val="640"/>
                  <w:marRight w:val="0"/>
                  <w:marTop w:val="0"/>
                  <w:marBottom w:val="0"/>
                  <w:divBdr>
                    <w:top w:val="none" w:sz="0" w:space="0" w:color="auto"/>
                    <w:left w:val="none" w:sz="0" w:space="0" w:color="auto"/>
                    <w:bottom w:val="none" w:sz="0" w:space="0" w:color="auto"/>
                    <w:right w:val="none" w:sz="0" w:space="0" w:color="auto"/>
                  </w:divBdr>
                </w:div>
                <w:div w:id="981421073">
                  <w:marLeft w:val="640"/>
                  <w:marRight w:val="0"/>
                  <w:marTop w:val="0"/>
                  <w:marBottom w:val="0"/>
                  <w:divBdr>
                    <w:top w:val="none" w:sz="0" w:space="0" w:color="auto"/>
                    <w:left w:val="none" w:sz="0" w:space="0" w:color="auto"/>
                    <w:bottom w:val="none" w:sz="0" w:space="0" w:color="auto"/>
                    <w:right w:val="none" w:sz="0" w:space="0" w:color="auto"/>
                  </w:divBdr>
                </w:div>
                <w:div w:id="1063213991">
                  <w:marLeft w:val="640"/>
                  <w:marRight w:val="0"/>
                  <w:marTop w:val="0"/>
                  <w:marBottom w:val="0"/>
                  <w:divBdr>
                    <w:top w:val="none" w:sz="0" w:space="0" w:color="auto"/>
                    <w:left w:val="none" w:sz="0" w:space="0" w:color="auto"/>
                    <w:bottom w:val="none" w:sz="0" w:space="0" w:color="auto"/>
                    <w:right w:val="none" w:sz="0" w:space="0" w:color="auto"/>
                  </w:divBdr>
                </w:div>
                <w:div w:id="1165051159">
                  <w:marLeft w:val="640"/>
                  <w:marRight w:val="0"/>
                  <w:marTop w:val="0"/>
                  <w:marBottom w:val="0"/>
                  <w:divBdr>
                    <w:top w:val="none" w:sz="0" w:space="0" w:color="auto"/>
                    <w:left w:val="none" w:sz="0" w:space="0" w:color="auto"/>
                    <w:bottom w:val="none" w:sz="0" w:space="0" w:color="auto"/>
                    <w:right w:val="none" w:sz="0" w:space="0" w:color="auto"/>
                  </w:divBdr>
                </w:div>
                <w:div w:id="1176961581">
                  <w:marLeft w:val="640"/>
                  <w:marRight w:val="0"/>
                  <w:marTop w:val="0"/>
                  <w:marBottom w:val="0"/>
                  <w:divBdr>
                    <w:top w:val="none" w:sz="0" w:space="0" w:color="auto"/>
                    <w:left w:val="none" w:sz="0" w:space="0" w:color="auto"/>
                    <w:bottom w:val="none" w:sz="0" w:space="0" w:color="auto"/>
                    <w:right w:val="none" w:sz="0" w:space="0" w:color="auto"/>
                  </w:divBdr>
                </w:div>
                <w:div w:id="1194729577">
                  <w:marLeft w:val="640"/>
                  <w:marRight w:val="0"/>
                  <w:marTop w:val="0"/>
                  <w:marBottom w:val="0"/>
                  <w:divBdr>
                    <w:top w:val="none" w:sz="0" w:space="0" w:color="auto"/>
                    <w:left w:val="none" w:sz="0" w:space="0" w:color="auto"/>
                    <w:bottom w:val="none" w:sz="0" w:space="0" w:color="auto"/>
                    <w:right w:val="none" w:sz="0" w:space="0" w:color="auto"/>
                  </w:divBdr>
                </w:div>
                <w:div w:id="1228147056">
                  <w:marLeft w:val="640"/>
                  <w:marRight w:val="0"/>
                  <w:marTop w:val="0"/>
                  <w:marBottom w:val="0"/>
                  <w:divBdr>
                    <w:top w:val="none" w:sz="0" w:space="0" w:color="auto"/>
                    <w:left w:val="none" w:sz="0" w:space="0" w:color="auto"/>
                    <w:bottom w:val="none" w:sz="0" w:space="0" w:color="auto"/>
                    <w:right w:val="none" w:sz="0" w:space="0" w:color="auto"/>
                  </w:divBdr>
                </w:div>
                <w:div w:id="1244954363">
                  <w:marLeft w:val="640"/>
                  <w:marRight w:val="0"/>
                  <w:marTop w:val="0"/>
                  <w:marBottom w:val="0"/>
                  <w:divBdr>
                    <w:top w:val="none" w:sz="0" w:space="0" w:color="auto"/>
                    <w:left w:val="none" w:sz="0" w:space="0" w:color="auto"/>
                    <w:bottom w:val="none" w:sz="0" w:space="0" w:color="auto"/>
                    <w:right w:val="none" w:sz="0" w:space="0" w:color="auto"/>
                  </w:divBdr>
                </w:div>
                <w:div w:id="1258756473">
                  <w:marLeft w:val="640"/>
                  <w:marRight w:val="0"/>
                  <w:marTop w:val="0"/>
                  <w:marBottom w:val="0"/>
                  <w:divBdr>
                    <w:top w:val="none" w:sz="0" w:space="0" w:color="auto"/>
                    <w:left w:val="none" w:sz="0" w:space="0" w:color="auto"/>
                    <w:bottom w:val="none" w:sz="0" w:space="0" w:color="auto"/>
                    <w:right w:val="none" w:sz="0" w:space="0" w:color="auto"/>
                  </w:divBdr>
                </w:div>
                <w:div w:id="1352342475">
                  <w:marLeft w:val="640"/>
                  <w:marRight w:val="0"/>
                  <w:marTop w:val="0"/>
                  <w:marBottom w:val="0"/>
                  <w:divBdr>
                    <w:top w:val="none" w:sz="0" w:space="0" w:color="auto"/>
                    <w:left w:val="none" w:sz="0" w:space="0" w:color="auto"/>
                    <w:bottom w:val="none" w:sz="0" w:space="0" w:color="auto"/>
                    <w:right w:val="none" w:sz="0" w:space="0" w:color="auto"/>
                  </w:divBdr>
                </w:div>
                <w:div w:id="1428042902">
                  <w:marLeft w:val="640"/>
                  <w:marRight w:val="0"/>
                  <w:marTop w:val="0"/>
                  <w:marBottom w:val="0"/>
                  <w:divBdr>
                    <w:top w:val="none" w:sz="0" w:space="0" w:color="auto"/>
                    <w:left w:val="none" w:sz="0" w:space="0" w:color="auto"/>
                    <w:bottom w:val="none" w:sz="0" w:space="0" w:color="auto"/>
                    <w:right w:val="none" w:sz="0" w:space="0" w:color="auto"/>
                  </w:divBdr>
                </w:div>
                <w:div w:id="1466779377">
                  <w:marLeft w:val="640"/>
                  <w:marRight w:val="0"/>
                  <w:marTop w:val="0"/>
                  <w:marBottom w:val="0"/>
                  <w:divBdr>
                    <w:top w:val="none" w:sz="0" w:space="0" w:color="auto"/>
                    <w:left w:val="none" w:sz="0" w:space="0" w:color="auto"/>
                    <w:bottom w:val="none" w:sz="0" w:space="0" w:color="auto"/>
                    <w:right w:val="none" w:sz="0" w:space="0" w:color="auto"/>
                  </w:divBdr>
                </w:div>
                <w:div w:id="1475101696">
                  <w:marLeft w:val="640"/>
                  <w:marRight w:val="0"/>
                  <w:marTop w:val="0"/>
                  <w:marBottom w:val="0"/>
                  <w:divBdr>
                    <w:top w:val="none" w:sz="0" w:space="0" w:color="auto"/>
                    <w:left w:val="none" w:sz="0" w:space="0" w:color="auto"/>
                    <w:bottom w:val="none" w:sz="0" w:space="0" w:color="auto"/>
                    <w:right w:val="none" w:sz="0" w:space="0" w:color="auto"/>
                  </w:divBdr>
                </w:div>
                <w:div w:id="1478380720">
                  <w:marLeft w:val="640"/>
                  <w:marRight w:val="0"/>
                  <w:marTop w:val="0"/>
                  <w:marBottom w:val="0"/>
                  <w:divBdr>
                    <w:top w:val="none" w:sz="0" w:space="0" w:color="auto"/>
                    <w:left w:val="none" w:sz="0" w:space="0" w:color="auto"/>
                    <w:bottom w:val="none" w:sz="0" w:space="0" w:color="auto"/>
                    <w:right w:val="none" w:sz="0" w:space="0" w:color="auto"/>
                  </w:divBdr>
                </w:div>
                <w:div w:id="1502116432">
                  <w:marLeft w:val="640"/>
                  <w:marRight w:val="0"/>
                  <w:marTop w:val="0"/>
                  <w:marBottom w:val="0"/>
                  <w:divBdr>
                    <w:top w:val="none" w:sz="0" w:space="0" w:color="auto"/>
                    <w:left w:val="none" w:sz="0" w:space="0" w:color="auto"/>
                    <w:bottom w:val="none" w:sz="0" w:space="0" w:color="auto"/>
                    <w:right w:val="none" w:sz="0" w:space="0" w:color="auto"/>
                  </w:divBdr>
                </w:div>
                <w:div w:id="1524396200">
                  <w:marLeft w:val="640"/>
                  <w:marRight w:val="0"/>
                  <w:marTop w:val="0"/>
                  <w:marBottom w:val="0"/>
                  <w:divBdr>
                    <w:top w:val="none" w:sz="0" w:space="0" w:color="auto"/>
                    <w:left w:val="none" w:sz="0" w:space="0" w:color="auto"/>
                    <w:bottom w:val="none" w:sz="0" w:space="0" w:color="auto"/>
                    <w:right w:val="none" w:sz="0" w:space="0" w:color="auto"/>
                  </w:divBdr>
                </w:div>
                <w:div w:id="1602453348">
                  <w:marLeft w:val="640"/>
                  <w:marRight w:val="0"/>
                  <w:marTop w:val="0"/>
                  <w:marBottom w:val="0"/>
                  <w:divBdr>
                    <w:top w:val="none" w:sz="0" w:space="0" w:color="auto"/>
                    <w:left w:val="none" w:sz="0" w:space="0" w:color="auto"/>
                    <w:bottom w:val="none" w:sz="0" w:space="0" w:color="auto"/>
                    <w:right w:val="none" w:sz="0" w:space="0" w:color="auto"/>
                  </w:divBdr>
                </w:div>
                <w:div w:id="1607813227">
                  <w:marLeft w:val="640"/>
                  <w:marRight w:val="0"/>
                  <w:marTop w:val="0"/>
                  <w:marBottom w:val="0"/>
                  <w:divBdr>
                    <w:top w:val="none" w:sz="0" w:space="0" w:color="auto"/>
                    <w:left w:val="none" w:sz="0" w:space="0" w:color="auto"/>
                    <w:bottom w:val="none" w:sz="0" w:space="0" w:color="auto"/>
                    <w:right w:val="none" w:sz="0" w:space="0" w:color="auto"/>
                  </w:divBdr>
                </w:div>
                <w:div w:id="1671786928">
                  <w:marLeft w:val="640"/>
                  <w:marRight w:val="0"/>
                  <w:marTop w:val="0"/>
                  <w:marBottom w:val="0"/>
                  <w:divBdr>
                    <w:top w:val="none" w:sz="0" w:space="0" w:color="auto"/>
                    <w:left w:val="none" w:sz="0" w:space="0" w:color="auto"/>
                    <w:bottom w:val="none" w:sz="0" w:space="0" w:color="auto"/>
                    <w:right w:val="none" w:sz="0" w:space="0" w:color="auto"/>
                  </w:divBdr>
                </w:div>
                <w:div w:id="1795832044">
                  <w:marLeft w:val="640"/>
                  <w:marRight w:val="0"/>
                  <w:marTop w:val="0"/>
                  <w:marBottom w:val="0"/>
                  <w:divBdr>
                    <w:top w:val="none" w:sz="0" w:space="0" w:color="auto"/>
                    <w:left w:val="none" w:sz="0" w:space="0" w:color="auto"/>
                    <w:bottom w:val="none" w:sz="0" w:space="0" w:color="auto"/>
                    <w:right w:val="none" w:sz="0" w:space="0" w:color="auto"/>
                  </w:divBdr>
                </w:div>
                <w:div w:id="1823546639">
                  <w:marLeft w:val="640"/>
                  <w:marRight w:val="0"/>
                  <w:marTop w:val="0"/>
                  <w:marBottom w:val="0"/>
                  <w:divBdr>
                    <w:top w:val="none" w:sz="0" w:space="0" w:color="auto"/>
                    <w:left w:val="none" w:sz="0" w:space="0" w:color="auto"/>
                    <w:bottom w:val="none" w:sz="0" w:space="0" w:color="auto"/>
                    <w:right w:val="none" w:sz="0" w:space="0" w:color="auto"/>
                  </w:divBdr>
                </w:div>
                <w:div w:id="1844935444">
                  <w:marLeft w:val="640"/>
                  <w:marRight w:val="0"/>
                  <w:marTop w:val="0"/>
                  <w:marBottom w:val="0"/>
                  <w:divBdr>
                    <w:top w:val="none" w:sz="0" w:space="0" w:color="auto"/>
                    <w:left w:val="none" w:sz="0" w:space="0" w:color="auto"/>
                    <w:bottom w:val="none" w:sz="0" w:space="0" w:color="auto"/>
                    <w:right w:val="none" w:sz="0" w:space="0" w:color="auto"/>
                  </w:divBdr>
                </w:div>
                <w:div w:id="1852797889">
                  <w:marLeft w:val="640"/>
                  <w:marRight w:val="0"/>
                  <w:marTop w:val="0"/>
                  <w:marBottom w:val="0"/>
                  <w:divBdr>
                    <w:top w:val="none" w:sz="0" w:space="0" w:color="auto"/>
                    <w:left w:val="none" w:sz="0" w:space="0" w:color="auto"/>
                    <w:bottom w:val="none" w:sz="0" w:space="0" w:color="auto"/>
                    <w:right w:val="none" w:sz="0" w:space="0" w:color="auto"/>
                  </w:divBdr>
                </w:div>
                <w:div w:id="1879665367">
                  <w:marLeft w:val="640"/>
                  <w:marRight w:val="0"/>
                  <w:marTop w:val="0"/>
                  <w:marBottom w:val="0"/>
                  <w:divBdr>
                    <w:top w:val="none" w:sz="0" w:space="0" w:color="auto"/>
                    <w:left w:val="none" w:sz="0" w:space="0" w:color="auto"/>
                    <w:bottom w:val="none" w:sz="0" w:space="0" w:color="auto"/>
                    <w:right w:val="none" w:sz="0" w:space="0" w:color="auto"/>
                  </w:divBdr>
                </w:div>
                <w:div w:id="1976719688">
                  <w:marLeft w:val="640"/>
                  <w:marRight w:val="0"/>
                  <w:marTop w:val="0"/>
                  <w:marBottom w:val="0"/>
                  <w:divBdr>
                    <w:top w:val="none" w:sz="0" w:space="0" w:color="auto"/>
                    <w:left w:val="none" w:sz="0" w:space="0" w:color="auto"/>
                    <w:bottom w:val="none" w:sz="0" w:space="0" w:color="auto"/>
                    <w:right w:val="none" w:sz="0" w:space="0" w:color="auto"/>
                  </w:divBdr>
                </w:div>
                <w:div w:id="2037731818">
                  <w:marLeft w:val="640"/>
                  <w:marRight w:val="0"/>
                  <w:marTop w:val="0"/>
                  <w:marBottom w:val="0"/>
                  <w:divBdr>
                    <w:top w:val="none" w:sz="0" w:space="0" w:color="auto"/>
                    <w:left w:val="none" w:sz="0" w:space="0" w:color="auto"/>
                    <w:bottom w:val="none" w:sz="0" w:space="0" w:color="auto"/>
                    <w:right w:val="none" w:sz="0" w:space="0" w:color="auto"/>
                  </w:divBdr>
                </w:div>
                <w:div w:id="212561723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813984340">
          <w:marLeft w:val="640"/>
          <w:marRight w:val="0"/>
          <w:marTop w:val="0"/>
          <w:marBottom w:val="0"/>
          <w:divBdr>
            <w:top w:val="none" w:sz="0" w:space="0" w:color="auto"/>
            <w:left w:val="none" w:sz="0" w:space="0" w:color="auto"/>
            <w:bottom w:val="none" w:sz="0" w:space="0" w:color="auto"/>
            <w:right w:val="none" w:sz="0" w:space="0" w:color="auto"/>
          </w:divBdr>
        </w:div>
        <w:div w:id="1816751086">
          <w:marLeft w:val="640"/>
          <w:marRight w:val="0"/>
          <w:marTop w:val="0"/>
          <w:marBottom w:val="0"/>
          <w:divBdr>
            <w:top w:val="none" w:sz="0" w:space="0" w:color="auto"/>
            <w:left w:val="none" w:sz="0" w:space="0" w:color="auto"/>
            <w:bottom w:val="none" w:sz="0" w:space="0" w:color="auto"/>
            <w:right w:val="none" w:sz="0" w:space="0" w:color="auto"/>
          </w:divBdr>
        </w:div>
        <w:div w:id="1900703137">
          <w:marLeft w:val="640"/>
          <w:marRight w:val="0"/>
          <w:marTop w:val="0"/>
          <w:marBottom w:val="0"/>
          <w:divBdr>
            <w:top w:val="none" w:sz="0" w:space="0" w:color="auto"/>
            <w:left w:val="none" w:sz="0" w:space="0" w:color="auto"/>
            <w:bottom w:val="none" w:sz="0" w:space="0" w:color="auto"/>
            <w:right w:val="none" w:sz="0" w:space="0" w:color="auto"/>
          </w:divBdr>
        </w:div>
        <w:div w:id="2013217841">
          <w:marLeft w:val="640"/>
          <w:marRight w:val="0"/>
          <w:marTop w:val="0"/>
          <w:marBottom w:val="0"/>
          <w:divBdr>
            <w:top w:val="none" w:sz="0" w:space="0" w:color="auto"/>
            <w:left w:val="none" w:sz="0" w:space="0" w:color="auto"/>
            <w:bottom w:val="none" w:sz="0" w:space="0" w:color="auto"/>
            <w:right w:val="none" w:sz="0" w:space="0" w:color="auto"/>
          </w:divBdr>
        </w:div>
      </w:divsChild>
    </w:div>
    <w:div w:id="460542105">
      <w:bodyDiv w:val="1"/>
      <w:marLeft w:val="0"/>
      <w:marRight w:val="0"/>
      <w:marTop w:val="0"/>
      <w:marBottom w:val="0"/>
      <w:divBdr>
        <w:top w:val="none" w:sz="0" w:space="0" w:color="auto"/>
        <w:left w:val="none" w:sz="0" w:space="0" w:color="auto"/>
        <w:bottom w:val="none" w:sz="0" w:space="0" w:color="auto"/>
        <w:right w:val="none" w:sz="0" w:space="0" w:color="auto"/>
      </w:divBdr>
      <w:divsChild>
        <w:div w:id="125319490">
          <w:marLeft w:val="640"/>
          <w:marRight w:val="0"/>
          <w:marTop w:val="0"/>
          <w:marBottom w:val="0"/>
          <w:divBdr>
            <w:top w:val="none" w:sz="0" w:space="0" w:color="auto"/>
            <w:left w:val="none" w:sz="0" w:space="0" w:color="auto"/>
            <w:bottom w:val="none" w:sz="0" w:space="0" w:color="auto"/>
            <w:right w:val="none" w:sz="0" w:space="0" w:color="auto"/>
          </w:divBdr>
        </w:div>
        <w:div w:id="282226695">
          <w:marLeft w:val="640"/>
          <w:marRight w:val="0"/>
          <w:marTop w:val="0"/>
          <w:marBottom w:val="0"/>
          <w:divBdr>
            <w:top w:val="none" w:sz="0" w:space="0" w:color="auto"/>
            <w:left w:val="none" w:sz="0" w:space="0" w:color="auto"/>
            <w:bottom w:val="none" w:sz="0" w:space="0" w:color="auto"/>
            <w:right w:val="none" w:sz="0" w:space="0" w:color="auto"/>
          </w:divBdr>
        </w:div>
        <w:div w:id="770856953">
          <w:marLeft w:val="640"/>
          <w:marRight w:val="0"/>
          <w:marTop w:val="0"/>
          <w:marBottom w:val="0"/>
          <w:divBdr>
            <w:top w:val="none" w:sz="0" w:space="0" w:color="auto"/>
            <w:left w:val="none" w:sz="0" w:space="0" w:color="auto"/>
            <w:bottom w:val="none" w:sz="0" w:space="0" w:color="auto"/>
            <w:right w:val="none" w:sz="0" w:space="0" w:color="auto"/>
          </w:divBdr>
        </w:div>
        <w:div w:id="804395025">
          <w:marLeft w:val="640"/>
          <w:marRight w:val="0"/>
          <w:marTop w:val="0"/>
          <w:marBottom w:val="0"/>
          <w:divBdr>
            <w:top w:val="none" w:sz="0" w:space="0" w:color="auto"/>
            <w:left w:val="none" w:sz="0" w:space="0" w:color="auto"/>
            <w:bottom w:val="none" w:sz="0" w:space="0" w:color="auto"/>
            <w:right w:val="none" w:sz="0" w:space="0" w:color="auto"/>
          </w:divBdr>
        </w:div>
        <w:div w:id="816385614">
          <w:marLeft w:val="640"/>
          <w:marRight w:val="0"/>
          <w:marTop w:val="0"/>
          <w:marBottom w:val="0"/>
          <w:divBdr>
            <w:top w:val="none" w:sz="0" w:space="0" w:color="auto"/>
            <w:left w:val="none" w:sz="0" w:space="0" w:color="auto"/>
            <w:bottom w:val="none" w:sz="0" w:space="0" w:color="auto"/>
            <w:right w:val="none" w:sz="0" w:space="0" w:color="auto"/>
          </w:divBdr>
        </w:div>
        <w:div w:id="1293100142">
          <w:marLeft w:val="640"/>
          <w:marRight w:val="0"/>
          <w:marTop w:val="0"/>
          <w:marBottom w:val="0"/>
          <w:divBdr>
            <w:top w:val="none" w:sz="0" w:space="0" w:color="auto"/>
            <w:left w:val="none" w:sz="0" w:space="0" w:color="auto"/>
            <w:bottom w:val="none" w:sz="0" w:space="0" w:color="auto"/>
            <w:right w:val="none" w:sz="0" w:space="0" w:color="auto"/>
          </w:divBdr>
        </w:div>
        <w:div w:id="1323392892">
          <w:marLeft w:val="640"/>
          <w:marRight w:val="0"/>
          <w:marTop w:val="0"/>
          <w:marBottom w:val="0"/>
          <w:divBdr>
            <w:top w:val="none" w:sz="0" w:space="0" w:color="auto"/>
            <w:left w:val="none" w:sz="0" w:space="0" w:color="auto"/>
            <w:bottom w:val="none" w:sz="0" w:space="0" w:color="auto"/>
            <w:right w:val="none" w:sz="0" w:space="0" w:color="auto"/>
          </w:divBdr>
        </w:div>
        <w:div w:id="1527867404">
          <w:marLeft w:val="640"/>
          <w:marRight w:val="0"/>
          <w:marTop w:val="0"/>
          <w:marBottom w:val="0"/>
          <w:divBdr>
            <w:top w:val="none" w:sz="0" w:space="0" w:color="auto"/>
            <w:left w:val="none" w:sz="0" w:space="0" w:color="auto"/>
            <w:bottom w:val="none" w:sz="0" w:space="0" w:color="auto"/>
            <w:right w:val="none" w:sz="0" w:space="0" w:color="auto"/>
          </w:divBdr>
        </w:div>
        <w:div w:id="1977877434">
          <w:marLeft w:val="640"/>
          <w:marRight w:val="0"/>
          <w:marTop w:val="0"/>
          <w:marBottom w:val="0"/>
          <w:divBdr>
            <w:top w:val="none" w:sz="0" w:space="0" w:color="auto"/>
            <w:left w:val="none" w:sz="0" w:space="0" w:color="auto"/>
            <w:bottom w:val="none" w:sz="0" w:space="0" w:color="auto"/>
            <w:right w:val="none" w:sz="0" w:space="0" w:color="auto"/>
          </w:divBdr>
        </w:div>
      </w:divsChild>
    </w:div>
    <w:div w:id="462693529">
      <w:bodyDiv w:val="1"/>
      <w:marLeft w:val="0"/>
      <w:marRight w:val="0"/>
      <w:marTop w:val="0"/>
      <w:marBottom w:val="0"/>
      <w:divBdr>
        <w:top w:val="none" w:sz="0" w:space="0" w:color="auto"/>
        <w:left w:val="none" w:sz="0" w:space="0" w:color="auto"/>
        <w:bottom w:val="none" w:sz="0" w:space="0" w:color="auto"/>
        <w:right w:val="none" w:sz="0" w:space="0" w:color="auto"/>
      </w:divBdr>
      <w:divsChild>
        <w:div w:id="363990937">
          <w:marLeft w:val="640"/>
          <w:marRight w:val="0"/>
          <w:marTop w:val="0"/>
          <w:marBottom w:val="0"/>
          <w:divBdr>
            <w:top w:val="none" w:sz="0" w:space="0" w:color="auto"/>
            <w:left w:val="none" w:sz="0" w:space="0" w:color="auto"/>
            <w:bottom w:val="none" w:sz="0" w:space="0" w:color="auto"/>
            <w:right w:val="none" w:sz="0" w:space="0" w:color="auto"/>
          </w:divBdr>
        </w:div>
        <w:div w:id="503203026">
          <w:marLeft w:val="640"/>
          <w:marRight w:val="0"/>
          <w:marTop w:val="0"/>
          <w:marBottom w:val="0"/>
          <w:divBdr>
            <w:top w:val="none" w:sz="0" w:space="0" w:color="auto"/>
            <w:left w:val="none" w:sz="0" w:space="0" w:color="auto"/>
            <w:bottom w:val="none" w:sz="0" w:space="0" w:color="auto"/>
            <w:right w:val="none" w:sz="0" w:space="0" w:color="auto"/>
          </w:divBdr>
        </w:div>
        <w:div w:id="698554389">
          <w:marLeft w:val="640"/>
          <w:marRight w:val="0"/>
          <w:marTop w:val="0"/>
          <w:marBottom w:val="0"/>
          <w:divBdr>
            <w:top w:val="none" w:sz="0" w:space="0" w:color="auto"/>
            <w:left w:val="none" w:sz="0" w:space="0" w:color="auto"/>
            <w:bottom w:val="none" w:sz="0" w:space="0" w:color="auto"/>
            <w:right w:val="none" w:sz="0" w:space="0" w:color="auto"/>
          </w:divBdr>
        </w:div>
        <w:div w:id="1011375594">
          <w:marLeft w:val="640"/>
          <w:marRight w:val="0"/>
          <w:marTop w:val="0"/>
          <w:marBottom w:val="0"/>
          <w:divBdr>
            <w:top w:val="none" w:sz="0" w:space="0" w:color="auto"/>
            <w:left w:val="none" w:sz="0" w:space="0" w:color="auto"/>
            <w:bottom w:val="none" w:sz="0" w:space="0" w:color="auto"/>
            <w:right w:val="none" w:sz="0" w:space="0" w:color="auto"/>
          </w:divBdr>
        </w:div>
        <w:div w:id="1401514221">
          <w:marLeft w:val="640"/>
          <w:marRight w:val="0"/>
          <w:marTop w:val="0"/>
          <w:marBottom w:val="0"/>
          <w:divBdr>
            <w:top w:val="none" w:sz="0" w:space="0" w:color="auto"/>
            <w:left w:val="none" w:sz="0" w:space="0" w:color="auto"/>
            <w:bottom w:val="none" w:sz="0" w:space="0" w:color="auto"/>
            <w:right w:val="none" w:sz="0" w:space="0" w:color="auto"/>
          </w:divBdr>
        </w:div>
        <w:div w:id="1586956230">
          <w:marLeft w:val="640"/>
          <w:marRight w:val="0"/>
          <w:marTop w:val="0"/>
          <w:marBottom w:val="0"/>
          <w:divBdr>
            <w:top w:val="none" w:sz="0" w:space="0" w:color="auto"/>
            <w:left w:val="none" w:sz="0" w:space="0" w:color="auto"/>
            <w:bottom w:val="none" w:sz="0" w:space="0" w:color="auto"/>
            <w:right w:val="none" w:sz="0" w:space="0" w:color="auto"/>
          </w:divBdr>
        </w:div>
        <w:div w:id="1933002124">
          <w:marLeft w:val="640"/>
          <w:marRight w:val="0"/>
          <w:marTop w:val="0"/>
          <w:marBottom w:val="0"/>
          <w:divBdr>
            <w:top w:val="none" w:sz="0" w:space="0" w:color="auto"/>
            <w:left w:val="none" w:sz="0" w:space="0" w:color="auto"/>
            <w:bottom w:val="none" w:sz="0" w:space="0" w:color="auto"/>
            <w:right w:val="none" w:sz="0" w:space="0" w:color="auto"/>
          </w:divBdr>
        </w:div>
        <w:div w:id="1933853086">
          <w:marLeft w:val="640"/>
          <w:marRight w:val="0"/>
          <w:marTop w:val="0"/>
          <w:marBottom w:val="0"/>
          <w:divBdr>
            <w:top w:val="none" w:sz="0" w:space="0" w:color="auto"/>
            <w:left w:val="none" w:sz="0" w:space="0" w:color="auto"/>
            <w:bottom w:val="none" w:sz="0" w:space="0" w:color="auto"/>
            <w:right w:val="none" w:sz="0" w:space="0" w:color="auto"/>
          </w:divBdr>
        </w:div>
        <w:div w:id="1967351826">
          <w:marLeft w:val="640"/>
          <w:marRight w:val="0"/>
          <w:marTop w:val="0"/>
          <w:marBottom w:val="0"/>
          <w:divBdr>
            <w:top w:val="none" w:sz="0" w:space="0" w:color="auto"/>
            <w:left w:val="none" w:sz="0" w:space="0" w:color="auto"/>
            <w:bottom w:val="none" w:sz="0" w:space="0" w:color="auto"/>
            <w:right w:val="none" w:sz="0" w:space="0" w:color="auto"/>
          </w:divBdr>
        </w:div>
        <w:div w:id="1991784809">
          <w:marLeft w:val="640"/>
          <w:marRight w:val="0"/>
          <w:marTop w:val="0"/>
          <w:marBottom w:val="0"/>
          <w:divBdr>
            <w:top w:val="none" w:sz="0" w:space="0" w:color="auto"/>
            <w:left w:val="none" w:sz="0" w:space="0" w:color="auto"/>
            <w:bottom w:val="none" w:sz="0" w:space="0" w:color="auto"/>
            <w:right w:val="none" w:sz="0" w:space="0" w:color="auto"/>
          </w:divBdr>
        </w:div>
      </w:divsChild>
    </w:div>
    <w:div w:id="478806551">
      <w:bodyDiv w:val="1"/>
      <w:marLeft w:val="0"/>
      <w:marRight w:val="0"/>
      <w:marTop w:val="0"/>
      <w:marBottom w:val="0"/>
      <w:divBdr>
        <w:top w:val="none" w:sz="0" w:space="0" w:color="auto"/>
        <w:left w:val="none" w:sz="0" w:space="0" w:color="auto"/>
        <w:bottom w:val="none" w:sz="0" w:space="0" w:color="auto"/>
        <w:right w:val="none" w:sz="0" w:space="0" w:color="auto"/>
      </w:divBdr>
    </w:div>
    <w:div w:id="513571852">
      <w:bodyDiv w:val="1"/>
      <w:marLeft w:val="0"/>
      <w:marRight w:val="0"/>
      <w:marTop w:val="0"/>
      <w:marBottom w:val="0"/>
      <w:divBdr>
        <w:top w:val="none" w:sz="0" w:space="0" w:color="auto"/>
        <w:left w:val="none" w:sz="0" w:space="0" w:color="auto"/>
        <w:bottom w:val="none" w:sz="0" w:space="0" w:color="auto"/>
        <w:right w:val="none" w:sz="0" w:space="0" w:color="auto"/>
      </w:divBdr>
      <w:divsChild>
        <w:div w:id="4482218">
          <w:marLeft w:val="640"/>
          <w:marRight w:val="0"/>
          <w:marTop w:val="0"/>
          <w:marBottom w:val="0"/>
          <w:divBdr>
            <w:top w:val="none" w:sz="0" w:space="0" w:color="auto"/>
            <w:left w:val="none" w:sz="0" w:space="0" w:color="auto"/>
            <w:bottom w:val="none" w:sz="0" w:space="0" w:color="auto"/>
            <w:right w:val="none" w:sz="0" w:space="0" w:color="auto"/>
          </w:divBdr>
        </w:div>
        <w:div w:id="28846783">
          <w:marLeft w:val="640"/>
          <w:marRight w:val="0"/>
          <w:marTop w:val="0"/>
          <w:marBottom w:val="0"/>
          <w:divBdr>
            <w:top w:val="none" w:sz="0" w:space="0" w:color="auto"/>
            <w:left w:val="none" w:sz="0" w:space="0" w:color="auto"/>
            <w:bottom w:val="none" w:sz="0" w:space="0" w:color="auto"/>
            <w:right w:val="none" w:sz="0" w:space="0" w:color="auto"/>
          </w:divBdr>
        </w:div>
        <w:div w:id="32196913">
          <w:marLeft w:val="640"/>
          <w:marRight w:val="0"/>
          <w:marTop w:val="0"/>
          <w:marBottom w:val="0"/>
          <w:divBdr>
            <w:top w:val="none" w:sz="0" w:space="0" w:color="auto"/>
            <w:left w:val="none" w:sz="0" w:space="0" w:color="auto"/>
            <w:bottom w:val="none" w:sz="0" w:space="0" w:color="auto"/>
            <w:right w:val="none" w:sz="0" w:space="0" w:color="auto"/>
          </w:divBdr>
        </w:div>
        <w:div w:id="75590854">
          <w:marLeft w:val="640"/>
          <w:marRight w:val="0"/>
          <w:marTop w:val="0"/>
          <w:marBottom w:val="0"/>
          <w:divBdr>
            <w:top w:val="none" w:sz="0" w:space="0" w:color="auto"/>
            <w:left w:val="none" w:sz="0" w:space="0" w:color="auto"/>
            <w:bottom w:val="none" w:sz="0" w:space="0" w:color="auto"/>
            <w:right w:val="none" w:sz="0" w:space="0" w:color="auto"/>
          </w:divBdr>
        </w:div>
        <w:div w:id="83847786">
          <w:marLeft w:val="640"/>
          <w:marRight w:val="0"/>
          <w:marTop w:val="0"/>
          <w:marBottom w:val="0"/>
          <w:divBdr>
            <w:top w:val="none" w:sz="0" w:space="0" w:color="auto"/>
            <w:left w:val="none" w:sz="0" w:space="0" w:color="auto"/>
            <w:bottom w:val="none" w:sz="0" w:space="0" w:color="auto"/>
            <w:right w:val="none" w:sz="0" w:space="0" w:color="auto"/>
          </w:divBdr>
        </w:div>
        <w:div w:id="140004375">
          <w:marLeft w:val="640"/>
          <w:marRight w:val="0"/>
          <w:marTop w:val="0"/>
          <w:marBottom w:val="0"/>
          <w:divBdr>
            <w:top w:val="none" w:sz="0" w:space="0" w:color="auto"/>
            <w:left w:val="none" w:sz="0" w:space="0" w:color="auto"/>
            <w:bottom w:val="none" w:sz="0" w:space="0" w:color="auto"/>
            <w:right w:val="none" w:sz="0" w:space="0" w:color="auto"/>
          </w:divBdr>
        </w:div>
        <w:div w:id="140119577">
          <w:marLeft w:val="640"/>
          <w:marRight w:val="0"/>
          <w:marTop w:val="0"/>
          <w:marBottom w:val="0"/>
          <w:divBdr>
            <w:top w:val="none" w:sz="0" w:space="0" w:color="auto"/>
            <w:left w:val="none" w:sz="0" w:space="0" w:color="auto"/>
            <w:bottom w:val="none" w:sz="0" w:space="0" w:color="auto"/>
            <w:right w:val="none" w:sz="0" w:space="0" w:color="auto"/>
          </w:divBdr>
        </w:div>
        <w:div w:id="143814134">
          <w:marLeft w:val="640"/>
          <w:marRight w:val="0"/>
          <w:marTop w:val="0"/>
          <w:marBottom w:val="0"/>
          <w:divBdr>
            <w:top w:val="none" w:sz="0" w:space="0" w:color="auto"/>
            <w:left w:val="none" w:sz="0" w:space="0" w:color="auto"/>
            <w:bottom w:val="none" w:sz="0" w:space="0" w:color="auto"/>
            <w:right w:val="none" w:sz="0" w:space="0" w:color="auto"/>
          </w:divBdr>
        </w:div>
        <w:div w:id="147018244">
          <w:marLeft w:val="640"/>
          <w:marRight w:val="0"/>
          <w:marTop w:val="0"/>
          <w:marBottom w:val="0"/>
          <w:divBdr>
            <w:top w:val="none" w:sz="0" w:space="0" w:color="auto"/>
            <w:left w:val="none" w:sz="0" w:space="0" w:color="auto"/>
            <w:bottom w:val="none" w:sz="0" w:space="0" w:color="auto"/>
            <w:right w:val="none" w:sz="0" w:space="0" w:color="auto"/>
          </w:divBdr>
        </w:div>
        <w:div w:id="174807607">
          <w:marLeft w:val="640"/>
          <w:marRight w:val="0"/>
          <w:marTop w:val="0"/>
          <w:marBottom w:val="0"/>
          <w:divBdr>
            <w:top w:val="none" w:sz="0" w:space="0" w:color="auto"/>
            <w:left w:val="none" w:sz="0" w:space="0" w:color="auto"/>
            <w:bottom w:val="none" w:sz="0" w:space="0" w:color="auto"/>
            <w:right w:val="none" w:sz="0" w:space="0" w:color="auto"/>
          </w:divBdr>
        </w:div>
        <w:div w:id="219287413">
          <w:marLeft w:val="640"/>
          <w:marRight w:val="0"/>
          <w:marTop w:val="0"/>
          <w:marBottom w:val="0"/>
          <w:divBdr>
            <w:top w:val="none" w:sz="0" w:space="0" w:color="auto"/>
            <w:left w:val="none" w:sz="0" w:space="0" w:color="auto"/>
            <w:bottom w:val="none" w:sz="0" w:space="0" w:color="auto"/>
            <w:right w:val="none" w:sz="0" w:space="0" w:color="auto"/>
          </w:divBdr>
        </w:div>
        <w:div w:id="283081418">
          <w:marLeft w:val="640"/>
          <w:marRight w:val="0"/>
          <w:marTop w:val="0"/>
          <w:marBottom w:val="0"/>
          <w:divBdr>
            <w:top w:val="none" w:sz="0" w:space="0" w:color="auto"/>
            <w:left w:val="none" w:sz="0" w:space="0" w:color="auto"/>
            <w:bottom w:val="none" w:sz="0" w:space="0" w:color="auto"/>
            <w:right w:val="none" w:sz="0" w:space="0" w:color="auto"/>
          </w:divBdr>
        </w:div>
        <w:div w:id="346949731">
          <w:marLeft w:val="640"/>
          <w:marRight w:val="0"/>
          <w:marTop w:val="0"/>
          <w:marBottom w:val="0"/>
          <w:divBdr>
            <w:top w:val="none" w:sz="0" w:space="0" w:color="auto"/>
            <w:left w:val="none" w:sz="0" w:space="0" w:color="auto"/>
            <w:bottom w:val="none" w:sz="0" w:space="0" w:color="auto"/>
            <w:right w:val="none" w:sz="0" w:space="0" w:color="auto"/>
          </w:divBdr>
        </w:div>
        <w:div w:id="368184980">
          <w:marLeft w:val="640"/>
          <w:marRight w:val="0"/>
          <w:marTop w:val="0"/>
          <w:marBottom w:val="0"/>
          <w:divBdr>
            <w:top w:val="none" w:sz="0" w:space="0" w:color="auto"/>
            <w:left w:val="none" w:sz="0" w:space="0" w:color="auto"/>
            <w:bottom w:val="none" w:sz="0" w:space="0" w:color="auto"/>
            <w:right w:val="none" w:sz="0" w:space="0" w:color="auto"/>
          </w:divBdr>
        </w:div>
        <w:div w:id="382559711">
          <w:marLeft w:val="640"/>
          <w:marRight w:val="0"/>
          <w:marTop w:val="0"/>
          <w:marBottom w:val="0"/>
          <w:divBdr>
            <w:top w:val="none" w:sz="0" w:space="0" w:color="auto"/>
            <w:left w:val="none" w:sz="0" w:space="0" w:color="auto"/>
            <w:bottom w:val="none" w:sz="0" w:space="0" w:color="auto"/>
            <w:right w:val="none" w:sz="0" w:space="0" w:color="auto"/>
          </w:divBdr>
        </w:div>
        <w:div w:id="391588190">
          <w:marLeft w:val="640"/>
          <w:marRight w:val="0"/>
          <w:marTop w:val="0"/>
          <w:marBottom w:val="0"/>
          <w:divBdr>
            <w:top w:val="none" w:sz="0" w:space="0" w:color="auto"/>
            <w:left w:val="none" w:sz="0" w:space="0" w:color="auto"/>
            <w:bottom w:val="none" w:sz="0" w:space="0" w:color="auto"/>
            <w:right w:val="none" w:sz="0" w:space="0" w:color="auto"/>
          </w:divBdr>
        </w:div>
        <w:div w:id="430470106">
          <w:marLeft w:val="640"/>
          <w:marRight w:val="0"/>
          <w:marTop w:val="0"/>
          <w:marBottom w:val="0"/>
          <w:divBdr>
            <w:top w:val="none" w:sz="0" w:space="0" w:color="auto"/>
            <w:left w:val="none" w:sz="0" w:space="0" w:color="auto"/>
            <w:bottom w:val="none" w:sz="0" w:space="0" w:color="auto"/>
            <w:right w:val="none" w:sz="0" w:space="0" w:color="auto"/>
          </w:divBdr>
        </w:div>
        <w:div w:id="434832664">
          <w:marLeft w:val="640"/>
          <w:marRight w:val="0"/>
          <w:marTop w:val="0"/>
          <w:marBottom w:val="0"/>
          <w:divBdr>
            <w:top w:val="none" w:sz="0" w:space="0" w:color="auto"/>
            <w:left w:val="none" w:sz="0" w:space="0" w:color="auto"/>
            <w:bottom w:val="none" w:sz="0" w:space="0" w:color="auto"/>
            <w:right w:val="none" w:sz="0" w:space="0" w:color="auto"/>
          </w:divBdr>
        </w:div>
        <w:div w:id="436951456">
          <w:marLeft w:val="640"/>
          <w:marRight w:val="0"/>
          <w:marTop w:val="0"/>
          <w:marBottom w:val="0"/>
          <w:divBdr>
            <w:top w:val="none" w:sz="0" w:space="0" w:color="auto"/>
            <w:left w:val="none" w:sz="0" w:space="0" w:color="auto"/>
            <w:bottom w:val="none" w:sz="0" w:space="0" w:color="auto"/>
            <w:right w:val="none" w:sz="0" w:space="0" w:color="auto"/>
          </w:divBdr>
        </w:div>
        <w:div w:id="503934102">
          <w:marLeft w:val="640"/>
          <w:marRight w:val="0"/>
          <w:marTop w:val="0"/>
          <w:marBottom w:val="0"/>
          <w:divBdr>
            <w:top w:val="none" w:sz="0" w:space="0" w:color="auto"/>
            <w:left w:val="none" w:sz="0" w:space="0" w:color="auto"/>
            <w:bottom w:val="none" w:sz="0" w:space="0" w:color="auto"/>
            <w:right w:val="none" w:sz="0" w:space="0" w:color="auto"/>
          </w:divBdr>
        </w:div>
        <w:div w:id="613176222">
          <w:marLeft w:val="640"/>
          <w:marRight w:val="0"/>
          <w:marTop w:val="0"/>
          <w:marBottom w:val="0"/>
          <w:divBdr>
            <w:top w:val="none" w:sz="0" w:space="0" w:color="auto"/>
            <w:left w:val="none" w:sz="0" w:space="0" w:color="auto"/>
            <w:bottom w:val="none" w:sz="0" w:space="0" w:color="auto"/>
            <w:right w:val="none" w:sz="0" w:space="0" w:color="auto"/>
          </w:divBdr>
        </w:div>
        <w:div w:id="636497526">
          <w:marLeft w:val="640"/>
          <w:marRight w:val="0"/>
          <w:marTop w:val="0"/>
          <w:marBottom w:val="0"/>
          <w:divBdr>
            <w:top w:val="none" w:sz="0" w:space="0" w:color="auto"/>
            <w:left w:val="none" w:sz="0" w:space="0" w:color="auto"/>
            <w:bottom w:val="none" w:sz="0" w:space="0" w:color="auto"/>
            <w:right w:val="none" w:sz="0" w:space="0" w:color="auto"/>
          </w:divBdr>
        </w:div>
        <w:div w:id="657149374">
          <w:marLeft w:val="640"/>
          <w:marRight w:val="0"/>
          <w:marTop w:val="0"/>
          <w:marBottom w:val="0"/>
          <w:divBdr>
            <w:top w:val="none" w:sz="0" w:space="0" w:color="auto"/>
            <w:left w:val="none" w:sz="0" w:space="0" w:color="auto"/>
            <w:bottom w:val="none" w:sz="0" w:space="0" w:color="auto"/>
            <w:right w:val="none" w:sz="0" w:space="0" w:color="auto"/>
          </w:divBdr>
        </w:div>
        <w:div w:id="662584297">
          <w:marLeft w:val="640"/>
          <w:marRight w:val="0"/>
          <w:marTop w:val="0"/>
          <w:marBottom w:val="0"/>
          <w:divBdr>
            <w:top w:val="none" w:sz="0" w:space="0" w:color="auto"/>
            <w:left w:val="none" w:sz="0" w:space="0" w:color="auto"/>
            <w:bottom w:val="none" w:sz="0" w:space="0" w:color="auto"/>
            <w:right w:val="none" w:sz="0" w:space="0" w:color="auto"/>
          </w:divBdr>
        </w:div>
        <w:div w:id="789323068">
          <w:marLeft w:val="640"/>
          <w:marRight w:val="0"/>
          <w:marTop w:val="0"/>
          <w:marBottom w:val="0"/>
          <w:divBdr>
            <w:top w:val="none" w:sz="0" w:space="0" w:color="auto"/>
            <w:left w:val="none" w:sz="0" w:space="0" w:color="auto"/>
            <w:bottom w:val="none" w:sz="0" w:space="0" w:color="auto"/>
            <w:right w:val="none" w:sz="0" w:space="0" w:color="auto"/>
          </w:divBdr>
          <w:divsChild>
            <w:div w:id="283854505">
              <w:marLeft w:val="0"/>
              <w:marRight w:val="0"/>
              <w:marTop w:val="0"/>
              <w:marBottom w:val="0"/>
              <w:divBdr>
                <w:top w:val="none" w:sz="0" w:space="0" w:color="auto"/>
                <w:left w:val="none" w:sz="0" w:space="0" w:color="auto"/>
                <w:bottom w:val="none" w:sz="0" w:space="0" w:color="auto"/>
                <w:right w:val="none" w:sz="0" w:space="0" w:color="auto"/>
              </w:divBdr>
              <w:divsChild>
                <w:div w:id="64694968">
                  <w:marLeft w:val="640"/>
                  <w:marRight w:val="0"/>
                  <w:marTop w:val="0"/>
                  <w:marBottom w:val="0"/>
                  <w:divBdr>
                    <w:top w:val="none" w:sz="0" w:space="0" w:color="auto"/>
                    <w:left w:val="none" w:sz="0" w:space="0" w:color="auto"/>
                    <w:bottom w:val="none" w:sz="0" w:space="0" w:color="auto"/>
                    <w:right w:val="none" w:sz="0" w:space="0" w:color="auto"/>
                  </w:divBdr>
                </w:div>
                <w:div w:id="117338672">
                  <w:marLeft w:val="640"/>
                  <w:marRight w:val="0"/>
                  <w:marTop w:val="0"/>
                  <w:marBottom w:val="0"/>
                  <w:divBdr>
                    <w:top w:val="none" w:sz="0" w:space="0" w:color="auto"/>
                    <w:left w:val="none" w:sz="0" w:space="0" w:color="auto"/>
                    <w:bottom w:val="none" w:sz="0" w:space="0" w:color="auto"/>
                    <w:right w:val="none" w:sz="0" w:space="0" w:color="auto"/>
                  </w:divBdr>
                </w:div>
                <w:div w:id="200627417">
                  <w:marLeft w:val="640"/>
                  <w:marRight w:val="0"/>
                  <w:marTop w:val="0"/>
                  <w:marBottom w:val="0"/>
                  <w:divBdr>
                    <w:top w:val="none" w:sz="0" w:space="0" w:color="auto"/>
                    <w:left w:val="none" w:sz="0" w:space="0" w:color="auto"/>
                    <w:bottom w:val="none" w:sz="0" w:space="0" w:color="auto"/>
                    <w:right w:val="none" w:sz="0" w:space="0" w:color="auto"/>
                  </w:divBdr>
                </w:div>
                <w:div w:id="258221795">
                  <w:marLeft w:val="640"/>
                  <w:marRight w:val="0"/>
                  <w:marTop w:val="0"/>
                  <w:marBottom w:val="0"/>
                  <w:divBdr>
                    <w:top w:val="none" w:sz="0" w:space="0" w:color="auto"/>
                    <w:left w:val="none" w:sz="0" w:space="0" w:color="auto"/>
                    <w:bottom w:val="none" w:sz="0" w:space="0" w:color="auto"/>
                    <w:right w:val="none" w:sz="0" w:space="0" w:color="auto"/>
                  </w:divBdr>
                </w:div>
                <w:div w:id="259527022">
                  <w:marLeft w:val="640"/>
                  <w:marRight w:val="0"/>
                  <w:marTop w:val="0"/>
                  <w:marBottom w:val="0"/>
                  <w:divBdr>
                    <w:top w:val="none" w:sz="0" w:space="0" w:color="auto"/>
                    <w:left w:val="none" w:sz="0" w:space="0" w:color="auto"/>
                    <w:bottom w:val="none" w:sz="0" w:space="0" w:color="auto"/>
                    <w:right w:val="none" w:sz="0" w:space="0" w:color="auto"/>
                  </w:divBdr>
                </w:div>
                <w:div w:id="259609321">
                  <w:marLeft w:val="640"/>
                  <w:marRight w:val="0"/>
                  <w:marTop w:val="0"/>
                  <w:marBottom w:val="0"/>
                  <w:divBdr>
                    <w:top w:val="none" w:sz="0" w:space="0" w:color="auto"/>
                    <w:left w:val="none" w:sz="0" w:space="0" w:color="auto"/>
                    <w:bottom w:val="none" w:sz="0" w:space="0" w:color="auto"/>
                    <w:right w:val="none" w:sz="0" w:space="0" w:color="auto"/>
                  </w:divBdr>
                </w:div>
                <w:div w:id="364133587">
                  <w:marLeft w:val="640"/>
                  <w:marRight w:val="0"/>
                  <w:marTop w:val="0"/>
                  <w:marBottom w:val="0"/>
                  <w:divBdr>
                    <w:top w:val="none" w:sz="0" w:space="0" w:color="auto"/>
                    <w:left w:val="none" w:sz="0" w:space="0" w:color="auto"/>
                    <w:bottom w:val="none" w:sz="0" w:space="0" w:color="auto"/>
                    <w:right w:val="none" w:sz="0" w:space="0" w:color="auto"/>
                  </w:divBdr>
                </w:div>
                <w:div w:id="402338495">
                  <w:marLeft w:val="640"/>
                  <w:marRight w:val="0"/>
                  <w:marTop w:val="0"/>
                  <w:marBottom w:val="0"/>
                  <w:divBdr>
                    <w:top w:val="none" w:sz="0" w:space="0" w:color="auto"/>
                    <w:left w:val="none" w:sz="0" w:space="0" w:color="auto"/>
                    <w:bottom w:val="none" w:sz="0" w:space="0" w:color="auto"/>
                    <w:right w:val="none" w:sz="0" w:space="0" w:color="auto"/>
                  </w:divBdr>
                </w:div>
                <w:div w:id="413162591">
                  <w:marLeft w:val="640"/>
                  <w:marRight w:val="0"/>
                  <w:marTop w:val="0"/>
                  <w:marBottom w:val="0"/>
                  <w:divBdr>
                    <w:top w:val="none" w:sz="0" w:space="0" w:color="auto"/>
                    <w:left w:val="none" w:sz="0" w:space="0" w:color="auto"/>
                    <w:bottom w:val="none" w:sz="0" w:space="0" w:color="auto"/>
                    <w:right w:val="none" w:sz="0" w:space="0" w:color="auto"/>
                  </w:divBdr>
                </w:div>
                <w:div w:id="423456123">
                  <w:marLeft w:val="640"/>
                  <w:marRight w:val="0"/>
                  <w:marTop w:val="0"/>
                  <w:marBottom w:val="0"/>
                  <w:divBdr>
                    <w:top w:val="none" w:sz="0" w:space="0" w:color="auto"/>
                    <w:left w:val="none" w:sz="0" w:space="0" w:color="auto"/>
                    <w:bottom w:val="none" w:sz="0" w:space="0" w:color="auto"/>
                    <w:right w:val="none" w:sz="0" w:space="0" w:color="auto"/>
                  </w:divBdr>
                </w:div>
                <w:div w:id="544030314">
                  <w:marLeft w:val="640"/>
                  <w:marRight w:val="0"/>
                  <w:marTop w:val="0"/>
                  <w:marBottom w:val="0"/>
                  <w:divBdr>
                    <w:top w:val="none" w:sz="0" w:space="0" w:color="auto"/>
                    <w:left w:val="none" w:sz="0" w:space="0" w:color="auto"/>
                    <w:bottom w:val="none" w:sz="0" w:space="0" w:color="auto"/>
                    <w:right w:val="none" w:sz="0" w:space="0" w:color="auto"/>
                  </w:divBdr>
                </w:div>
                <w:div w:id="546334952">
                  <w:marLeft w:val="640"/>
                  <w:marRight w:val="0"/>
                  <w:marTop w:val="0"/>
                  <w:marBottom w:val="0"/>
                  <w:divBdr>
                    <w:top w:val="none" w:sz="0" w:space="0" w:color="auto"/>
                    <w:left w:val="none" w:sz="0" w:space="0" w:color="auto"/>
                    <w:bottom w:val="none" w:sz="0" w:space="0" w:color="auto"/>
                    <w:right w:val="none" w:sz="0" w:space="0" w:color="auto"/>
                  </w:divBdr>
                </w:div>
                <w:div w:id="554507431">
                  <w:marLeft w:val="640"/>
                  <w:marRight w:val="0"/>
                  <w:marTop w:val="0"/>
                  <w:marBottom w:val="0"/>
                  <w:divBdr>
                    <w:top w:val="none" w:sz="0" w:space="0" w:color="auto"/>
                    <w:left w:val="none" w:sz="0" w:space="0" w:color="auto"/>
                    <w:bottom w:val="none" w:sz="0" w:space="0" w:color="auto"/>
                    <w:right w:val="none" w:sz="0" w:space="0" w:color="auto"/>
                  </w:divBdr>
                </w:div>
                <w:div w:id="616913275">
                  <w:marLeft w:val="640"/>
                  <w:marRight w:val="0"/>
                  <w:marTop w:val="0"/>
                  <w:marBottom w:val="0"/>
                  <w:divBdr>
                    <w:top w:val="none" w:sz="0" w:space="0" w:color="auto"/>
                    <w:left w:val="none" w:sz="0" w:space="0" w:color="auto"/>
                    <w:bottom w:val="none" w:sz="0" w:space="0" w:color="auto"/>
                    <w:right w:val="none" w:sz="0" w:space="0" w:color="auto"/>
                  </w:divBdr>
                </w:div>
                <w:div w:id="622811173">
                  <w:marLeft w:val="640"/>
                  <w:marRight w:val="0"/>
                  <w:marTop w:val="0"/>
                  <w:marBottom w:val="0"/>
                  <w:divBdr>
                    <w:top w:val="none" w:sz="0" w:space="0" w:color="auto"/>
                    <w:left w:val="none" w:sz="0" w:space="0" w:color="auto"/>
                    <w:bottom w:val="none" w:sz="0" w:space="0" w:color="auto"/>
                    <w:right w:val="none" w:sz="0" w:space="0" w:color="auto"/>
                  </w:divBdr>
                </w:div>
                <w:div w:id="647561797">
                  <w:marLeft w:val="640"/>
                  <w:marRight w:val="0"/>
                  <w:marTop w:val="0"/>
                  <w:marBottom w:val="0"/>
                  <w:divBdr>
                    <w:top w:val="none" w:sz="0" w:space="0" w:color="auto"/>
                    <w:left w:val="none" w:sz="0" w:space="0" w:color="auto"/>
                    <w:bottom w:val="none" w:sz="0" w:space="0" w:color="auto"/>
                    <w:right w:val="none" w:sz="0" w:space="0" w:color="auto"/>
                  </w:divBdr>
                </w:div>
                <w:div w:id="663433321">
                  <w:marLeft w:val="640"/>
                  <w:marRight w:val="0"/>
                  <w:marTop w:val="0"/>
                  <w:marBottom w:val="0"/>
                  <w:divBdr>
                    <w:top w:val="none" w:sz="0" w:space="0" w:color="auto"/>
                    <w:left w:val="none" w:sz="0" w:space="0" w:color="auto"/>
                    <w:bottom w:val="none" w:sz="0" w:space="0" w:color="auto"/>
                    <w:right w:val="none" w:sz="0" w:space="0" w:color="auto"/>
                  </w:divBdr>
                </w:div>
                <w:div w:id="674963185">
                  <w:marLeft w:val="640"/>
                  <w:marRight w:val="0"/>
                  <w:marTop w:val="0"/>
                  <w:marBottom w:val="0"/>
                  <w:divBdr>
                    <w:top w:val="none" w:sz="0" w:space="0" w:color="auto"/>
                    <w:left w:val="none" w:sz="0" w:space="0" w:color="auto"/>
                    <w:bottom w:val="none" w:sz="0" w:space="0" w:color="auto"/>
                    <w:right w:val="none" w:sz="0" w:space="0" w:color="auto"/>
                  </w:divBdr>
                </w:div>
                <w:div w:id="699665460">
                  <w:marLeft w:val="640"/>
                  <w:marRight w:val="0"/>
                  <w:marTop w:val="0"/>
                  <w:marBottom w:val="0"/>
                  <w:divBdr>
                    <w:top w:val="none" w:sz="0" w:space="0" w:color="auto"/>
                    <w:left w:val="none" w:sz="0" w:space="0" w:color="auto"/>
                    <w:bottom w:val="none" w:sz="0" w:space="0" w:color="auto"/>
                    <w:right w:val="none" w:sz="0" w:space="0" w:color="auto"/>
                  </w:divBdr>
                </w:div>
                <w:div w:id="705642836">
                  <w:marLeft w:val="640"/>
                  <w:marRight w:val="0"/>
                  <w:marTop w:val="0"/>
                  <w:marBottom w:val="0"/>
                  <w:divBdr>
                    <w:top w:val="none" w:sz="0" w:space="0" w:color="auto"/>
                    <w:left w:val="none" w:sz="0" w:space="0" w:color="auto"/>
                    <w:bottom w:val="none" w:sz="0" w:space="0" w:color="auto"/>
                    <w:right w:val="none" w:sz="0" w:space="0" w:color="auto"/>
                  </w:divBdr>
                </w:div>
                <w:div w:id="710542110">
                  <w:marLeft w:val="640"/>
                  <w:marRight w:val="0"/>
                  <w:marTop w:val="0"/>
                  <w:marBottom w:val="0"/>
                  <w:divBdr>
                    <w:top w:val="none" w:sz="0" w:space="0" w:color="auto"/>
                    <w:left w:val="none" w:sz="0" w:space="0" w:color="auto"/>
                    <w:bottom w:val="none" w:sz="0" w:space="0" w:color="auto"/>
                    <w:right w:val="none" w:sz="0" w:space="0" w:color="auto"/>
                  </w:divBdr>
                </w:div>
                <w:div w:id="741293047">
                  <w:marLeft w:val="640"/>
                  <w:marRight w:val="0"/>
                  <w:marTop w:val="0"/>
                  <w:marBottom w:val="0"/>
                  <w:divBdr>
                    <w:top w:val="none" w:sz="0" w:space="0" w:color="auto"/>
                    <w:left w:val="none" w:sz="0" w:space="0" w:color="auto"/>
                    <w:bottom w:val="none" w:sz="0" w:space="0" w:color="auto"/>
                    <w:right w:val="none" w:sz="0" w:space="0" w:color="auto"/>
                  </w:divBdr>
                </w:div>
                <w:div w:id="787964966">
                  <w:marLeft w:val="640"/>
                  <w:marRight w:val="0"/>
                  <w:marTop w:val="0"/>
                  <w:marBottom w:val="0"/>
                  <w:divBdr>
                    <w:top w:val="none" w:sz="0" w:space="0" w:color="auto"/>
                    <w:left w:val="none" w:sz="0" w:space="0" w:color="auto"/>
                    <w:bottom w:val="none" w:sz="0" w:space="0" w:color="auto"/>
                    <w:right w:val="none" w:sz="0" w:space="0" w:color="auto"/>
                  </w:divBdr>
                </w:div>
                <w:div w:id="796527233">
                  <w:marLeft w:val="640"/>
                  <w:marRight w:val="0"/>
                  <w:marTop w:val="0"/>
                  <w:marBottom w:val="0"/>
                  <w:divBdr>
                    <w:top w:val="none" w:sz="0" w:space="0" w:color="auto"/>
                    <w:left w:val="none" w:sz="0" w:space="0" w:color="auto"/>
                    <w:bottom w:val="none" w:sz="0" w:space="0" w:color="auto"/>
                    <w:right w:val="none" w:sz="0" w:space="0" w:color="auto"/>
                  </w:divBdr>
                </w:div>
                <w:div w:id="837429148">
                  <w:marLeft w:val="640"/>
                  <w:marRight w:val="0"/>
                  <w:marTop w:val="0"/>
                  <w:marBottom w:val="0"/>
                  <w:divBdr>
                    <w:top w:val="none" w:sz="0" w:space="0" w:color="auto"/>
                    <w:left w:val="none" w:sz="0" w:space="0" w:color="auto"/>
                    <w:bottom w:val="none" w:sz="0" w:space="0" w:color="auto"/>
                    <w:right w:val="none" w:sz="0" w:space="0" w:color="auto"/>
                  </w:divBdr>
                </w:div>
                <w:div w:id="866529297">
                  <w:marLeft w:val="640"/>
                  <w:marRight w:val="0"/>
                  <w:marTop w:val="0"/>
                  <w:marBottom w:val="0"/>
                  <w:divBdr>
                    <w:top w:val="none" w:sz="0" w:space="0" w:color="auto"/>
                    <w:left w:val="none" w:sz="0" w:space="0" w:color="auto"/>
                    <w:bottom w:val="none" w:sz="0" w:space="0" w:color="auto"/>
                    <w:right w:val="none" w:sz="0" w:space="0" w:color="auto"/>
                  </w:divBdr>
                </w:div>
                <w:div w:id="875775324">
                  <w:marLeft w:val="640"/>
                  <w:marRight w:val="0"/>
                  <w:marTop w:val="0"/>
                  <w:marBottom w:val="0"/>
                  <w:divBdr>
                    <w:top w:val="none" w:sz="0" w:space="0" w:color="auto"/>
                    <w:left w:val="none" w:sz="0" w:space="0" w:color="auto"/>
                    <w:bottom w:val="none" w:sz="0" w:space="0" w:color="auto"/>
                    <w:right w:val="none" w:sz="0" w:space="0" w:color="auto"/>
                  </w:divBdr>
                </w:div>
                <w:div w:id="949976568">
                  <w:marLeft w:val="640"/>
                  <w:marRight w:val="0"/>
                  <w:marTop w:val="0"/>
                  <w:marBottom w:val="0"/>
                  <w:divBdr>
                    <w:top w:val="none" w:sz="0" w:space="0" w:color="auto"/>
                    <w:left w:val="none" w:sz="0" w:space="0" w:color="auto"/>
                    <w:bottom w:val="none" w:sz="0" w:space="0" w:color="auto"/>
                    <w:right w:val="none" w:sz="0" w:space="0" w:color="auto"/>
                  </w:divBdr>
                </w:div>
                <w:div w:id="967391282">
                  <w:marLeft w:val="640"/>
                  <w:marRight w:val="0"/>
                  <w:marTop w:val="0"/>
                  <w:marBottom w:val="0"/>
                  <w:divBdr>
                    <w:top w:val="none" w:sz="0" w:space="0" w:color="auto"/>
                    <w:left w:val="none" w:sz="0" w:space="0" w:color="auto"/>
                    <w:bottom w:val="none" w:sz="0" w:space="0" w:color="auto"/>
                    <w:right w:val="none" w:sz="0" w:space="0" w:color="auto"/>
                  </w:divBdr>
                </w:div>
                <w:div w:id="1051001359">
                  <w:marLeft w:val="640"/>
                  <w:marRight w:val="0"/>
                  <w:marTop w:val="0"/>
                  <w:marBottom w:val="0"/>
                  <w:divBdr>
                    <w:top w:val="none" w:sz="0" w:space="0" w:color="auto"/>
                    <w:left w:val="none" w:sz="0" w:space="0" w:color="auto"/>
                    <w:bottom w:val="none" w:sz="0" w:space="0" w:color="auto"/>
                    <w:right w:val="none" w:sz="0" w:space="0" w:color="auto"/>
                  </w:divBdr>
                </w:div>
                <w:div w:id="1065490245">
                  <w:marLeft w:val="640"/>
                  <w:marRight w:val="0"/>
                  <w:marTop w:val="0"/>
                  <w:marBottom w:val="0"/>
                  <w:divBdr>
                    <w:top w:val="none" w:sz="0" w:space="0" w:color="auto"/>
                    <w:left w:val="none" w:sz="0" w:space="0" w:color="auto"/>
                    <w:bottom w:val="none" w:sz="0" w:space="0" w:color="auto"/>
                    <w:right w:val="none" w:sz="0" w:space="0" w:color="auto"/>
                  </w:divBdr>
                </w:div>
                <w:div w:id="1104499925">
                  <w:marLeft w:val="640"/>
                  <w:marRight w:val="0"/>
                  <w:marTop w:val="0"/>
                  <w:marBottom w:val="0"/>
                  <w:divBdr>
                    <w:top w:val="none" w:sz="0" w:space="0" w:color="auto"/>
                    <w:left w:val="none" w:sz="0" w:space="0" w:color="auto"/>
                    <w:bottom w:val="none" w:sz="0" w:space="0" w:color="auto"/>
                    <w:right w:val="none" w:sz="0" w:space="0" w:color="auto"/>
                  </w:divBdr>
                </w:div>
                <w:div w:id="1122574347">
                  <w:marLeft w:val="640"/>
                  <w:marRight w:val="0"/>
                  <w:marTop w:val="0"/>
                  <w:marBottom w:val="0"/>
                  <w:divBdr>
                    <w:top w:val="none" w:sz="0" w:space="0" w:color="auto"/>
                    <w:left w:val="none" w:sz="0" w:space="0" w:color="auto"/>
                    <w:bottom w:val="none" w:sz="0" w:space="0" w:color="auto"/>
                    <w:right w:val="none" w:sz="0" w:space="0" w:color="auto"/>
                  </w:divBdr>
                </w:div>
                <w:div w:id="1191334512">
                  <w:marLeft w:val="640"/>
                  <w:marRight w:val="0"/>
                  <w:marTop w:val="0"/>
                  <w:marBottom w:val="0"/>
                  <w:divBdr>
                    <w:top w:val="none" w:sz="0" w:space="0" w:color="auto"/>
                    <w:left w:val="none" w:sz="0" w:space="0" w:color="auto"/>
                    <w:bottom w:val="none" w:sz="0" w:space="0" w:color="auto"/>
                    <w:right w:val="none" w:sz="0" w:space="0" w:color="auto"/>
                  </w:divBdr>
                </w:div>
                <w:div w:id="1219051535">
                  <w:marLeft w:val="640"/>
                  <w:marRight w:val="0"/>
                  <w:marTop w:val="0"/>
                  <w:marBottom w:val="0"/>
                  <w:divBdr>
                    <w:top w:val="none" w:sz="0" w:space="0" w:color="auto"/>
                    <w:left w:val="none" w:sz="0" w:space="0" w:color="auto"/>
                    <w:bottom w:val="none" w:sz="0" w:space="0" w:color="auto"/>
                    <w:right w:val="none" w:sz="0" w:space="0" w:color="auto"/>
                  </w:divBdr>
                </w:div>
                <w:div w:id="1307778933">
                  <w:marLeft w:val="640"/>
                  <w:marRight w:val="0"/>
                  <w:marTop w:val="0"/>
                  <w:marBottom w:val="0"/>
                  <w:divBdr>
                    <w:top w:val="none" w:sz="0" w:space="0" w:color="auto"/>
                    <w:left w:val="none" w:sz="0" w:space="0" w:color="auto"/>
                    <w:bottom w:val="none" w:sz="0" w:space="0" w:color="auto"/>
                    <w:right w:val="none" w:sz="0" w:space="0" w:color="auto"/>
                  </w:divBdr>
                </w:div>
                <w:div w:id="1326516884">
                  <w:marLeft w:val="640"/>
                  <w:marRight w:val="0"/>
                  <w:marTop w:val="0"/>
                  <w:marBottom w:val="0"/>
                  <w:divBdr>
                    <w:top w:val="none" w:sz="0" w:space="0" w:color="auto"/>
                    <w:left w:val="none" w:sz="0" w:space="0" w:color="auto"/>
                    <w:bottom w:val="none" w:sz="0" w:space="0" w:color="auto"/>
                    <w:right w:val="none" w:sz="0" w:space="0" w:color="auto"/>
                  </w:divBdr>
                </w:div>
                <w:div w:id="1367873741">
                  <w:marLeft w:val="640"/>
                  <w:marRight w:val="0"/>
                  <w:marTop w:val="0"/>
                  <w:marBottom w:val="0"/>
                  <w:divBdr>
                    <w:top w:val="none" w:sz="0" w:space="0" w:color="auto"/>
                    <w:left w:val="none" w:sz="0" w:space="0" w:color="auto"/>
                    <w:bottom w:val="none" w:sz="0" w:space="0" w:color="auto"/>
                    <w:right w:val="none" w:sz="0" w:space="0" w:color="auto"/>
                  </w:divBdr>
                </w:div>
                <w:div w:id="1387795122">
                  <w:marLeft w:val="640"/>
                  <w:marRight w:val="0"/>
                  <w:marTop w:val="0"/>
                  <w:marBottom w:val="0"/>
                  <w:divBdr>
                    <w:top w:val="none" w:sz="0" w:space="0" w:color="auto"/>
                    <w:left w:val="none" w:sz="0" w:space="0" w:color="auto"/>
                    <w:bottom w:val="none" w:sz="0" w:space="0" w:color="auto"/>
                    <w:right w:val="none" w:sz="0" w:space="0" w:color="auto"/>
                  </w:divBdr>
                </w:div>
                <w:div w:id="1419907773">
                  <w:marLeft w:val="640"/>
                  <w:marRight w:val="0"/>
                  <w:marTop w:val="0"/>
                  <w:marBottom w:val="0"/>
                  <w:divBdr>
                    <w:top w:val="none" w:sz="0" w:space="0" w:color="auto"/>
                    <w:left w:val="none" w:sz="0" w:space="0" w:color="auto"/>
                    <w:bottom w:val="none" w:sz="0" w:space="0" w:color="auto"/>
                    <w:right w:val="none" w:sz="0" w:space="0" w:color="auto"/>
                  </w:divBdr>
                </w:div>
                <w:div w:id="1429276488">
                  <w:marLeft w:val="640"/>
                  <w:marRight w:val="0"/>
                  <w:marTop w:val="0"/>
                  <w:marBottom w:val="0"/>
                  <w:divBdr>
                    <w:top w:val="none" w:sz="0" w:space="0" w:color="auto"/>
                    <w:left w:val="none" w:sz="0" w:space="0" w:color="auto"/>
                    <w:bottom w:val="none" w:sz="0" w:space="0" w:color="auto"/>
                    <w:right w:val="none" w:sz="0" w:space="0" w:color="auto"/>
                  </w:divBdr>
                </w:div>
                <w:div w:id="1475562903">
                  <w:marLeft w:val="640"/>
                  <w:marRight w:val="0"/>
                  <w:marTop w:val="0"/>
                  <w:marBottom w:val="0"/>
                  <w:divBdr>
                    <w:top w:val="none" w:sz="0" w:space="0" w:color="auto"/>
                    <w:left w:val="none" w:sz="0" w:space="0" w:color="auto"/>
                    <w:bottom w:val="none" w:sz="0" w:space="0" w:color="auto"/>
                    <w:right w:val="none" w:sz="0" w:space="0" w:color="auto"/>
                  </w:divBdr>
                </w:div>
                <w:div w:id="1492941430">
                  <w:marLeft w:val="640"/>
                  <w:marRight w:val="0"/>
                  <w:marTop w:val="0"/>
                  <w:marBottom w:val="0"/>
                  <w:divBdr>
                    <w:top w:val="none" w:sz="0" w:space="0" w:color="auto"/>
                    <w:left w:val="none" w:sz="0" w:space="0" w:color="auto"/>
                    <w:bottom w:val="none" w:sz="0" w:space="0" w:color="auto"/>
                    <w:right w:val="none" w:sz="0" w:space="0" w:color="auto"/>
                  </w:divBdr>
                </w:div>
                <w:div w:id="1504857781">
                  <w:marLeft w:val="640"/>
                  <w:marRight w:val="0"/>
                  <w:marTop w:val="0"/>
                  <w:marBottom w:val="0"/>
                  <w:divBdr>
                    <w:top w:val="none" w:sz="0" w:space="0" w:color="auto"/>
                    <w:left w:val="none" w:sz="0" w:space="0" w:color="auto"/>
                    <w:bottom w:val="none" w:sz="0" w:space="0" w:color="auto"/>
                    <w:right w:val="none" w:sz="0" w:space="0" w:color="auto"/>
                  </w:divBdr>
                </w:div>
                <w:div w:id="1527988190">
                  <w:marLeft w:val="640"/>
                  <w:marRight w:val="0"/>
                  <w:marTop w:val="0"/>
                  <w:marBottom w:val="0"/>
                  <w:divBdr>
                    <w:top w:val="none" w:sz="0" w:space="0" w:color="auto"/>
                    <w:left w:val="none" w:sz="0" w:space="0" w:color="auto"/>
                    <w:bottom w:val="none" w:sz="0" w:space="0" w:color="auto"/>
                    <w:right w:val="none" w:sz="0" w:space="0" w:color="auto"/>
                  </w:divBdr>
                </w:div>
                <w:div w:id="1623145391">
                  <w:marLeft w:val="640"/>
                  <w:marRight w:val="0"/>
                  <w:marTop w:val="0"/>
                  <w:marBottom w:val="0"/>
                  <w:divBdr>
                    <w:top w:val="none" w:sz="0" w:space="0" w:color="auto"/>
                    <w:left w:val="none" w:sz="0" w:space="0" w:color="auto"/>
                    <w:bottom w:val="none" w:sz="0" w:space="0" w:color="auto"/>
                    <w:right w:val="none" w:sz="0" w:space="0" w:color="auto"/>
                  </w:divBdr>
                </w:div>
                <w:div w:id="1663048677">
                  <w:marLeft w:val="640"/>
                  <w:marRight w:val="0"/>
                  <w:marTop w:val="0"/>
                  <w:marBottom w:val="0"/>
                  <w:divBdr>
                    <w:top w:val="none" w:sz="0" w:space="0" w:color="auto"/>
                    <w:left w:val="none" w:sz="0" w:space="0" w:color="auto"/>
                    <w:bottom w:val="none" w:sz="0" w:space="0" w:color="auto"/>
                    <w:right w:val="none" w:sz="0" w:space="0" w:color="auto"/>
                  </w:divBdr>
                </w:div>
                <w:div w:id="1754740427">
                  <w:marLeft w:val="640"/>
                  <w:marRight w:val="0"/>
                  <w:marTop w:val="0"/>
                  <w:marBottom w:val="0"/>
                  <w:divBdr>
                    <w:top w:val="none" w:sz="0" w:space="0" w:color="auto"/>
                    <w:left w:val="none" w:sz="0" w:space="0" w:color="auto"/>
                    <w:bottom w:val="none" w:sz="0" w:space="0" w:color="auto"/>
                    <w:right w:val="none" w:sz="0" w:space="0" w:color="auto"/>
                  </w:divBdr>
                </w:div>
                <w:div w:id="1827013133">
                  <w:marLeft w:val="640"/>
                  <w:marRight w:val="0"/>
                  <w:marTop w:val="0"/>
                  <w:marBottom w:val="0"/>
                  <w:divBdr>
                    <w:top w:val="none" w:sz="0" w:space="0" w:color="auto"/>
                    <w:left w:val="none" w:sz="0" w:space="0" w:color="auto"/>
                    <w:bottom w:val="none" w:sz="0" w:space="0" w:color="auto"/>
                    <w:right w:val="none" w:sz="0" w:space="0" w:color="auto"/>
                  </w:divBdr>
                </w:div>
                <w:div w:id="1869634777">
                  <w:marLeft w:val="640"/>
                  <w:marRight w:val="0"/>
                  <w:marTop w:val="0"/>
                  <w:marBottom w:val="0"/>
                  <w:divBdr>
                    <w:top w:val="none" w:sz="0" w:space="0" w:color="auto"/>
                    <w:left w:val="none" w:sz="0" w:space="0" w:color="auto"/>
                    <w:bottom w:val="none" w:sz="0" w:space="0" w:color="auto"/>
                    <w:right w:val="none" w:sz="0" w:space="0" w:color="auto"/>
                  </w:divBdr>
                </w:div>
                <w:div w:id="1951157652">
                  <w:marLeft w:val="640"/>
                  <w:marRight w:val="0"/>
                  <w:marTop w:val="0"/>
                  <w:marBottom w:val="0"/>
                  <w:divBdr>
                    <w:top w:val="none" w:sz="0" w:space="0" w:color="auto"/>
                    <w:left w:val="none" w:sz="0" w:space="0" w:color="auto"/>
                    <w:bottom w:val="none" w:sz="0" w:space="0" w:color="auto"/>
                    <w:right w:val="none" w:sz="0" w:space="0" w:color="auto"/>
                  </w:divBdr>
                </w:div>
                <w:div w:id="1964653110">
                  <w:marLeft w:val="640"/>
                  <w:marRight w:val="0"/>
                  <w:marTop w:val="0"/>
                  <w:marBottom w:val="0"/>
                  <w:divBdr>
                    <w:top w:val="none" w:sz="0" w:space="0" w:color="auto"/>
                    <w:left w:val="none" w:sz="0" w:space="0" w:color="auto"/>
                    <w:bottom w:val="none" w:sz="0" w:space="0" w:color="auto"/>
                    <w:right w:val="none" w:sz="0" w:space="0" w:color="auto"/>
                  </w:divBdr>
                </w:div>
                <w:div w:id="1977955334">
                  <w:marLeft w:val="640"/>
                  <w:marRight w:val="0"/>
                  <w:marTop w:val="0"/>
                  <w:marBottom w:val="0"/>
                  <w:divBdr>
                    <w:top w:val="none" w:sz="0" w:space="0" w:color="auto"/>
                    <w:left w:val="none" w:sz="0" w:space="0" w:color="auto"/>
                    <w:bottom w:val="none" w:sz="0" w:space="0" w:color="auto"/>
                    <w:right w:val="none" w:sz="0" w:space="0" w:color="auto"/>
                  </w:divBdr>
                </w:div>
                <w:div w:id="2026591579">
                  <w:marLeft w:val="640"/>
                  <w:marRight w:val="0"/>
                  <w:marTop w:val="0"/>
                  <w:marBottom w:val="0"/>
                  <w:divBdr>
                    <w:top w:val="none" w:sz="0" w:space="0" w:color="auto"/>
                    <w:left w:val="none" w:sz="0" w:space="0" w:color="auto"/>
                    <w:bottom w:val="none" w:sz="0" w:space="0" w:color="auto"/>
                    <w:right w:val="none" w:sz="0" w:space="0" w:color="auto"/>
                  </w:divBdr>
                </w:div>
                <w:div w:id="2095936541">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809833991">
          <w:marLeft w:val="640"/>
          <w:marRight w:val="0"/>
          <w:marTop w:val="0"/>
          <w:marBottom w:val="0"/>
          <w:divBdr>
            <w:top w:val="none" w:sz="0" w:space="0" w:color="auto"/>
            <w:left w:val="none" w:sz="0" w:space="0" w:color="auto"/>
            <w:bottom w:val="none" w:sz="0" w:space="0" w:color="auto"/>
            <w:right w:val="none" w:sz="0" w:space="0" w:color="auto"/>
          </w:divBdr>
        </w:div>
        <w:div w:id="827131128">
          <w:marLeft w:val="640"/>
          <w:marRight w:val="0"/>
          <w:marTop w:val="0"/>
          <w:marBottom w:val="0"/>
          <w:divBdr>
            <w:top w:val="none" w:sz="0" w:space="0" w:color="auto"/>
            <w:left w:val="none" w:sz="0" w:space="0" w:color="auto"/>
            <w:bottom w:val="none" w:sz="0" w:space="0" w:color="auto"/>
            <w:right w:val="none" w:sz="0" w:space="0" w:color="auto"/>
          </w:divBdr>
        </w:div>
        <w:div w:id="852453143">
          <w:marLeft w:val="640"/>
          <w:marRight w:val="0"/>
          <w:marTop w:val="0"/>
          <w:marBottom w:val="0"/>
          <w:divBdr>
            <w:top w:val="none" w:sz="0" w:space="0" w:color="auto"/>
            <w:left w:val="none" w:sz="0" w:space="0" w:color="auto"/>
            <w:bottom w:val="none" w:sz="0" w:space="0" w:color="auto"/>
            <w:right w:val="none" w:sz="0" w:space="0" w:color="auto"/>
          </w:divBdr>
        </w:div>
        <w:div w:id="984624922">
          <w:marLeft w:val="640"/>
          <w:marRight w:val="0"/>
          <w:marTop w:val="0"/>
          <w:marBottom w:val="0"/>
          <w:divBdr>
            <w:top w:val="none" w:sz="0" w:space="0" w:color="auto"/>
            <w:left w:val="none" w:sz="0" w:space="0" w:color="auto"/>
            <w:bottom w:val="none" w:sz="0" w:space="0" w:color="auto"/>
            <w:right w:val="none" w:sz="0" w:space="0" w:color="auto"/>
          </w:divBdr>
        </w:div>
        <w:div w:id="1005864097">
          <w:marLeft w:val="640"/>
          <w:marRight w:val="0"/>
          <w:marTop w:val="0"/>
          <w:marBottom w:val="0"/>
          <w:divBdr>
            <w:top w:val="none" w:sz="0" w:space="0" w:color="auto"/>
            <w:left w:val="none" w:sz="0" w:space="0" w:color="auto"/>
            <w:bottom w:val="none" w:sz="0" w:space="0" w:color="auto"/>
            <w:right w:val="none" w:sz="0" w:space="0" w:color="auto"/>
          </w:divBdr>
        </w:div>
        <w:div w:id="1006445219">
          <w:marLeft w:val="640"/>
          <w:marRight w:val="0"/>
          <w:marTop w:val="0"/>
          <w:marBottom w:val="0"/>
          <w:divBdr>
            <w:top w:val="none" w:sz="0" w:space="0" w:color="auto"/>
            <w:left w:val="none" w:sz="0" w:space="0" w:color="auto"/>
            <w:bottom w:val="none" w:sz="0" w:space="0" w:color="auto"/>
            <w:right w:val="none" w:sz="0" w:space="0" w:color="auto"/>
          </w:divBdr>
        </w:div>
        <w:div w:id="1041828977">
          <w:marLeft w:val="640"/>
          <w:marRight w:val="0"/>
          <w:marTop w:val="0"/>
          <w:marBottom w:val="0"/>
          <w:divBdr>
            <w:top w:val="none" w:sz="0" w:space="0" w:color="auto"/>
            <w:left w:val="none" w:sz="0" w:space="0" w:color="auto"/>
            <w:bottom w:val="none" w:sz="0" w:space="0" w:color="auto"/>
            <w:right w:val="none" w:sz="0" w:space="0" w:color="auto"/>
          </w:divBdr>
        </w:div>
        <w:div w:id="1042091555">
          <w:marLeft w:val="640"/>
          <w:marRight w:val="0"/>
          <w:marTop w:val="0"/>
          <w:marBottom w:val="0"/>
          <w:divBdr>
            <w:top w:val="none" w:sz="0" w:space="0" w:color="auto"/>
            <w:left w:val="none" w:sz="0" w:space="0" w:color="auto"/>
            <w:bottom w:val="none" w:sz="0" w:space="0" w:color="auto"/>
            <w:right w:val="none" w:sz="0" w:space="0" w:color="auto"/>
          </w:divBdr>
        </w:div>
        <w:div w:id="1152328159">
          <w:marLeft w:val="640"/>
          <w:marRight w:val="0"/>
          <w:marTop w:val="0"/>
          <w:marBottom w:val="0"/>
          <w:divBdr>
            <w:top w:val="none" w:sz="0" w:space="0" w:color="auto"/>
            <w:left w:val="none" w:sz="0" w:space="0" w:color="auto"/>
            <w:bottom w:val="none" w:sz="0" w:space="0" w:color="auto"/>
            <w:right w:val="none" w:sz="0" w:space="0" w:color="auto"/>
          </w:divBdr>
        </w:div>
        <w:div w:id="1324118149">
          <w:marLeft w:val="640"/>
          <w:marRight w:val="0"/>
          <w:marTop w:val="0"/>
          <w:marBottom w:val="0"/>
          <w:divBdr>
            <w:top w:val="none" w:sz="0" w:space="0" w:color="auto"/>
            <w:left w:val="none" w:sz="0" w:space="0" w:color="auto"/>
            <w:bottom w:val="none" w:sz="0" w:space="0" w:color="auto"/>
            <w:right w:val="none" w:sz="0" w:space="0" w:color="auto"/>
          </w:divBdr>
        </w:div>
        <w:div w:id="1325010519">
          <w:marLeft w:val="640"/>
          <w:marRight w:val="0"/>
          <w:marTop w:val="0"/>
          <w:marBottom w:val="0"/>
          <w:divBdr>
            <w:top w:val="none" w:sz="0" w:space="0" w:color="auto"/>
            <w:left w:val="none" w:sz="0" w:space="0" w:color="auto"/>
            <w:bottom w:val="none" w:sz="0" w:space="0" w:color="auto"/>
            <w:right w:val="none" w:sz="0" w:space="0" w:color="auto"/>
          </w:divBdr>
        </w:div>
        <w:div w:id="1342587478">
          <w:marLeft w:val="640"/>
          <w:marRight w:val="0"/>
          <w:marTop w:val="0"/>
          <w:marBottom w:val="0"/>
          <w:divBdr>
            <w:top w:val="none" w:sz="0" w:space="0" w:color="auto"/>
            <w:left w:val="none" w:sz="0" w:space="0" w:color="auto"/>
            <w:bottom w:val="none" w:sz="0" w:space="0" w:color="auto"/>
            <w:right w:val="none" w:sz="0" w:space="0" w:color="auto"/>
          </w:divBdr>
        </w:div>
        <w:div w:id="1412847011">
          <w:marLeft w:val="640"/>
          <w:marRight w:val="0"/>
          <w:marTop w:val="0"/>
          <w:marBottom w:val="0"/>
          <w:divBdr>
            <w:top w:val="none" w:sz="0" w:space="0" w:color="auto"/>
            <w:left w:val="none" w:sz="0" w:space="0" w:color="auto"/>
            <w:bottom w:val="none" w:sz="0" w:space="0" w:color="auto"/>
            <w:right w:val="none" w:sz="0" w:space="0" w:color="auto"/>
          </w:divBdr>
        </w:div>
        <w:div w:id="1477529670">
          <w:marLeft w:val="640"/>
          <w:marRight w:val="0"/>
          <w:marTop w:val="0"/>
          <w:marBottom w:val="0"/>
          <w:divBdr>
            <w:top w:val="none" w:sz="0" w:space="0" w:color="auto"/>
            <w:left w:val="none" w:sz="0" w:space="0" w:color="auto"/>
            <w:bottom w:val="none" w:sz="0" w:space="0" w:color="auto"/>
            <w:right w:val="none" w:sz="0" w:space="0" w:color="auto"/>
          </w:divBdr>
        </w:div>
        <w:div w:id="1582718394">
          <w:marLeft w:val="640"/>
          <w:marRight w:val="0"/>
          <w:marTop w:val="0"/>
          <w:marBottom w:val="0"/>
          <w:divBdr>
            <w:top w:val="none" w:sz="0" w:space="0" w:color="auto"/>
            <w:left w:val="none" w:sz="0" w:space="0" w:color="auto"/>
            <w:bottom w:val="none" w:sz="0" w:space="0" w:color="auto"/>
            <w:right w:val="none" w:sz="0" w:space="0" w:color="auto"/>
          </w:divBdr>
        </w:div>
        <w:div w:id="1603101020">
          <w:marLeft w:val="640"/>
          <w:marRight w:val="0"/>
          <w:marTop w:val="0"/>
          <w:marBottom w:val="0"/>
          <w:divBdr>
            <w:top w:val="none" w:sz="0" w:space="0" w:color="auto"/>
            <w:left w:val="none" w:sz="0" w:space="0" w:color="auto"/>
            <w:bottom w:val="none" w:sz="0" w:space="0" w:color="auto"/>
            <w:right w:val="none" w:sz="0" w:space="0" w:color="auto"/>
          </w:divBdr>
        </w:div>
        <w:div w:id="1632441123">
          <w:marLeft w:val="640"/>
          <w:marRight w:val="0"/>
          <w:marTop w:val="0"/>
          <w:marBottom w:val="0"/>
          <w:divBdr>
            <w:top w:val="none" w:sz="0" w:space="0" w:color="auto"/>
            <w:left w:val="none" w:sz="0" w:space="0" w:color="auto"/>
            <w:bottom w:val="none" w:sz="0" w:space="0" w:color="auto"/>
            <w:right w:val="none" w:sz="0" w:space="0" w:color="auto"/>
          </w:divBdr>
        </w:div>
        <w:div w:id="1650787028">
          <w:marLeft w:val="640"/>
          <w:marRight w:val="0"/>
          <w:marTop w:val="0"/>
          <w:marBottom w:val="0"/>
          <w:divBdr>
            <w:top w:val="none" w:sz="0" w:space="0" w:color="auto"/>
            <w:left w:val="none" w:sz="0" w:space="0" w:color="auto"/>
            <w:bottom w:val="none" w:sz="0" w:space="0" w:color="auto"/>
            <w:right w:val="none" w:sz="0" w:space="0" w:color="auto"/>
          </w:divBdr>
        </w:div>
        <w:div w:id="1654138878">
          <w:marLeft w:val="640"/>
          <w:marRight w:val="0"/>
          <w:marTop w:val="0"/>
          <w:marBottom w:val="0"/>
          <w:divBdr>
            <w:top w:val="none" w:sz="0" w:space="0" w:color="auto"/>
            <w:left w:val="none" w:sz="0" w:space="0" w:color="auto"/>
            <w:bottom w:val="none" w:sz="0" w:space="0" w:color="auto"/>
            <w:right w:val="none" w:sz="0" w:space="0" w:color="auto"/>
          </w:divBdr>
        </w:div>
        <w:div w:id="1657956900">
          <w:marLeft w:val="640"/>
          <w:marRight w:val="0"/>
          <w:marTop w:val="0"/>
          <w:marBottom w:val="0"/>
          <w:divBdr>
            <w:top w:val="none" w:sz="0" w:space="0" w:color="auto"/>
            <w:left w:val="none" w:sz="0" w:space="0" w:color="auto"/>
            <w:bottom w:val="none" w:sz="0" w:space="0" w:color="auto"/>
            <w:right w:val="none" w:sz="0" w:space="0" w:color="auto"/>
          </w:divBdr>
        </w:div>
        <w:div w:id="1765109218">
          <w:marLeft w:val="640"/>
          <w:marRight w:val="0"/>
          <w:marTop w:val="0"/>
          <w:marBottom w:val="0"/>
          <w:divBdr>
            <w:top w:val="none" w:sz="0" w:space="0" w:color="auto"/>
            <w:left w:val="none" w:sz="0" w:space="0" w:color="auto"/>
            <w:bottom w:val="none" w:sz="0" w:space="0" w:color="auto"/>
            <w:right w:val="none" w:sz="0" w:space="0" w:color="auto"/>
          </w:divBdr>
        </w:div>
        <w:div w:id="1782720324">
          <w:marLeft w:val="640"/>
          <w:marRight w:val="0"/>
          <w:marTop w:val="0"/>
          <w:marBottom w:val="0"/>
          <w:divBdr>
            <w:top w:val="none" w:sz="0" w:space="0" w:color="auto"/>
            <w:left w:val="none" w:sz="0" w:space="0" w:color="auto"/>
            <w:bottom w:val="none" w:sz="0" w:space="0" w:color="auto"/>
            <w:right w:val="none" w:sz="0" w:space="0" w:color="auto"/>
          </w:divBdr>
        </w:div>
        <w:div w:id="1837184203">
          <w:marLeft w:val="640"/>
          <w:marRight w:val="0"/>
          <w:marTop w:val="0"/>
          <w:marBottom w:val="0"/>
          <w:divBdr>
            <w:top w:val="none" w:sz="0" w:space="0" w:color="auto"/>
            <w:left w:val="none" w:sz="0" w:space="0" w:color="auto"/>
            <w:bottom w:val="none" w:sz="0" w:space="0" w:color="auto"/>
            <w:right w:val="none" w:sz="0" w:space="0" w:color="auto"/>
          </w:divBdr>
        </w:div>
        <w:div w:id="1867138728">
          <w:marLeft w:val="640"/>
          <w:marRight w:val="0"/>
          <w:marTop w:val="0"/>
          <w:marBottom w:val="0"/>
          <w:divBdr>
            <w:top w:val="none" w:sz="0" w:space="0" w:color="auto"/>
            <w:left w:val="none" w:sz="0" w:space="0" w:color="auto"/>
            <w:bottom w:val="none" w:sz="0" w:space="0" w:color="auto"/>
            <w:right w:val="none" w:sz="0" w:space="0" w:color="auto"/>
          </w:divBdr>
        </w:div>
        <w:div w:id="1870532517">
          <w:marLeft w:val="640"/>
          <w:marRight w:val="0"/>
          <w:marTop w:val="0"/>
          <w:marBottom w:val="0"/>
          <w:divBdr>
            <w:top w:val="none" w:sz="0" w:space="0" w:color="auto"/>
            <w:left w:val="none" w:sz="0" w:space="0" w:color="auto"/>
            <w:bottom w:val="none" w:sz="0" w:space="0" w:color="auto"/>
            <w:right w:val="none" w:sz="0" w:space="0" w:color="auto"/>
          </w:divBdr>
        </w:div>
        <w:div w:id="1887525749">
          <w:marLeft w:val="640"/>
          <w:marRight w:val="0"/>
          <w:marTop w:val="0"/>
          <w:marBottom w:val="0"/>
          <w:divBdr>
            <w:top w:val="none" w:sz="0" w:space="0" w:color="auto"/>
            <w:left w:val="none" w:sz="0" w:space="0" w:color="auto"/>
            <w:bottom w:val="none" w:sz="0" w:space="0" w:color="auto"/>
            <w:right w:val="none" w:sz="0" w:space="0" w:color="auto"/>
          </w:divBdr>
        </w:div>
        <w:div w:id="1892305661">
          <w:marLeft w:val="640"/>
          <w:marRight w:val="0"/>
          <w:marTop w:val="0"/>
          <w:marBottom w:val="0"/>
          <w:divBdr>
            <w:top w:val="none" w:sz="0" w:space="0" w:color="auto"/>
            <w:left w:val="none" w:sz="0" w:space="0" w:color="auto"/>
            <w:bottom w:val="none" w:sz="0" w:space="0" w:color="auto"/>
            <w:right w:val="none" w:sz="0" w:space="0" w:color="auto"/>
          </w:divBdr>
        </w:div>
        <w:div w:id="1975477944">
          <w:marLeft w:val="640"/>
          <w:marRight w:val="0"/>
          <w:marTop w:val="0"/>
          <w:marBottom w:val="0"/>
          <w:divBdr>
            <w:top w:val="none" w:sz="0" w:space="0" w:color="auto"/>
            <w:left w:val="none" w:sz="0" w:space="0" w:color="auto"/>
            <w:bottom w:val="none" w:sz="0" w:space="0" w:color="auto"/>
            <w:right w:val="none" w:sz="0" w:space="0" w:color="auto"/>
          </w:divBdr>
        </w:div>
        <w:div w:id="2035689491">
          <w:marLeft w:val="640"/>
          <w:marRight w:val="0"/>
          <w:marTop w:val="0"/>
          <w:marBottom w:val="0"/>
          <w:divBdr>
            <w:top w:val="none" w:sz="0" w:space="0" w:color="auto"/>
            <w:left w:val="none" w:sz="0" w:space="0" w:color="auto"/>
            <w:bottom w:val="none" w:sz="0" w:space="0" w:color="auto"/>
            <w:right w:val="none" w:sz="0" w:space="0" w:color="auto"/>
          </w:divBdr>
        </w:div>
      </w:divsChild>
    </w:div>
    <w:div w:id="529610658">
      <w:bodyDiv w:val="1"/>
      <w:marLeft w:val="0"/>
      <w:marRight w:val="0"/>
      <w:marTop w:val="0"/>
      <w:marBottom w:val="0"/>
      <w:divBdr>
        <w:top w:val="none" w:sz="0" w:space="0" w:color="auto"/>
        <w:left w:val="none" w:sz="0" w:space="0" w:color="auto"/>
        <w:bottom w:val="none" w:sz="0" w:space="0" w:color="auto"/>
        <w:right w:val="none" w:sz="0" w:space="0" w:color="auto"/>
      </w:divBdr>
    </w:div>
    <w:div w:id="587620460">
      <w:bodyDiv w:val="1"/>
      <w:marLeft w:val="0"/>
      <w:marRight w:val="0"/>
      <w:marTop w:val="0"/>
      <w:marBottom w:val="0"/>
      <w:divBdr>
        <w:top w:val="none" w:sz="0" w:space="0" w:color="auto"/>
        <w:left w:val="none" w:sz="0" w:space="0" w:color="auto"/>
        <w:bottom w:val="none" w:sz="0" w:space="0" w:color="auto"/>
        <w:right w:val="none" w:sz="0" w:space="0" w:color="auto"/>
      </w:divBdr>
      <w:divsChild>
        <w:div w:id="15931193">
          <w:marLeft w:val="640"/>
          <w:marRight w:val="0"/>
          <w:marTop w:val="0"/>
          <w:marBottom w:val="0"/>
          <w:divBdr>
            <w:top w:val="none" w:sz="0" w:space="0" w:color="auto"/>
            <w:left w:val="none" w:sz="0" w:space="0" w:color="auto"/>
            <w:bottom w:val="none" w:sz="0" w:space="0" w:color="auto"/>
            <w:right w:val="none" w:sz="0" w:space="0" w:color="auto"/>
          </w:divBdr>
        </w:div>
        <w:div w:id="144903471">
          <w:marLeft w:val="640"/>
          <w:marRight w:val="0"/>
          <w:marTop w:val="0"/>
          <w:marBottom w:val="0"/>
          <w:divBdr>
            <w:top w:val="none" w:sz="0" w:space="0" w:color="auto"/>
            <w:left w:val="none" w:sz="0" w:space="0" w:color="auto"/>
            <w:bottom w:val="none" w:sz="0" w:space="0" w:color="auto"/>
            <w:right w:val="none" w:sz="0" w:space="0" w:color="auto"/>
          </w:divBdr>
        </w:div>
        <w:div w:id="274558504">
          <w:marLeft w:val="640"/>
          <w:marRight w:val="0"/>
          <w:marTop w:val="0"/>
          <w:marBottom w:val="0"/>
          <w:divBdr>
            <w:top w:val="none" w:sz="0" w:space="0" w:color="auto"/>
            <w:left w:val="none" w:sz="0" w:space="0" w:color="auto"/>
            <w:bottom w:val="none" w:sz="0" w:space="0" w:color="auto"/>
            <w:right w:val="none" w:sz="0" w:space="0" w:color="auto"/>
          </w:divBdr>
        </w:div>
        <w:div w:id="372265345">
          <w:marLeft w:val="640"/>
          <w:marRight w:val="0"/>
          <w:marTop w:val="0"/>
          <w:marBottom w:val="0"/>
          <w:divBdr>
            <w:top w:val="none" w:sz="0" w:space="0" w:color="auto"/>
            <w:left w:val="none" w:sz="0" w:space="0" w:color="auto"/>
            <w:bottom w:val="none" w:sz="0" w:space="0" w:color="auto"/>
            <w:right w:val="none" w:sz="0" w:space="0" w:color="auto"/>
          </w:divBdr>
        </w:div>
        <w:div w:id="405688183">
          <w:marLeft w:val="640"/>
          <w:marRight w:val="0"/>
          <w:marTop w:val="0"/>
          <w:marBottom w:val="0"/>
          <w:divBdr>
            <w:top w:val="none" w:sz="0" w:space="0" w:color="auto"/>
            <w:left w:val="none" w:sz="0" w:space="0" w:color="auto"/>
            <w:bottom w:val="none" w:sz="0" w:space="0" w:color="auto"/>
            <w:right w:val="none" w:sz="0" w:space="0" w:color="auto"/>
          </w:divBdr>
        </w:div>
        <w:div w:id="435247237">
          <w:marLeft w:val="640"/>
          <w:marRight w:val="0"/>
          <w:marTop w:val="0"/>
          <w:marBottom w:val="0"/>
          <w:divBdr>
            <w:top w:val="none" w:sz="0" w:space="0" w:color="auto"/>
            <w:left w:val="none" w:sz="0" w:space="0" w:color="auto"/>
            <w:bottom w:val="none" w:sz="0" w:space="0" w:color="auto"/>
            <w:right w:val="none" w:sz="0" w:space="0" w:color="auto"/>
          </w:divBdr>
        </w:div>
        <w:div w:id="446394837">
          <w:marLeft w:val="640"/>
          <w:marRight w:val="0"/>
          <w:marTop w:val="0"/>
          <w:marBottom w:val="0"/>
          <w:divBdr>
            <w:top w:val="none" w:sz="0" w:space="0" w:color="auto"/>
            <w:left w:val="none" w:sz="0" w:space="0" w:color="auto"/>
            <w:bottom w:val="none" w:sz="0" w:space="0" w:color="auto"/>
            <w:right w:val="none" w:sz="0" w:space="0" w:color="auto"/>
          </w:divBdr>
        </w:div>
        <w:div w:id="494028541">
          <w:marLeft w:val="640"/>
          <w:marRight w:val="0"/>
          <w:marTop w:val="0"/>
          <w:marBottom w:val="0"/>
          <w:divBdr>
            <w:top w:val="none" w:sz="0" w:space="0" w:color="auto"/>
            <w:left w:val="none" w:sz="0" w:space="0" w:color="auto"/>
            <w:bottom w:val="none" w:sz="0" w:space="0" w:color="auto"/>
            <w:right w:val="none" w:sz="0" w:space="0" w:color="auto"/>
          </w:divBdr>
        </w:div>
        <w:div w:id="675156472">
          <w:marLeft w:val="640"/>
          <w:marRight w:val="0"/>
          <w:marTop w:val="0"/>
          <w:marBottom w:val="0"/>
          <w:divBdr>
            <w:top w:val="none" w:sz="0" w:space="0" w:color="auto"/>
            <w:left w:val="none" w:sz="0" w:space="0" w:color="auto"/>
            <w:bottom w:val="none" w:sz="0" w:space="0" w:color="auto"/>
            <w:right w:val="none" w:sz="0" w:space="0" w:color="auto"/>
          </w:divBdr>
        </w:div>
        <w:div w:id="760487376">
          <w:marLeft w:val="640"/>
          <w:marRight w:val="0"/>
          <w:marTop w:val="0"/>
          <w:marBottom w:val="0"/>
          <w:divBdr>
            <w:top w:val="none" w:sz="0" w:space="0" w:color="auto"/>
            <w:left w:val="none" w:sz="0" w:space="0" w:color="auto"/>
            <w:bottom w:val="none" w:sz="0" w:space="0" w:color="auto"/>
            <w:right w:val="none" w:sz="0" w:space="0" w:color="auto"/>
          </w:divBdr>
        </w:div>
        <w:div w:id="792941280">
          <w:marLeft w:val="640"/>
          <w:marRight w:val="0"/>
          <w:marTop w:val="0"/>
          <w:marBottom w:val="0"/>
          <w:divBdr>
            <w:top w:val="none" w:sz="0" w:space="0" w:color="auto"/>
            <w:left w:val="none" w:sz="0" w:space="0" w:color="auto"/>
            <w:bottom w:val="none" w:sz="0" w:space="0" w:color="auto"/>
            <w:right w:val="none" w:sz="0" w:space="0" w:color="auto"/>
          </w:divBdr>
        </w:div>
        <w:div w:id="821653279">
          <w:marLeft w:val="640"/>
          <w:marRight w:val="0"/>
          <w:marTop w:val="0"/>
          <w:marBottom w:val="0"/>
          <w:divBdr>
            <w:top w:val="none" w:sz="0" w:space="0" w:color="auto"/>
            <w:left w:val="none" w:sz="0" w:space="0" w:color="auto"/>
            <w:bottom w:val="none" w:sz="0" w:space="0" w:color="auto"/>
            <w:right w:val="none" w:sz="0" w:space="0" w:color="auto"/>
          </w:divBdr>
        </w:div>
        <w:div w:id="949777135">
          <w:marLeft w:val="640"/>
          <w:marRight w:val="0"/>
          <w:marTop w:val="0"/>
          <w:marBottom w:val="0"/>
          <w:divBdr>
            <w:top w:val="none" w:sz="0" w:space="0" w:color="auto"/>
            <w:left w:val="none" w:sz="0" w:space="0" w:color="auto"/>
            <w:bottom w:val="none" w:sz="0" w:space="0" w:color="auto"/>
            <w:right w:val="none" w:sz="0" w:space="0" w:color="auto"/>
          </w:divBdr>
        </w:div>
        <w:div w:id="1018047061">
          <w:marLeft w:val="640"/>
          <w:marRight w:val="0"/>
          <w:marTop w:val="0"/>
          <w:marBottom w:val="0"/>
          <w:divBdr>
            <w:top w:val="none" w:sz="0" w:space="0" w:color="auto"/>
            <w:left w:val="none" w:sz="0" w:space="0" w:color="auto"/>
            <w:bottom w:val="none" w:sz="0" w:space="0" w:color="auto"/>
            <w:right w:val="none" w:sz="0" w:space="0" w:color="auto"/>
          </w:divBdr>
          <w:divsChild>
            <w:div w:id="604459119">
              <w:marLeft w:val="0"/>
              <w:marRight w:val="0"/>
              <w:marTop w:val="0"/>
              <w:marBottom w:val="0"/>
              <w:divBdr>
                <w:top w:val="none" w:sz="0" w:space="0" w:color="auto"/>
                <w:left w:val="none" w:sz="0" w:space="0" w:color="auto"/>
                <w:bottom w:val="none" w:sz="0" w:space="0" w:color="auto"/>
                <w:right w:val="none" w:sz="0" w:space="0" w:color="auto"/>
              </w:divBdr>
              <w:divsChild>
                <w:div w:id="29884850">
                  <w:marLeft w:val="640"/>
                  <w:marRight w:val="0"/>
                  <w:marTop w:val="0"/>
                  <w:marBottom w:val="0"/>
                  <w:divBdr>
                    <w:top w:val="none" w:sz="0" w:space="0" w:color="auto"/>
                    <w:left w:val="none" w:sz="0" w:space="0" w:color="auto"/>
                    <w:bottom w:val="none" w:sz="0" w:space="0" w:color="auto"/>
                    <w:right w:val="none" w:sz="0" w:space="0" w:color="auto"/>
                  </w:divBdr>
                </w:div>
                <w:div w:id="45498904">
                  <w:marLeft w:val="640"/>
                  <w:marRight w:val="0"/>
                  <w:marTop w:val="0"/>
                  <w:marBottom w:val="0"/>
                  <w:divBdr>
                    <w:top w:val="none" w:sz="0" w:space="0" w:color="auto"/>
                    <w:left w:val="none" w:sz="0" w:space="0" w:color="auto"/>
                    <w:bottom w:val="none" w:sz="0" w:space="0" w:color="auto"/>
                    <w:right w:val="none" w:sz="0" w:space="0" w:color="auto"/>
                  </w:divBdr>
                </w:div>
                <w:div w:id="129788903">
                  <w:marLeft w:val="640"/>
                  <w:marRight w:val="0"/>
                  <w:marTop w:val="0"/>
                  <w:marBottom w:val="0"/>
                  <w:divBdr>
                    <w:top w:val="none" w:sz="0" w:space="0" w:color="auto"/>
                    <w:left w:val="none" w:sz="0" w:space="0" w:color="auto"/>
                    <w:bottom w:val="none" w:sz="0" w:space="0" w:color="auto"/>
                    <w:right w:val="none" w:sz="0" w:space="0" w:color="auto"/>
                  </w:divBdr>
                </w:div>
                <w:div w:id="173956791">
                  <w:marLeft w:val="640"/>
                  <w:marRight w:val="0"/>
                  <w:marTop w:val="0"/>
                  <w:marBottom w:val="0"/>
                  <w:divBdr>
                    <w:top w:val="none" w:sz="0" w:space="0" w:color="auto"/>
                    <w:left w:val="none" w:sz="0" w:space="0" w:color="auto"/>
                    <w:bottom w:val="none" w:sz="0" w:space="0" w:color="auto"/>
                    <w:right w:val="none" w:sz="0" w:space="0" w:color="auto"/>
                  </w:divBdr>
                </w:div>
                <w:div w:id="175968005">
                  <w:marLeft w:val="640"/>
                  <w:marRight w:val="0"/>
                  <w:marTop w:val="0"/>
                  <w:marBottom w:val="0"/>
                  <w:divBdr>
                    <w:top w:val="none" w:sz="0" w:space="0" w:color="auto"/>
                    <w:left w:val="none" w:sz="0" w:space="0" w:color="auto"/>
                    <w:bottom w:val="none" w:sz="0" w:space="0" w:color="auto"/>
                    <w:right w:val="none" w:sz="0" w:space="0" w:color="auto"/>
                  </w:divBdr>
                </w:div>
                <w:div w:id="213006041">
                  <w:marLeft w:val="640"/>
                  <w:marRight w:val="0"/>
                  <w:marTop w:val="0"/>
                  <w:marBottom w:val="0"/>
                  <w:divBdr>
                    <w:top w:val="none" w:sz="0" w:space="0" w:color="auto"/>
                    <w:left w:val="none" w:sz="0" w:space="0" w:color="auto"/>
                    <w:bottom w:val="none" w:sz="0" w:space="0" w:color="auto"/>
                    <w:right w:val="none" w:sz="0" w:space="0" w:color="auto"/>
                  </w:divBdr>
                </w:div>
                <w:div w:id="247272068">
                  <w:marLeft w:val="640"/>
                  <w:marRight w:val="0"/>
                  <w:marTop w:val="0"/>
                  <w:marBottom w:val="0"/>
                  <w:divBdr>
                    <w:top w:val="none" w:sz="0" w:space="0" w:color="auto"/>
                    <w:left w:val="none" w:sz="0" w:space="0" w:color="auto"/>
                    <w:bottom w:val="none" w:sz="0" w:space="0" w:color="auto"/>
                    <w:right w:val="none" w:sz="0" w:space="0" w:color="auto"/>
                  </w:divBdr>
                </w:div>
                <w:div w:id="397438838">
                  <w:marLeft w:val="640"/>
                  <w:marRight w:val="0"/>
                  <w:marTop w:val="0"/>
                  <w:marBottom w:val="0"/>
                  <w:divBdr>
                    <w:top w:val="none" w:sz="0" w:space="0" w:color="auto"/>
                    <w:left w:val="none" w:sz="0" w:space="0" w:color="auto"/>
                    <w:bottom w:val="none" w:sz="0" w:space="0" w:color="auto"/>
                    <w:right w:val="none" w:sz="0" w:space="0" w:color="auto"/>
                  </w:divBdr>
                </w:div>
                <w:div w:id="620577791">
                  <w:marLeft w:val="640"/>
                  <w:marRight w:val="0"/>
                  <w:marTop w:val="0"/>
                  <w:marBottom w:val="0"/>
                  <w:divBdr>
                    <w:top w:val="none" w:sz="0" w:space="0" w:color="auto"/>
                    <w:left w:val="none" w:sz="0" w:space="0" w:color="auto"/>
                    <w:bottom w:val="none" w:sz="0" w:space="0" w:color="auto"/>
                    <w:right w:val="none" w:sz="0" w:space="0" w:color="auto"/>
                  </w:divBdr>
                </w:div>
                <w:div w:id="648436720">
                  <w:marLeft w:val="640"/>
                  <w:marRight w:val="0"/>
                  <w:marTop w:val="0"/>
                  <w:marBottom w:val="0"/>
                  <w:divBdr>
                    <w:top w:val="none" w:sz="0" w:space="0" w:color="auto"/>
                    <w:left w:val="none" w:sz="0" w:space="0" w:color="auto"/>
                    <w:bottom w:val="none" w:sz="0" w:space="0" w:color="auto"/>
                    <w:right w:val="none" w:sz="0" w:space="0" w:color="auto"/>
                  </w:divBdr>
                </w:div>
                <w:div w:id="653340877">
                  <w:marLeft w:val="640"/>
                  <w:marRight w:val="0"/>
                  <w:marTop w:val="0"/>
                  <w:marBottom w:val="0"/>
                  <w:divBdr>
                    <w:top w:val="none" w:sz="0" w:space="0" w:color="auto"/>
                    <w:left w:val="none" w:sz="0" w:space="0" w:color="auto"/>
                    <w:bottom w:val="none" w:sz="0" w:space="0" w:color="auto"/>
                    <w:right w:val="none" w:sz="0" w:space="0" w:color="auto"/>
                  </w:divBdr>
                </w:div>
                <w:div w:id="666791201">
                  <w:marLeft w:val="640"/>
                  <w:marRight w:val="0"/>
                  <w:marTop w:val="0"/>
                  <w:marBottom w:val="0"/>
                  <w:divBdr>
                    <w:top w:val="none" w:sz="0" w:space="0" w:color="auto"/>
                    <w:left w:val="none" w:sz="0" w:space="0" w:color="auto"/>
                    <w:bottom w:val="none" w:sz="0" w:space="0" w:color="auto"/>
                    <w:right w:val="none" w:sz="0" w:space="0" w:color="auto"/>
                  </w:divBdr>
                </w:div>
                <w:div w:id="684868908">
                  <w:marLeft w:val="640"/>
                  <w:marRight w:val="0"/>
                  <w:marTop w:val="0"/>
                  <w:marBottom w:val="0"/>
                  <w:divBdr>
                    <w:top w:val="none" w:sz="0" w:space="0" w:color="auto"/>
                    <w:left w:val="none" w:sz="0" w:space="0" w:color="auto"/>
                    <w:bottom w:val="none" w:sz="0" w:space="0" w:color="auto"/>
                    <w:right w:val="none" w:sz="0" w:space="0" w:color="auto"/>
                  </w:divBdr>
                </w:div>
                <w:div w:id="796608850">
                  <w:marLeft w:val="640"/>
                  <w:marRight w:val="0"/>
                  <w:marTop w:val="0"/>
                  <w:marBottom w:val="0"/>
                  <w:divBdr>
                    <w:top w:val="none" w:sz="0" w:space="0" w:color="auto"/>
                    <w:left w:val="none" w:sz="0" w:space="0" w:color="auto"/>
                    <w:bottom w:val="none" w:sz="0" w:space="0" w:color="auto"/>
                    <w:right w:val="none" w:sz="0" w:space="0" w:color="auto"/>
                  </w:divBdr>
                </w:div>
                <w:div w:id="807212475">
                  <w:marLeft w:val="640"/>
                  <w:marRight w:val="0"/>
                  <w:marTop w:val="0"/>
                  <w:marBottom w:val="0"/>
                  <w:divBdr>
                    <w:top w:val="none" w:sz="0" w:space="0" w:color="auto"/>
                    <w:left w:val="none" w:sz="0" w:space="0" w:color="auto"/>
                    <w:bottom w:val="none" w:sz="0" w:space="0" w:color="auto"/>
                    <w:right w:val="none" w:sz="0" w:space="0" w:color="auto"/>
                  </w:divBdr>
                </w:div>
                <w:div w:id="868105775">
                  <w:marLeft w:val="640"/>
                  <w:marRight w:val="0"/>
                  <w:marTop w:val="0"/>
                  <w:marBottom w:val="0"/>
                  <w:divBdr>
                    <w:top w:val="none" w:sz="0" w:space="0" w:color="auto"/>
                    <w:left w:val="none" w:sz="0" w:space="0" w:color="auto"/>
                    <w:bottom w:val="none" w:sz="0" w:space="0" w:color="auto"/>
                    <w:right w:val="none" w:sz="0" w:space="0" w:color="auto"/>
                  </w:divBdr>
                </w:div>
                <w:div w:id="897588409">
                  <w:marLeft w:val="640"/>
                  <w:marRight w:val="0"/>
                  <w:marTop w:val="0"/>
                  <w:marBottom w:val="0"/>
                  <w:divBdr>
                    <w:top w:val="none" w:sz="0" w:space="0" w:color="auto"/>
                    <w:left w:val="none" w:sz="0" w:space="0" w:color="auto"/>
                    <w:bottom w:val="none" w:sz="0" w:space="0" w:color="auto"/>
                    <w:right w:val="none" w:sz="0" w:space="0" w:color="auto"/>
                  </w:divBdr>
                </w:div>
                <w:div w:id="956641041">
                  <w:marLeft w:val="640"/>
                  <w:marRight w:val="0"/>
                  <w:marTop w:val="0"/>
                  <w:marBottom w:val="0"/>
                  <w:divBdr>
                    <w:top w:val="none" w:sz="0" w:space="0" w:color="auto"/>
                    <w:left w:val="none" w:sz="0" w:space="0" w:color="auto"/>
                    <w:bottom w:val="none" w:sz="0" w:space="0" w:color="auto"/>
                    <w:right w:val="none" w:sz="0" w:space="0" w:color="auto"/>
                  </w:divBdr>
                </w:div>
                <w:div w:id="960573376">
                  <w:marLeft w:val="640"/>
                  <w:marRight w:val="0"/>
                  <w:marTop w:val="0"/>
                  <w:marBottom w:val="0"/>
                  <w:divBdr>
                    <w:top w:val="none" w:sz="0" w:space="0" w:color="auto"/>
                    <w:left w:val="none" w:sz="0" w:space="0" w:color="auto"/>
                    <w:bottom w:val="none" w:sz="0" w:space="0" w:color="auto"/>
                    <w:right w:val="none" w:sz="0" w:space="0" w:color="auto"/>
                  </w:divBdr>
                </w:div>
                <w:div w:id="960765057">
                  <w:marLeft w:val="640"/>
                  <w:marRight w:val="0"/>
                  <w:marTop w:val="0"/>
                  <w:marBottom w:val="0"/>
                  <w:divBdr>
                    <w:top w:val="none" w:sz="0" w:space="0" w:color="auto"/>
                    <w:left w:val="none" w:sz="0" w:space="0" w:color="auto"/>
                    <w:bottom w:val="none" w:sz="0" w:space="0" w:color="auto"/>
                    <w:right w:val="none" w:sz="0" w:space="0" w:color="auto"/>
                  </w:divBdr>
                </w:div>
                <w:div w:id="1041171269">
                  <w:marLeft w:val="640"/>
                  <w:marRight w:val="0"/>
                  <w:marTop w:val="0"/>
                  <w:marBottom w:val="0"/>
                  <w:divBdr>
                    <w:top w:val="none" w:sz="0" w:space="0" w:color="auto"/>
                    <w:left w:val="none" w:sz="0" w:space="0" w:color="auto"/>
                    <w:bottom w:val="none" w:sz="0" w:space="0" w:color="auto"/>
                    <w:right w:val="none" w:sz="0" w:space="0" w:color="auto"/>
                  </w:divBdr>
                </w:div>
                <w:div w:id="1136333449">
                  <w:marLeft w:val="640"/>
                  <w:marRight w:val="0"/>
                  <w:marTop w:val="0"/>
                  <w:marBottom w:val="0"/>
                  <w:divBdr>
                    <w:top w:val="none" w:sz="0" w:space="0" w:color="auto"/>
                    <w:left w:val="none" w:sz="0" w:space="0" w:color="auto"/>
                    <w:bottom w:val="none" w:sz="0" w:space="0" w:color="auto"/>
                    <w:right w:val="none" w:sz="0" w:space="0" w:color="auto"/>
                  </w:divBdr>
                </w:div>
                <w:div w:id="1174763067">
                  <w:marLeft w:val="640"/>
                  <w:marRight w:val="0"/>
                  <w:marTop w:val="0"/>
                  <w:marBottom w:val="0"/>
                  <w:divBdr>
                    <w:top w:val="none" w:sz="0" w:space="0" w:color="auto"/>
                    <w:left w:val="none" w:sz="0" w:space="0" w:color="auto"/>
                    <w:bottom w:val="none" w:sz="0" w:space="0" w:color="auto"/>
                    <w:right w:val="none" w:sz="0" w:space="0" w:color="auto"/>
                  </w:divBdr>
                </w:div>
                <w:div w:id="1181234276">
                  <w:marLeft w:val="640"/>
                  <w:marRight w:val="0"/>
                  <w:marTop w:val="0"/>
                  <w:marBottom w:val="0"/>
                  <w:divBdr>
                    <w:top w:val="none" w:sz="0" w:space="0" w:color="auto"/>
                    <w:left w:val="none" w:sz="0" w:space="0" w:color="auto"/>
                    <w:bottom w:val="none" w:sz="0" w:space="0" w:color="auto"/>
                    <w:right w:val="none" w:sz="0" w:space="0" w:color="auto"/>
                  </w:divBdr>
                </w:div>
                <w:div w:id="1284077954">
                  <w:marLeft w:val="640"/>
                  <w:marRight w:val="0"/>
                  <w:marTop w:val="0"/>
                  <w:marBottom w:val="0"/>
                  <w:divBdr>
                    <w:top w:val="none" w:sz="0" w:space="0" w:color="auto"/>
                    <w:left w:val="none" w:sz="0" w:space="0" w:color="auto"/>
                    <w:bottom w:val="none" w:sz="0" w:space="0" w:color="auto"/>
                    <w:right w:val="none" w:sz="0" w:space="0" w:color="auto"/>
                  </w:divBdr>
                </w:div>
                <w:div w:id="1319765789">
                  <w:marLeft w:val="640"/>
                  <w:marRight w:val="0"/>
                  <w:marTop w:val="0"/>
                  <w:marBottom w:val="0"/>
                  <w:divBdr>
                    <w:top w:val="none" w:sz="0" w:space="0" w:color="auto"/>
                    <w:left w:val="none" w:sz="0" w:space="0" w:color="auto"/>
                    <w:bottom w:val="none" w:sz="0" w:space="0" w:color="auto"/>
                    <w:right w:val="none" w:sz="0" w:space="0" w:color="auto"/>
                  </w:divBdr>
                </w:div>
                <w:div w:id="1402755949">
                  <w:marLeft w:val="640"/>
                  <w:marRight w:val="0"/>
                  <w:marTop w:val="0"/>
                  <w:marBottom w:val="0"/>
                  <w:divBdr>
                    <w:top w:val="none" w:sz="0" w:space="0" w:color="auto"/>
                    <w:left w:val="none" w:sz="0" w:space="0" w:color="auto"/>
                    <w:bottom w:val="none" w:sz="0" w:space="0" w:color="auto"/>
                    <w:right w:val="none" w:sz="0" w:space="0" w:color="auto"/>
                  </w:divBdr>
                </w:div>
                <w:div w:id="1502157834">
                  <w:marLeft w:val="640"/>
                  <w:marRight w:val="0"/>
                  <w:marTop w:val="0"/>
                  <w:marBottom w:val="0"/>
                  <w:divBdr>
                    <w:top w:val="none" w:sz="0" w:space="0" w:color="auto"/>
                    <w:left w:val="none" w:sz="0" w:space="0" w:color="auto"/>
                    <w:bottom w:val="none" w:sz="0" w:space="0" w:color="auto"/>
                    <w:right w:val="none" w:sz="0" w:space="0" w:color="auto"/>
                  </w:divBdr>
                </w:div>
                <w:div w:id="1699115643">
                  <w:marLeft w:val="640"/>
                  <w:marRight w:val="0"/>
                  <w:marTop w:val="0"/>
                  <w:marBottom w:val="0"/>
                  <w:divBdr>
                    <w:top w:val="none" w:sz="0" w:space="0" w:color="auto"/>
                    <w:left w:val="none" w:sz="0" w:space="0" w:color="auto"/>
                    <w:bottom w:val="none" w:sz="0" w:space="0" w:color="auto"/>
                    <w:right w:val="none" w:sz="0" w:space="0" w:color="auto"/>
                  </w:divBdr>
                </w:div>
                <w:div w:id="1709598199">
                  <w:marLeft w:val="640"/>
                  <w:marRight w:val="0"/>
                  <w:marTop w:val="0"/>
                  <w:marBottom w:val="0"/>
                  <w:divBdr>
                    <w:top w:val="none" w:sz="0" w:space="0" w:color="auto"/>
                    <w:left w:val="none" w:sz="0" w:space="0" w:color="auto"/>
                    <w:bottom w:val="none" w:sz="0" w:space="0" w:color="auto"/>
                    <w:right w:val="none" w:sz="0" w:space="0" w:color="auto"/>
                  </w:divBdr>
                </w:div>
                <w:div w:id="1723095243">
                  <w:marLeft w:val="640"/>
                  <w:marRight w:val="0"/>
                  <w:marTop w:val="0"/>
                  <w:marBottom w:val="0"/>
                  <w:divBdr>
                    <w:top w:val="none" w:sz="0" w:space="0" w:color="auto"/>
                    <w:left w:val="none" w:sz="0" w:space="0" w:color="auto"/>
                    <w:bottom w:val="none" w:sz="0" w:space="0" w:color="auto"/>
                    <w:right w:val="none" w:sz="0" w:space="0" w:color="auto"/>
                  </w:divBdr>
                </w:div>
                <w:div w:id="1777559449">
                  <w:marLeft w:val="640"/>
                  <w:marRight w:val="0"/>
                  <w:marTop w:val="0"/>
                  <w:marBottom w:val="0"/>
                  <w:divBdr>
                    <w:top w:val="none" w:sz="0" w:space="0" w:color="auto"/>
                    <w:left w:val="none" w:sz="0" w:space="0" w:color="auto"/>
                    <w:bottom w:val="none" w:sz="0" w:space="0" w:color="auto"/>
                    <w:right w:val="none" w:sz="0" w:space="0" w:color="auto"/>
                  </w:divBdr>
                </w:div>
                <w:div w:id="1857112975">
                  <w:marLeft w:val="640"/>
                  <w:marRight w:val="0"/>
                  <w:marTop w:val="0"/>
                  <w:marBottom w:val="0"/>
                  <w:divBdr>
                    <w:top w:val="none" w:sz="0" w:space="0" w:color="auto"/>
                    <w:left w:val="none" w:sz="0" w:space="0" w:color="auto"/>
                    <w:bottom w:val="none" w:sz="0" w:space="0" w:color="auto"/>
                    <w:right w:val="none" w:sz="0" w:space="0" w:color="auto"/>
                  </w:divBdr>
                </w:div>
                <w:div w:id="1862090275">
                  <w:marLeft w:val="640"/>
                  <w:marRight w:val="0"/>
                  <w:marTop w:val="0"/>
                  <w:marBottom w:val="0"/>
                  <w:divBdr>
                    <w:top w:val="none" w:sz="0" w:space="0" w:color="auto"/>
                    <w:left w:val="none" w:sz="0" w:space="0" w:color="auto"/>
                    <w:bottom w:val="none" w:sz="0" w:space="0" w:color="auto"/>
                    <w:right w:val="none" w:sz="0" w:space="0" w:color="auto"/>
                  </w:divBdr>
                </w:div>
                <w:div w:id="1863474245">
                  <w:marLeft w:val="640"/>
                  <w:marRight w:val="0"/>
                  <w:marTop w:val="0"/>
                  <w:marBottom w:val="0"/>
                  <w:divBdr>
                    <w:top w:val="none" w:sz="0" w:space="0" w:color="auto"/>
                    <w:left w:val="none" w:sz="0" w:space="0" w:color="auto"/>
                    <w:bottom w:val="none" w:sz="0" w:space="0" w:color="auto"/>
                    <w:right w:val="none" w:sz="0" w:space="0" w:color="auto"/>
                  </w:divBdr>
                </w:div>
                <w:div w:id="1869174695">
                  <w:marLeft w:val="640"/>
                  <w:marRight w:val="0"/>
                  <w:marTop w:val="0"/>
                  <w:marBottom w:val="0"/>
                  <w:divBdr>
                    <w:top w:val="none" w:sz="0" w:space="0" w:color="auto"/>
                    <w:left w:val="none" w:sz="0" w:space="0" w:color="auto"/>
                    <w:bottom w:val="none" w:sz="0" w:space="0" w:color="auto"/>
                    <w:right w:val="none" w:sz="0" w:space="0" w:color="auto"/>
                  </w:divBdr>
                </w:div>
                <w:div w:id="1877162236">
                  <w:marLeft w:val="640"/>
                  <w:marRight w:val="0"/>
                  <w:marTop w:val="0"/>
                  <w:marBottom w:val="0"/>
                  <w:divBdr>
                    <w:top w:val="none" w:sz="0" w:space="0" w:color="auto"/>
                    <w:left w:val="none" w:sz="0" w:space="0" w:color="auto"/>
                    <w:bottom w:val="none" w:sz="0" w:space="0" w:color="auto"/>
                    <w:right w:val="none" w:sz="0" w:space="0" w:color="auto"/>
                  </w:divBdr>
                </w:div>
              </w:divsChild>
            </w:div>
            <w:div w:id="797459327">
              <w:marLeft w:val="0"/>
              <w:marRight w:val="0"/>
              <w:marTop w:val="0"/>
              <w:marBottom w:val="0"/>
              <w:divBdr>
                <w:top w:val="none" w:sz="0" w:space="0" w:color="auto"/>
                <w:left w:val="none" w:sz="0" w:space="0" w:color="auto"/>
                <w:bottom w:val="none" w:sz="0" w:space="0" w:color="auto"/>
                <w:right w:val="none" w:sz="0" w:space="0" w:color="auto"/>
              </w:divBdr>
              <w:divsChild>
                <w:div w:id="144593727">
                  <w:marLeft w:val="640"/>
                  <w:marRight w:val="0"/>
                  <w:marTop w:val="0"/>
                  <w:marBottom w:val="0"/>
                  <w:divBdr>
                    <w:top w:val="none" w:sz="0" w:space="0" w:color="auto"/>
                    <w:left w:val="none" w:sz="0" w:space="0" w:color="auto"/>
                    <w:bottom w:val="none" w:sz="0" w:space="0" w:color="auto"/>
                    <w:right w:val="none" w:sz="0" w:space="0" w:color="auto"/>
                  </w:divBdr>
                </w:div>
                <w:div w:id="252739143">
                  <w:marLeft w:val="640"/>
                  <w:marRight w:val="0"/>
                  <w:marTop w:val="0"/>
                  <w:marBottom w:val="0"/>
                  <w:divBdr>
                    <w:top w:val="none" w:sz="0" w:space="0" w:color="auto"/>
                    <w:left w:val="none" w:sz="0" w:space="0" w:color="auto"/>
                    <w:bottom w:val="none" w:sz="0" w:space="0" w:color="auto"/>
                    <w:right w:val="none" w:sz="0" w:space="0" w:color="auto"/>
                  </w:divBdr>
                </w:div>
                <w:div w:id="317850695">
                  <w:marLeft w:val="640"/>
                  <w:marRight w:val="0"/>
                  <w:marTop w:val="0"/>
                  <w:marBottom w:val="0"/>
                  <w:divBdr>
                    <w:top w:val="none" w:sz="0" w:space="0" w:color="auto"/>
                    <w:left w:val="none" w:sz="0" w:space="0" w:color="auto"/>
                    <w:bottom w:val="none" w:sz="0" w:space="0" w:color="auto"/>
                    <w:right w:val="none" w:sz="0" w:space="0" w:color="auto"/>
                  </w:divBdr>
                </w:div>
                <w:div w:id="446660415">
                  <w:marLeft w:val="640"/>
                  <w:marRight w:val="0"/>
                  <w:marTop w:val="0"/>
                  <w:marBottom w:val="0"/>
                  <w:divBdr>
                    <w:top w:val="none" w:sz="0" w:space="0" w:color="auto"/>
                    <w:left w:val="none" w:sz="0" w:space="0" w:color="auto"/>
                    <w:bottom w:val="none" w:sz="0" w:space="0" w:color="auto"/>
                    <w:right w:val="none" w:sz="0" w:space="0" w:color="auto"/>
                  </w:divBdr>
                </w:div>
                <w:div w:id="491531613">
                  <w:marLeft w:val="640"/>
                  <w:marRight w:val="0"/>
                  <w:marTop w:val="0"/>
                  <w:marBottom w:val="0"/>
                  <w:divBdr>
                    <w:top w:val="none" w:sz="0" w:space="0" w:color="auto"/>
                    <w:left w:val="none" w:sz="0" w:space="0" w:color="auto"/>
                    <w:bottom w:val="none" w:sz="0" w:space="0" w:color="auto"/>
                    <w:right w:val="none" w:sz="0" w:space="0" w:color="auto"/>
                  </w:divBdr>
                </w:div>
                <w:div w:id="494810170">
                  <w:marLeft w:val="640"/>
                  <w:marRight w:val="0"/>
                  <w:marTop w:val="0"/>
                  <w:marBottom w:val="0"/>
                  <w:divBdr>
                    <w:top w:val="none" w:sz="0" w:space="0" w:color="auto"/>
                    <w:left w:val="none" w:sz="0" w:space="0" w:color="auto"/>
                    <w:bottom w:val="none" w:sz="0" w:space="0" w:color="auto"/>
                    <w:right w:val="none" w:sz="0" w:space="0" w:color="auto"/>
                  </w:divBdr>
                </w:div>
                <w:div w:id="497576566">
                  <w:marLeft w:val="640"/>
                  <w:marRight w:val="0"/>
                  <w:marTop w:val="0"/>
                  <w:marBottom w:val="0"/>
                  <w:divBdr>
                    <w:top w:val="none" w:sz="0" w:space="0" w:color="auto"/>
                    <w:left w:val="none" w:sz="0" w:space="0" w:color="auto"/>
                    <w:bottom w:val="none" w:sz="0" w:space="0" w:color="auto"/>
                    <w:right w:val="none" w:sz="0" w:space="0" w:color="auto"/>
                  </w:divBdr>
                </w:div>
                <w:div w:id="524444979">
                  <w:marLeft w:val="640"/>
                  <w:marRight w:val="0"/>
                  <w:marTop w:val="0"/>
                  <w:marBottom w:val="0"/>
                  <w:divBdr>
                    <w:top w:val="none" w:sz="0" w:space="0" w:color="auto"/>
                    <w:left w:val="none" w:sz="0" w:space="0" w:color="auto"/>
                    <w:bottom w:val="none" w:sz="0" w:space="0" w:color="auto"/>
                    <w:right w:val="none" w:sz="0" w:space="0" w:color="auto"/>
                  </w:divBdr>
                </w:div>
                <w:div w:id="525605527">
                  <w:marLeft w:val="640"/>
                  <w:marRight w:val="0"/>
                  <w:marTop w:val="0"/>
                  <w:marBottom w:val="0"/>
                  <w:divBdr>
                    <w:top w:val="none" w:sz="0" w:space="0" w:color="auto"/>
                    <w:left w:val="none" w:sz="0" w:space="0" w:color="auto"/>
                    <w:bottom w:val="none" w:sz="0" w:space="0" w:color="auto"/>
                    <w:right w:val="none" w:sz="0" w:space="0" w:color="auto"/>
                  </w:divBdr>
                </w:div>
                <w:div w:id="568005211">
                  <w:marLeft w:val="640"/>
                  <w:marRight w:val="0"/>
                  <w:marTop w:val="0"/>
                  <w:marBottom w:val="0"/>
                  <w:divBdr>
                    <w:top w:val="none" w:sz="0" w:space="0" w:color="auto"/>
                    <w:left w:val="none" w:sz="0" w:space="0" w:color="auto"/>
                    <w:bottom w:val="none" w:sz="0" w:space="0" w:color="auto"/>
                    <w:right w:val="none" w:sz="0" w:space="0" w:color="auto"/>
                  </w:divBdr>
                </w:div>
                <w:div w:id="588075542">
                  <w:marLeft w:val="640"/>
                  <w:marRight w:val="0"/>
                  <w:marTop w:val="0"/>
                  <w:marBottom w:val="0"/>
                  <w:divBdr>
                    <w:top w:val="none" w:sz="0" w:space="0" w:color="auto"/>
                    <w:left w:val="none" w:sz="0" w:space="0" w:color="auto"/>
                    <w:bottom w:val="none" w:sz="0" w:space="0" w:color="auto"/>
                    <w:right w:val="none" w:sz="0" w:space="0" w:color="auto"/>
                  </w:divBdr>
                </w:div>
                <w:div w:id="596135614">
                  <w:marLeft w:val="640"/>
                  <w:marRight w:val="0"/>
                  <w:marTop w:val="0"/>
                  <w:marBottom w:val="0"/>
                  <w:divBdr>
                    <w:top w:val="none" w:sz="0" w:space="0" w:color="auto"/>
                    <w:left w:val="none" w:sz="0" w:space="0" w:color="auto"/>
                    <w:bottom w:val="none" w:sz="0" w:space="0" w:color="auto"/>
                    <w:right w:val="none" w:sz="0" w:space="0" w:color="auto"/>
                  </w:divBdr>
                </w:div>
                <w:div w:id="668412581">
                  <w:marLeft w:val="640"/>
                  <w:marRight w:val="0"/>
                  <w:marTop w:val="0"/>
                  <w:marBottom w:val="0"/>
                  <w:divBdr>
                    <w:top w:val="none" w:sz="0" w:space="0" w:color="auto"/>
                    <w:left w:val="none" w:sz="0" w:space="0" w:color="auto"/>
                    <w:bottom w:val="none" w:sz="0" w:space="0" w:color="auto"/>
                    <w:right w:val="none" w:sz="0" w:space="0" w:color="auto"/>
                  </w:divBdr>
                </w:div>
                <w:div w:id="726873916">
                  <w:marLeft w:val="640"/>
                  <w:marRight w:val="0"/>
                  <w:marTop w:val="0"/>
                  <w:marBottom w:val="0"/>
                  <w:divBdr>
                    <w:top w:val="none" w:sz="0" w:space="0" w:color="auto"/>
                    <w:left w:val="none" w:sz="0" w:space="0" w:color="auto"/>
                    <w:bottom w:val="none" w:sz="0" w:space="0" w:color="auto"/>
                    <w:right w:val="none" w:sz="0" w:space="0" w:color="auto"/>
                  </w:divBdr>
                </w:div>
                <w:div w:id="771243173">
                  <w:marLeft w:val="640"/>
                  <w:marRight w:val="0"/>
                  <w:marTop w:val="0"/>
                  <w:marBottom w:val="0"/>
                  <w:divBdr>
                    <w:top w:val="none" w:sz="0" w:space="0" w:color="auto"/>
                    <w:left w:val="none" w:sz="0" w:space="0" w:color="auto"/>
                    <w:bottom w:val="none" w:sz="0" w:space="0" w:color="auto"/>
                    <w:right w:val="none" w:sz="0" w:space="0" w:color="auto"/>
                  </w:divBdr>
                </w:div>
                <w:div w:id="773089740">
                  <w:marLeft w:val="640"/>
                  <w:marRight w:val="0"/>
                  <w:marTop w:val="0"/>
                  <w:marBottom w:val="0"/>
                  <w:divBdr>
                    <w:top w:val="none" w:sz="0" w:space="0" w:color="auto"/>
                    <w:left w:val="none" w:sz="0" w:space="0" w:color="auto"/>
                    <w:bottom w:val="none" w:sz="0" w:space="0" w:color="auto"/>
                    <w:right w:val="none" w:sz="0" w:space="0" w:color="auto"/>
                  </w:divBdr>
                </w:div>
                <w:div w:id="883522680">
                  <w:marLeft w:val="640"/>
                  <w:marRight w:val="0"/>
                  <w:marTop w:val="0"/>
                  <w:marBottom w:val="0"/>
                  <w:divBdr>
                    <w:top w:val="none" w:sz="0" w:space="0" w:color="auto"/>
                    <w:left w:val="none" w:sz="0" w:space="0" w:color="auto"/>
                    <w:bottom w:val="none" w:sz="0" w:space="0" w:color="auto"/>
                    <w:right w:val="none" w:sz="0" w:space="0" w:color="auto"/>
                  </w:divBdr>
                </w:div>
                <w:div w:id="928583396">
                  <w:marLeft w:val="640"/>
                  <w:marRight w:val="0"/>
                  <w:marTop w:val="0"/>
                  <w:marBottom w:val="0"/>
                  <w:divBdr>
                    <w:top w:val="none" w:sz="0" w:space="0" w:color="auto"/>
                    <w:left w:val="none" w:sz="0" w:space="0" w:color="auto"/>
                    <w:bottom w:val="none" w:sz="0" w:space="0" w:color="auto"/>
                    <w:right w:val="none" w:sz="0" w:space="0" w:color="auto"/>
                  </w:divBdr>
                </w:div>
                <w:div w:id="1028678769">
                  <w:marLeft w:val="640"/>
                  <w:marRight w:val="0"/>
                  <w:marTop w:val="0"/>
                  <w:marBottom w:val="0"/>
                  <w:divBdr>
                    <w:top w:val="none" w:sz="0" w:space="0" w:color="auto"/>
                    <w:left w:val="none" w:sz="0" w:space="0" w:color="auto"/>
                    <w:bottom w:val="none" w:sz="0" w:space="0" w:color="auto"/>
                    <w:right w:val="none" w:sz="0" w:space="0" w:color="auto"/>
                  </w:divBdr>
                </w:div>
                <w:div w:id="1029913445">
                  <w:marLeft w:val="640"/>
                  <w:marRight w:val="0"/>
                  <w:marTop w:val="0"/>
                  <w:marBottom w:val="0"/>
                  <w:divBdr>
                    <w:top w:val="none" w:sz="0" w:space="0" w:color="auto"/>
                    <w:left w:val="none" w:sz="0" w:space="0" w:color="auto"/>
                    <w:bottom w:val="none" w:sz="0" w:space="0" w:color="auto"/>
                    <w:right w:val="none" w:sz="0" w:space="0" w:color="auto"/>
                  </w:divBdr>
                </w:div>
                <w:div w:id="1084495590">
                  <w:marLeft w:val="640"/>
                  <w:marRight w:val="0"/>
                  <w:marTop w:val="0"/>
                  <w:marBottom w:val="0"/>
                  <w:divBdr>
                    <w:top w:val="none" w:sz="0" w:space="0" w:color="auto"/>
                    <w:left w:val="none" w:sz="0" w:space="0" w:color="auto"/>
                    <w:bottom w:val="none" w:sz="0" w:space="0" w:color="auto"/>
                    <w:right w:val="none" w:sz="0" w:space="0" w:color="auto"/>
                  </w:divBdr>
                </w:div>
                <w:div w:id="1101411374">
                  <w:marLeft w:val="640"/>
                  <w:marRight w:val="0"/>
                  <w:marTop w:val="0"/>
                  <w:marBottom w:val="0"/>
                  <w:divBdr>
                    <w:top w:val="none" w:sz="0" w:space="0" w:color="auto"/>
                    <w:left w:val="none" w:sz="0" w:space="0" w:color="auto"/>
                    <w:bottom w:val="none" w:sz="0" w:space="0" w:color="auto"/>
                    <w:right w:val="none" w:sz="0" w:space="0" w:color="auto"/>
                  </w:divBdr>
                </w:div>
                <w:div w:id="1122578262">
                  <w:marLeft w:val="640"/>
                  <w:marRight w:val="0"/>
                  <w:marTop w:val="0"/>
                  <w:marBottom w:val="0"/>
                  <w:divBdr>
                    <w:top w:val="none" w:sz="0" w:space="0" w:color="auto"/>
                    <w:left w:val="none" w:sz="0" w:space="0" w:color="auto"/>
                    <w:bottom w:val="none" w:sz="0" w:space="0" w:color="auto"/>
                    <w:right w:val="none" w:sz="0" w:space="0" w:color="auto"/>
                  </w:divBdr>
                </w:div>
                <w:div w:id="1152600439">
                  <w:marLeft w:val="640"/>
                  <w:marRight w:val="0"/>
                  <w:marTop w:val="0"/>
                  <w:marBottom w:val="0"/>
                  <w:divBdr>
                    <w:top w:val="none" w:sz="0" w:space="0" w:color="auto"/>
                    <w:left w:val="none" w:sz="0" w:space="0" w:color="auto"/>
                    <w:bottom w:val="none" w:sz="0" w:space="0" w:color="auto"/>
                    <w:right w:val="none" w:sz="0" w:space="0" w:color="auto"/>
                  </w:divBdr>
                </w:div>
                <w:div w:id="1200364451">
                  <w:marLeft w:val="640"/>
                  <w:marRight w:val="0"/>
                  <w:marTop w:val="0"/>
                  <w:marBottom w:val="0"/>
                  <w:divBdr>
                    <w:top w:val="none" w:sz="0" w:space="0" w:color="auto"/>
                    <w:left w:val="none" w:sz="0" w:space="0" w:color="auto"/>
                    <w:bottom w:val="none" w:sz="0" w:space="0" w:color="auto"/>
                    <w:right w:val="none" w:sz="0" w:space="0" w:color="auto"/>
                  </w:divBdr>
                </w:div>
                <w:div w:id="1202860011">
                  <w:marLeft w:val="640"/>
                  <w:marRight w:val="0"/>
                  <w:marTop w:val="0"/>
                  <w:marBottom w:val="0"/>
                  <w:divBdr>
                    <w:top w:val="none" w:sz="0" w:space="0" w:color="auto"/>
                    <w:left w:val="none" w:sz="0" w:space="0" w:color="auto"/>
                    <w:bottom w:val="none" w:sz="0" w:space="0" w:color="auto"/>
                    <w:right w:val="none" w:sz="0" w:space="0" w:color="auto"/>
                  </w:divBdr>
                </w:div>
                <w:div w:id="1226407290">
                  <w:marLeft w:val="640"/>
                  <w:marRight w:val="0"/>
                  <w:marTop w:val="0"/>
                  <w:marBottom w:val="0"/>
                  <w:divBdr>
                    <w:top w:val="none" w:sz="0" w:space="0" w:color="auto"/>
                    <w:left w:val="none" w:sz="0" w:space="0" w:color="auto"/>
                    <w:bottom w:val="none" w:sz="0" w:space="0" w:color="auto"/>
                    <w:right w:val="none" w:sz="0" w:space="0" w:color="auto"/>
                  </w:divBdr>
                </w:div>
                <w:div w:id="1363633291">
                  <w:marLeft w:val="640"/>
                  <w:marRight w:val="0"/>
                  <w:marTop w:val="0"/>
                  <w:marBottom w:val="0"/>
                  <w:divBdr>
                    <w:top w:val="none" w:sz="0" w:space="0" w:color="auto"/>
                    <w:left w:val="none" w:sz="0" w:space="0" w:color="auto"/>
                    <w:bottom w:val="none" w:sz="0" w:space="0" w:color="auto"/>
                    <w:right w:val="none" w:sz="0" w:space="0" w:color="auto"/>
                  </w:divBdr>
                </w:div>
                <w:div w:id="1392650567">
                  <w:marLeft w:val="640"/>
                  <w:marRight w:val="0"/>
                  <w:marTop w:val="0"/>
                  <w:marBottom w:val="0"/>
                  <w:divBdr>
                    <w:top w:val="none" w:sz="0" w:space="0" w:color="auto"/>
                    <w:left w:val="none" w:sz="0" w:space="0" w:color="auto"/>
                    <w:bottom w:val="none" w:sz="0" w:space="0" w:color="auto"/>
                    <w:right w:val="none" w:sz="0" w:space="0" w:color="auto"/>
                  </w:divBdr>
                </w:div>
                <w:div w:id="1404452079">
                  <w:marLeft w:val="640"/>
                  <w:marRight w:val="0"/>
                  <w:marTop w:val="0"/>
                  <w:marBottom w:val="0"/>
                  <w:divBdr>
                    <w:top w:val="none" w:sz="0" w:space="0" w:color="auto"/>
                    <w:left w:val="none" w:sz="0" w:space="0" w:color="auto"/>
                    <w:bottom w:val="none" w:sz="0" w:space="0" w:color="auto"/>
                    <w:right w:val="none" w:sz="0" w:space="0" w:color="auto"/>
                  </w:divBdr>
                </w:div>
                <w:div w:id="1469781505">
                  <w:marLeft w:val="640"/>
                  <w:marRight w:val="0"/>
                  <w:marTop w:val="0"/>
                  <w:marBottom w:val="0"/>
                  <w:divBdr>
                    <w:top w:val="none" w:sz="0" w:space="0" w:color="auto"/>
                    <w:left w:val="none" w:sz="0" w:space="0" w:color="auto"/>
                    <w:bottom w:val="none" w:sz="0" w:space="0" w:color="auto"/>
                    <w:right w:val="none" w:sz="0" w:space="0" w:color="auto"/>
                  </w:divBdr>
                </w:div>
                <w:div w:id="1554391530">
                  <w:marLeft w:val="640"/>
                  <w:marRight w:val="0"/>
                  <w:marTop w:val="0"/>
                  <w:marBottom w:val="0"/>
                  <w:divBdr>
                    <w:top w:val="none" w:sz="0" w:space="0" w:color="auto"/>
                    <w:left w:val="none" w:sz="0" w:space="0" w:color="auto"/>
                    <w:bottom w:val="none" w:sz="0" w:space="0" w:color="auto"/>
                    <w:right w:val="none" w:sz="0" w:space="0" w:color="auto"/>
                  </w:divBdr>
                </w:div>
                <w:div w:id="1583026706">
                  <w:marLeft w:val="640"/>
                  <w:marRight w:val="0"/>
                  <w:marTop w:val="0"/>
                  <w:marBottom w:val="0"/>
                  <w:divBdr>
                    <w:top w:val="none" w:sz="0" w:space="0" w:color="auto"/>
                    <w:left w:val="none" w:sz="0" w:space="0" w:color="auto"/>
                    <w:bottom w:val="none" w:sz="0" w:space="0" w:color="auto"/>
                    <w:right w:val="none" w:sz="0" w:space="0" w:color="auto"/>
                  </w:divBdr>
                </w:div>
                <w:div w:id="1592276269">
                  <w:marLeft w:val="640"/>
                  <w:marRight w:val="0"/>
                  <w:marTop w:val="0"/>
                  <w:marBottom w:val="0"/>
                  <w:divBdr>
                    <w:top w:val="none" w:sz="0" w:space="0" w:color="auto"/>
                    <w:left w:val="none" w:sz="0" w:space="0" w:color="auto"/>
                    <w:bottom w:val="none" w:sz="0" w:space="0" w:color="auto"/>
                    <w:right w:val="none" w:sz="0" w:space="0" w:color="auto"/>
                  </w:divBdr>
                </w:div>
                <w:div w:id="1621917536">
                  <w:marLeft w:val="640"/>
                  <w:marRight w:val="0"/>
                  <w:marTop w:val="0"/>
                  <w:marBottom w:val="0"/>
                  <w:divBdr>
                    <w:top w:val="none" w:sz="0" w:space="0" w:color="auto"/>
                    <w:left w:val="none" w:sz="0" w:space="0" w:color="auto"/>
                    <w:bottom w:val="none" w:sz="0" w:space="0" w:color="auto"/>
                    <w:right w:val="none" w:sz="0" w:space="0" w:color="auto"/>
                  </w:divBdr>
                </w:div>
                <w:div w:id="1865289329">
                  <w:marLeft w:val="640"/>
                  <w:marRight w:val="0"/>
                  <w:marTop w:val="0"/>
                  <w:marBottom w:val="0"/>
                  <w:divBdr>
                    <w:top w:val="none" w:sz="0" w:space="0" w:color="auto"/>
                    <w:left w:val="none" w:sz="0" w:space="0" w:color="auto"/>
                    <w:bottom w:val="none" w:sz="0" w:space="0" w:color="auto"/>
                    <w:right w:val="none" w:sz="0" w:space="0" w:color="auto"/>
                  </w:divBdr>
                </w:div>
                <w:div w:id="2032799657">
                  <w:marLeft w:val="640"/>
                  <w:marRight w:val="0"/>
                  <w:marTop w:val="0"/>
                  <w:marBottom w:val="0"/>
                  <w:divBdr>
                    <w:top w:val="none" w:sz="0" w:space="0" w:color="auto"/>
                    <w:left w:val="none" w:sz="0" w:space="0" w:color="auto"/>
                    <w:bottom w:val="none" w:sz="0" w:space="0" w:color="auto"/>
                    <w:right w:val="none" w:sz="0" w:space="0" w:color="auto"/>
                  </w:divBdr>
                </w:div>
                <w:div w:id="2126655550">
                  <w:marLeft w:val="640"/>
                  <w:marRight w:val="0"/>
                  <w:marTop w:val="0"/>
                  <w:marBottom w:val="0"/>
                  <w:divBdr>
                    <w:top w:val="none" w:sz="0" w:space="0" w:color="auto"/>
                    <w:left w:val="none" w:sz="0" w:space="0" w:color="auto"/>
                    <w:bottom w:val="none" w:sz="0" w:space="0" w:color="auto"/>
                    <w:right w:val="none" w:sz="0" w:space="0" w:color="auto"/>
                  </w:divBdr>
                </w:div>
              </w:divsChild>
            </w:div>
            <w:div w:id="1399287528">
              <w:marLeft w:val="0"/>
              <w:marRight w:val="0"/>
              <w:marTop w:val="0"/>
              <w:marBottom w:val="0"/>
              <w:divBdr>
                <w:top w:val="none" w:sz="0" w:space="0" w:color="auto"/>
                <w:left w:val="none" w:sz="0" w:space="0" w:color="auto"/>
                <w:bottom w:val="none" w:sz="0" w:space="0" w:color="auto"/>
                <w:right w:val="none" w:sz="0" w:space="0" w:color="auto"/>
              </w:divBdr>
              <w:divsChild>
                <w:div w:id="65155456">
                  <w:marLeft w:val="640"/>
                  <w:marRight w:val="0"/>
                  <w:marTop w:val="0"/>
                  <w:marBottom w:val="0"/>
                  <w:divBdr>
                    <w:top w:val="none" w:sz="0" w:space="0" w:color="auto"/>
                    <w:left w:val="none" w:sz="0" w:space="0" w:color="auto"/>
                    <w:bottom w:val="none" w:sz="0" w:space="0" w:color="auto"/>
                    <w:right w:val="none" w:sz="0" w:space="0" w:color="auto"/>
                  </w:divBdr>
                </w:div>
                <w:div w:id="86393408">
                  <w:marLeft w:val="640"/>
                  <w:marRight w:val="0"/>
                  <w:marTop w:val="0"/>
                  <w:marBottom w:val="0"/>
                  <w:divBdr>
                    <w:top w:val="none" w:sz="0" w:space="0" w:color="auto"/>
                    <w:left w:val="none" w:sz="0" w:space="0" w:color="auto"/>
                    <w:bottom w:val="none" w:sz="0" w:space="0" w:color="auto"/>
                    <w:right w:val="none" w:sz="0" w:space="0" w:color="auto"/>
                  </w:divBdr>
                </w:div>
                <w:div w:id="140541398">
                  <w:marLeft w:val="640"/>
                  <w:marRight w:val="0"/>
                  <w:marTop w:val="0"/>
                  <w:marBottom w:val="0"/>
                  <w:divBdr>
                    <w:top w:val="none" w:sz="0" w:space="0" w:color="auto"/>
                    <w:left w:val="none" w:sz="0" w:space="0" w:color="auto"/>
                    <w:bottom w:val="none" w:sz="0" w:space="0" w:color="auto"/>
                    <w:right w:val="none" w:sz="0" w:space="0" w:color="auto"/>
                  </w:divBdr>
                </w:div>
                <w:div w:id="298729514">
                  <w:marLeft w:val="640"/>
                  <w:marRight w:val="0"/>
                  <w:marTop w:val="0"/>
                  <w:marBottom w:val="0"/>
                  <w:divBdr>
                    <w:top w:val="none" w:sz="0" w:space="0" w:color="auto"/>
                    <w:left w:val="none" w:sz="0" w:space="0" w:color="auto"/>
                    <w:bottom w:val="none" w:sz="0" w:space="0" w:color="auto"/>
                    <w:right w:val="none" w:sz="0" w:space="0" w:color="auto"/>
                  </w:divBdr>
                </w:div>
                <w:div w:id="318702780">
                  <w:marLeft w:val="640"/>
                  <w:marRight w:val="0"/>
                  <w:marTop w:val="0"/>
                  <w:marBottom w:val="0"/>
                  <w:divBdr>
                    <w:top w:val="none" w:sz="0" w:space="0" w:color="auto"/>
                    <w:left w:val="none" w:sz="0" w:space="0" w:color="auto"/>
                    <w:bottom w:val="none" w:sz="0" w:space="0" w:color="auto"/>
                    <w:right w:val="none" w:sz="0" w:space="0" w:color="auto"/>
                  </w:divBdr>
                </w:div>
                <w:div w:id="351952466">
                  <w:marLeft w:val="640"/>
                  <w:marRight w:val="0"/>
                  <w:marTop w:val="0"/>
                  <w:marBottom w:val="0"/>
                  <w:divBdr>
                    <w:top w:val="none" w:sz="0" w:space="0" w:color="auto"/>
                    <w:left w:val="none" w:sz="0" w:space="0" w:color="auto"/>
                    <w:bottom w:val="none" w:sz="0" w:space="0" w:color="auto"/>
                    <w:right w:val="none" w:sz="0" w:space="0" w:color="auto"/>
                  </w:divBdr>
                </w:div>
                <w:div w:id="355429512">
                  <w:marLeft w:val="640"/>
                  <w:marRight w:val="0"/>
                  <w:marTop w:val="0"/>
                  <w:marBottom w:val="0"/>
                  <w:divBdr>
                    <w:top w:val="none" w:sz="0" w:space="0" w:color="auto"/>
                    <w:left w:val="none" w:sz="0" w:space="0" w:color="auto"/>
                    <w:bottom w:val="none" w:sz="0" w:space="0" w:color="auto"/>
                    <w:right w:val="none" w:sz="0" w:space="0" w:color="auto"/>
                  </w:divBdr>
                </w:div>
                <w:div w:id="463471353">
                  <w:marLeft w:val="640"/>
                  <w:marRight w:val="0"/>
                  <w:marTop w:val="0"/>
                  <w:marBottom w:val="0"/>
                  <w:divBdr>
                    <w:top w:val="none" w:sz="0" w:space="0" w:color="auto"/>
                    <w:left w:val="none" w:sz="0" w:space="0" w:color="auto"/>
                    <w:bottom w:val="none" w:sz="0" w:space="0" w:color="auto"/>
                    <w:right w:val="none" w:sz="0" w:space="0" w:color="auto"/>
                  </w:divBdr>
                </w:div>
                <w:div w:id="529952756">
                  <w:marLeft w:val="640"/>
                  <w:marRight w:val="0"/>
                  <w:marTop w:val="0"/>
                  <w:marBottom w:val="0"/>
                  <w:divBdr>
                    <w:top w:val="none" w:sz="0" w:space="0" w:color="auto"/>
                    <w:left w:val="none" w:sz="0" w:space="0" w:color="auto"/>
                    <w:bottom w:val="none" w:sz="0" w:space="0" w:color="auto"/>
                    <w:right w:val="none" w:sz="0" w:space="0" w:color="auto"/>
                  </w:divBdr>
                </w:div>
                <w:div w:id="531693594">
                  <w:marLeft w:val="640"/>
                  <w:marRight w:val="0"/>
                  <w:marTop w:val="0"/>
                  <w:marBottom w:val="0"/>
                  <w:divBdr>
                    <w:top w:val="none" w:sz="0" w:space="0" w:color="auto"/>
                    <w:left w:val="none" w:sz="0" w:space="0" w:color="auto"/>
                    <w:bottom w:val="none" w:sz="0" w:space="0" w:color="auto"/>
                    <w:right w:val="none" w:sz="0" w:space="0" w:color="auto"/>
                  </w:divBdr>
                </w:div>
                <w:div w:id="535699813">
                  <w:marLeft w:val="640"/>
                  <w:marRight w:val="0"/>
                  <w:marTop w:val="0"/>
                  <w:marBottom w:val="0"/>
                  <w:divBdr>
                    <w:top w:val="none" w:sz="0" w:space="0" w:color="auto"/>
                    <w:left w:val="none" w:sz="0" w:space="0" w:color="auto"/>
                    <w:bottom w:val="none" w:sz="0" w:space="0" w:color="auto"/>
                    <w:right w:val="none" w:sz="0" w:space="0" w:color="auto"/>
                  </w:divBdr>
                </w:div>
                <w:div w:id="539048343">
                  <w:marLeft w:val="640"/>
                  <w:marRight w:val="0"/>
                  <w:marTop w:val="0"/>
                  <w:marBottom w:val="0"/>
                  <w:divBdr>
                    <w:top w:val="none" w:sz="0" w:space="0" w:color="auto"/>
                    <w:left w:val="none" w:sz="0" w:space="0" w:color="auto"/>
                    <w:bottom w:val="none" w:sz="0" w:space="0" w:color="auto"/>
                    <w:right w:val="none" w:sz="0" w:space="0" w:color="auto"/>
                  </w:divBdr>
                </w:div>
                <w:div w:id="542324802">
                  <w:marLeft w:val="640"/>
                  <w:marRight w:val="0"/>
                  <w:marTop w:val="0"/>
                  <w:marBottom w:val="0"/>
                  <w:divBdr>
                    <w:top w:val="none" w:sz="0" w:space="0" w:color="auto"/>
                    <w:left w:val="none" w:sz="0" w:space="0" w:color="auto"/>
                    <w:bottom w:val="none" w:sz="0" w:space="0" w:color="auto"/>
                    <w:right w:val="none" w:sz="0" w:space="0" w:color="auto"/>
                  </w:divBdr>
                </w:div>
                <w:div w:id="582446730">
                  <w:marLeft w:val="640"/>
                  <w:marRight w:val="0"/>
                  <w:marTop w:val="0"/>
                  <w:marBottom w:val="0"/>
                  <w:divBdr>
                    <w:top w:val="none" w:sz="0" w:space="0" w:color="auto"/>
                    <w:left w:val="none" w:sz="0" w:space="0" w:color="auto"/>
                    <w:bottom w:val="none" w:sz="0" w:space="0" w:color="auto"/>
                    <w:right w:val="none" w:sz="0" w:space="0" w:color="auto"/>
                  </w:divBdr>
                </w:div>
                <w:div w:id="604581661">
                  <w:marLeft w:val="640"/>
                  <w:marRight w:val="0"/>
                  <w:marTop w:val="0"/>
                  <w:marBottom w:val="0"/>
                  <w:divBdr>
                    <w:top w:val="none" w:sz="0" w:space="0" w:color="auto"/>
                    <w:left w:val="none" w:sz="0" w:space="0" w:color="auto"/>
                    <w:bottom w:val="none" w:sz="0" w:space="0" w:color="auto"/>
                    <w:right w:val="none" w:sz="0" w:space="0" w:color="auto"/>
                  </w:divBdr>
                </w:div>
                <w:div w:id="604584289">
                  <w:marLeft w:val="640"/>
                  <w:marRight w:val="0"/>
                  <w:marTop w:val="0"/>
                  <w:marBottom w:val="0"/>
                  <w:divBdr>
                    <w:top w:val="none" w:sz="0" w:space="0" w:color="auto"/>
                    <w:left w:val="none" w:sz="0" w:space="0" w:color="auto"/>
                    <w:bottom w:val="none" w:sz="0" w:space="0" w:color="auto"/>
                    <w:right w:val="none" w:sz="0" w:space="0" w:color="auto"/>
                  </w:divBdr>
                </w:div>
                <w:div w:id="672345195">
                  <w:marLeft w:val="640"/>
                  <w:marRight w:val="0"/>
                  <w:marTop w:val="0"/>
                  <w:marBottom w:val="0"/>
                  <w:divBdr>
                    <w:top w:val="none" w:sz="0" w:space="0" w:color="auto"/>
                    <w:left w:val="none" w:sz="0" w:space="0" w:color="auto"/>
                    <w:bottom w:val="none" w:sz="0" w:space="0" w:color="auto"/>
                    <w:right w:val="none" w:sz="0" w:space="0" w:color="auto"/>
                  </w:divBdr>
                </w:div>
                <w:div w:id="733696611">
                  <w:marLeft w:val="640"/>
                  <w:marRight w:val="0"/>
                  <w:marTop w:val="0"/>
                  <w:marBottom w:val="0"/>
                  <w:divBdr>
                    <w:top w:val="none" w:sz="0" w:space="0" w:color="auto"/>
                    <w:left w:val="none" w:sz="0" w:space="0" w:color="auto"/>
                    <w:bottom w:val="none" w:sz="0" w:space="0" w:color="auto"/>
                    <w:right w:val="none" w:sz="0" w:space="0" w:color="auto"/>
                  </w:divBdr>
                </w:div>
                <w:div w:id="815412974">
                  <w:marLeft w:val="640"/>
                  <w:marRight w:val="0"/>
                  <w:marTop w:val="0"/>
                  <w:marBottom w:val="0"/>
                  <w:divBdr>
                    <w:top w:val="none" w:sz="0" w:space="0" w:color="auto"/>
                    <w:left w:val="none" w:sz="0" w:space="0" w:color="auto"/>
                    <w:bottom w:val="none" w:sz="0" w:space="0" w:color="auto"/>
                    <w:right w:val="none" w:sz="0" w:space="0" w:color="auto"/>
                  </w:divBdr>
                </w:div>
                <w:div w:id="1055275177">
                  <w:marLeft w:val="640"/>
                  <w:marRight w:val="0"/>
                  <w:marTop w:val="0"/>
                  <w:marBottom w:val="0"/>
                  <w:divBdr>
                    <w:top w:val="none" w:sz="0" w:space="0" w:color="auto"/>
                    <w:left w:val="none" w:sz="0" w:space="0" w:color="auto"/>
                    <w:bottom w:val="none" w:sz="0" w:space="0" w:color="auto"/>
                    <w:right w:val="none" w:sz="0" w:space="0" w:color="auto"/>
                  </w:divBdr>
                </w:div>
                <w:div w:id="1181625850">
                  <w:marLeft w:val="640"/>
                  <w:marRight w:val="0"/>
                  <w:marTop w:val="0"/>
                  <w:marBottom w:val="0"/>
                  <w:divBdr>
                    <w:top w:val="none" w:sz="0" w:space="0" w:color="auto"/>
                    <w:left w:val="none" w:sz="0" w:space="0" w:color="auto"/>
                    <w:bottom w:val="none" w:sz="0" w:space="0" w:color="auto"/>
                    <w:right w:val="none" w:sz="0" w:space="0" w:color="auto"/>
                  </w:divBdr>
                </w:div>
                <w:div w:id="1203834012">
                  <w:marLeft w:val="640"/>
                  <w:marRight w:val="0"/>
                  <w:marTop w:val="0"/>
                  <w:marBottom w:val="0"/>
                  <w:divBdr>
                    <w:top w:val="none" w:sz="0" w:space="0" w:color="auto"/>
                    <w:left w:val="none" w:sz="0" w:space="0" w:color="auto"/>
                    <w:bottom w:val="none" w:sz="0" w:space="0" w:color="auto"/>
                    <w:right w:val="none" w:sz="0" w:space="0" w:color="auto"/>
                  </w:divBdr>
                </w:div>
                <w:div w:id="1205093088">
                  <w:marLeft w:val="640"/>
                  <w:marRight w:val="0"/>
                  <w:marTop w:val="0"/>
                  <w:marBottom w:val="0"/>
                  <w:divBdr>
                    <w:top w:val="none" w:sz="0" w:space="0" w:color="auto"/>
                    <w:left w:val="none" w:sz="0" w:space="0" w:color="auto"/>
                    <w:bottom w:val="none" w:sz="0" w:space="0" w:color="auto"/>
                    <w:right w:val="none" w:sz="0" w:space="0" w:color="auto"/>
                  </w:divBdr>
                </w:div>
                <w:div w:id="1260288140">
                  <w:marLeft w:val="640"/>
                  <w:marRight w:val="0"/>
                  <w:marTop w:val="0"/>
                  <w:marBottom w:val="0"/>
                  <w:divBdr>
                    <w:top w:val="none" w:sz="0" w:space="0" w:color="auto"/>
                    <w:left w:val="none" w:sz="0" w:space="0" w:color="auto"/>
                    <w:bottom w:val="none" w:sz="0" w:space="0" w:color="auto"/>
                    <w:right w:val="none" w:sz="0" w:space="0" w:color="auto"/>
                  </w:divBdr>
                </w:div>
                <w:div w:id="1310862831">
                  <w:marLeft w:val="640"/>
                  <w:marRight w:val="0"/>
                  <w:marTop w:val="0"/>
                  <w:marBottom w:val="0"/>
                  <w:divBdr>
                    <w:top w:val="none" w:sz="0" w:space="0" w:color="auto"/>
                    <w:left w:val="none" w:sz="0" w:space="0" w:color="auto"/>
                    <w:bottom w:val="none" w:sz="0" w:space="0" w:color="auto"/>
                    <w:right w:val="none" w:sz="0" w:space="0" w:color="auto"/>
                  </w:divBdr>
                </w:div>
                <w:div w:id="1394694743">
                  <w:marLeft w:val="640"/>
                  <w:marRight w:val="0"/>
                  <w:marTop w:val="0"/>
                  <w:marBottom w:val="0"/>
                  <w:divBdr>
                    <w:top w:val="none" w:sz="0" w:space="0" w:color="auto"/>
                    <w:left w:val="none" w:sz="0" w:space="0" w:color="auto"/>
                    <w:bottom w:val="none" w:sz="0" w:space="0" w:color="auto"/>
                    <w:right w:val="none" w:sz="0" w:space="0" w:color="auto"/>
                  </w:divBdr>
                </w:div>
                <w:div w:id="1394891638">
                  <w:marLeft w:val="640"/>
                  <w:marRight w:val="0"/>
                  <w:marTop w:val="0"/>
                  <w:marBottom w:val="0"/>
                  <w:divBdr>
                    <w:top w:val="none" w:sz="0" w:space="0" w:color="auto"/>
                    <w:left w:val="none" w:sz="0" w:space="0" w:color="auto"/>
                    <w:bottom w:val="none" w:sz="0" w:space="0" w:color="auto"/>
                    <w:right w:val="none" w:sz="0" w:space="0" w:color="auto"/>
                  </w:divBdr>
                </w:div>
                <w:div w:id="1395271844">
                  <w:marLeft w:val="640"/>
                  <w:marRight w:val="0"/>
                  <w:marTop w:val="0"/>
                  <w:marBottom w:val="0"/>
                  <w:divBdr>
                    <w:top w:val="none" w:sz="0" w:space="0" w:color="auto"/>
                    <w:left w:val="none" w:sz="0" w:space="0" w:color="auto"/>
                    <w:bottom w:val="none" w:sz="0" w:space="0" w:color="auto"/>
                    <w:right w:val="none" w:sz="0" w:space="0" w:color="auto"/>
                  </w:divBdr>
                </w:div>
                <w:div w:id="1398478237">
                  <w:marLeft w:val="640"/>
                  <w:marRight w:val="0"/>
                  <w:marTop w:val="0"/>
                  <w:marBottom w:val="0"/>
                  <w:divBdr>
                    <w:top w:val="none" w:sz="0" w:space="0" w:color="auto"/>
                    <w:left w:val="none" w:sz="0" w:space="0" w:color="auto"/>
                    <w:bottom w:val="none" w:sz="0" w:space="0" w:color="auto"/>
                    <w:right w:val="none" w:sz="0" w:space="0" w:color="auto"/>
                  </w:divBdr>
                </w:div>
                <w:div w:id="1423986551">
                  <w:marLeft w:val="640"/>
                  <w:marRight w:val="0"/>
                  <w:marTop w:val="0"/>
                  <w:marBottom w:val="0"/>
                  <w:divBdr>
                    <w:top w:val="none" w:sz="0" w:space="0" w:color="auto"/>
                    <w:left w:val="none" w:sz="0" w:space="0" w:color="auto"/>
                    <w:bottom w:val="none" w:sz="0" w:space="0" w:color="auto"/>
                    <w:right w:val="none" w:sz="0" w:space="0" w:color="auto"/>
                  </w:divBdr>
                </w:div>
                <w:div w:id="1501047200">
                  <w:marLeft w:val="640"/>
                  <w:marRight w:val="0"/>
                  <w:marTop w:val="0"/>
                  <w:marBottom w:val="0"/>
                  <w:divBdr>
                    <w:top w:val="none" w:sz="0" w:space="0" w:color="auto"/>
                    <w:left w:val="none" w:sz="0" w:space="0" w:color="auto"/>
                    <w:bottom w:val="none" w:sz="0" w:space="0" w:color="auto"/>
                    <w:right w:val="none" w:sz="0" w:space="0" w:color="auto"/>
                  </w:divBdr>
                </w:div>
                <w:div w:id="1616013784">
                  <w:marLeft w:val="640"/>
                  <w:marRight w:val="0"/>
                  <w:marTop w:val="0"/>
                  <w:marBottom w:val="0"/>
                  <w:divBdr>
                    <w:top w:val="none" w:sz="0" w:space="0" w:color="auto"/>
                    <w:left w:val="none" w:sz="0" w:space="0" w:color="auto"/>
                    <w:bottom w:val="none" w:sz="0" w:space="0" w:color="auto"/>
                    <w:right w:val="none" w:sz="0" w:space="0" w:color="auto"/>
                  </w:divBdr>
                </w:div>
                <w:div w:id="1638222875">
                  <w:marLeft w:val="640"/>
                  <w:marRight w:val="0"/>
                  <w:marTop w:val="0"/>
                  <w:marBottom w:val="0"/>
                  <w:divBdr>
                    <w:top w:val="none" w:sz="0" w:space="0" w:color="auto"/>
                    <w:left w:val="none" w:sz="0" w:space="0" w:color="auto"/>
                    <w:bottom w:val="none" w:sz="0" w:space="0" w:color="auto"/>
                    <w:right w:val="none" w:sz="0" w:space="0" w:color="auto"/>
                  </w:divBdr>
                </w:div>
                <w:div w:id="1771848276">
                  <w:marLeft w:val="640"/>
                  <w:marRight w:val="0"/>
                  <w:marTop w:val="0"/>
                  <w:marBottom w:val="0"/>
                  <w:divBdr>
                    <w:top w:val="none" w:sz="0" w:space="0" w:color="auto"/>
                    <w:left w:val="none" w:sz="0" w:space="0" w:color="auto"/>
                    <w:bottom w:val="none" w:sz="0" w:space="0" w:color="auto"/>
                    <w:right w:val="none" w:sz="0" w:space="0" w:color="auto"/>
                  </w:divBdr>
                </w:div>
                <w:div w:id="1893349652">
                  <w:marLeft w:val="640"/>
                  <w:marRight w:val="0"/>
                  <w:marTop w:val="0"/>
                  <w:marBottom w:val="0"/>
                  <w:divBdr>
                    <w:top w:val="none" w:sz="0" w:space="0" w:color="auto"/>
                    <w:left w:val="none" w:sz="0" w:space="0" w:color="auto"/>
                    <w:bottom w:val="none" w:sz="0" w:space="0" w:color="auto"/>
                    <w:right w:val="none" w:sz="0" w:space="0" w:color="auto"/>
                  </w:divBdr>
                </w:div>
                <w:div w:id="1929272570">
                  <w:marLeft w:val="640"/>
                  <w:marRight w:val="0"/>
                  <w:marTop w:val="0"/>
                  <w:marBottom w:val="0"/>
                  <w:divBdr>
                    <w:top w:val="none" w:sz="0" w:space="0" w:color="auto"/>
                    <w:left w:val="none" w:sz="0" w:space="0" w:color="auto"/>
                    <w:bottom w:val="none" w:sz="0" w:space="0" w:color="auto"/>
                    <w:right w:val="none" w:sz="0" w:space="0" w:color="auto"/>
                  </w:divBdr>
                </w:div>
                <w:div w:id="203476958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049067513">
          <w:marLeft w:val="640"/>
          <w:marRight w:val="0"/>
          <w:marTop w:val="0"/>
          <w:marBottom w:val="0"/>
          <w:divBdr>
            <w:top w:val="none" w:sz="0" w:space="0" w:color="auto"/>
            <w:left w:val="none" w:sz="0" w:space="0" w:color="auto"/>
            <w:bottom w:val="none" w:sz="0" w:space="0" w:color="auto"/>
            <w:right w:val="none" w:sz="0" w:space="0" w:color="auto"/>
          </w:divBdr>
        </w:div>
        <w:div w:id="1161046448">
          <w:marLeft w:val="640"/>
          <w:marRight w:val="0"/>
          <w:marTop w:val="0"/>
          <w:marBottom w:val="0"/>
          <w:divBdr>
            <w:top w:val="none" w:sz="0" w:space="0" w:color="auto"/>
            <w:left w:val="none" w:sz="0" w:space="0" w:color="auto"/>
            <w:bottom w:val="none" w:sz="0" w:space="0" w:color="auto"/>
            <w:right w:val="none" w:sz="0" w:space="0" w:color="auto"/>
          </w:divBdr>
        </w:div>
        <w:div w:id="1189300374">
          <w:marLeft w:val="640"/>
          <w:marRight w:val="0"/>
          <w:marTop w:val="0"/>
          <w:marBottom w:val="0"/>
          <w:divBdr>
            <w:top w:val="none" w:sz="0" w:space="0" w:color="auto"/>
            <w:left w:val="none" w:sz="0" w:space="0" w:color="auto"/>
            <w:bottom w:val="none" w:sz="0" w:space="0" w:color="auto"/>
            <w:right w:val="none" w:sz="0" w:space="0" w:color="auto"/>
          </w:divBdr>
        </w:div>
        <w:div w:id="1200581979">
          <w:marLeft w:val="640"/>
          <w:marRight w:val="0"/>
          <w:marTop w:val="0"/>
          <w:marBottom w:val="0"/>
          <w:divBdr>
            <w:top w:val="none" w:sz="0" w:space="0" w:color="auto"/>
            <w:left w:val="none" w:sz="0" w:space="0" w:color="auto"/>
            <w:bottom w:val="none" w:sz="0" w:space="0" w:color="auto"/>
            <w:right w:val="none" w:sz="0" w:space="0" w:color="auto"/>
          </w:divBdr>
        </w:div>
        <w:div w:id="1244339930">
          <w:marLeft w:val="640"/>
          <w:marRight w:val="0"/>
          <w:marTop w:val="0"/>
          <w:marBottom w:val="0"/>
          <w:divBdr>
            <w:top w:val="none" w:sz="0" w:space="0" w:color="auto"/>
            <w:left w:val="none" w:sz="0" w:space="0" w:color="auto"/>
            <w:bottom w:val="none" w:sz="0" w:space="0" w:color="auto"/>
            <w:right w:val="none" w:sz="0" w:space="0" w:color="auto"/>
          </w:divBdr>
        </w:div>
        <w:div w:id="1283000813">
          <w:marLeft w:val="640"/>
          <w:marRight w:val="0"/>
          <w:marTop w:val="0"/>
          <w:marBottom w:val="0"/>
          <w:divBdr>
            <w:top w:val="none" w:sz="0" w:space="0" w:color="auto"/>
            <w:left w:val="none" w:sz="0" w:space="0" w:color="auto"/>
            <w:bottom w:val="none" w:sz="0" w:space="0" w:color="auto"/>
            <w:right w:val="none" w:sz="0" w:space="0" w:color="auto"/>
          </w:divBdr>
        </w:div>
        <w:div w:id="1343584059">
          <w:marLeft w:val="640"/>
          <w:marRight w:val="0"/>
          <w:marTop w:val="0"/>
          <w:marBottom w:val="0"/>
          <w:divBdr>
            <w:top w:val="none" w:sz="0" w:space="0" w:color="auto"/>
            <w:left w:val="none" w:sz="0" w:space="0" w:color="auto"/>
            <w:bottom w:val="none" w:sz="0" w:space="0" w:color="auto"/>
            <w:right w:val="none" w:sz="0" w:space="0" w:color="auto"/>
          </w:divBdr>
        </w:div>
        <w:div w:id="1364550176">
          <w:marLeft w:val="640"/>
          <w:marRight w:val="0"/>
          <w:marTop w:val="0"/>
          <w:marBottom w:val="0"/>
          <w:divBdr>
            <w:top w:val="none" w:sz="0" w:space="0" w:color="auto"/>
            <w:left w:val="none" w:sz="0" w:space="0" w:color="auto"/>
            <w:bottom w:val="none" w:sz="0" w:space="0" w:color="auto"/>
            <w:right w:val="none" w:sz="0" w:space="0" w:color="auto"/>
          </w:divBdr>
        </w:div>
        <w:div w:id="1411848283">
          <w:marLeft w:val="640"/>
          <w:marRight w:val="0"/>
          <w:marTop w:val="0"/>
          <w:marBottom w:val="0"/>
          <w:divBdr>
            <w:top w:val="none" w:sz="0" w:space="0" w:color="auto"/>
            <w:left w:val="none" w:sz="0" w:space="0" w:color="auto"/>
            <w:bottom w:val="none" w:sz="0" w:space="0" w:color="auto"/>
            <w:right w:val="none" w:sz="0" w:space="0" w:color="auto"/>
          </w:divBdr>
        </w:div>
        <w:div w:id="1500657470">
          <w:marLeft w:val="640"/>
          <w:marRight w:val="0"/>
          <w:marTop w:val="0"/>
          <w:marBottom w:val="0"/>
          <w:divBdr>
            <w:top w:val="none" w:sz="0" w:space="0" w:color="auto"/>
            <w:left w:val="none" w:sz="0" w:space="0" w:color="auto"/>
            <w:bottom w:val="none" w:sz="0" w:space="0" w:color="auto"/>
            <w:right w:val="none" w:sz="0" w:space="0" w:color="auto"/>
          </w:divBdr>
        </w:div>
        <w:div w:id="1505196266">
          <w:marLeft w:val="640"/>
          <w:marRight w:val="0"/>
          <w:marTop w:val="0"/>
          <w:marBottom w:val="0"/>
          <w:divBdr>
            <w:top w:val="none" w:sz="0" w:space="0" w:color="auto"/>
            <w:left w:val="none" w:sz="0" w:space="0" w:color="auto"/>
            <w:bottom w:val="none" w:sz="0" w:space="0" w:color="auto"/>
            <w:right w:val="none" w:sz="0" w:space="0" w:color="auto"/>
          </w:divBdr>
        </w:div>
        <w:div w:id="1511021873">
          <w:marLeft w:val="640"/>
          <w:marRight w:val="0"/>
          <w:marTop w:val="0"/>
          <w:marBottom w:val="0"/>
          <w:divBdr>
            <w:top w:val="none" w:sz="0" w:space="0" w:color="auto"/>
            <w:left w:val="none" w:sz="0" w:space="0" w:color="auto"/>
            <w:bottom w:val="none" w:sz="0" w:space="0" w:color="auto"/>
            <w:right w:val="none" w:sz="0" w:space="0" w:color="auto"/>
          </w:divBdr>
        </w:div>
        <w:div w:id="1585919113">
          <w:marLeft w:val="640"/>
          <w:marRight w:val="0"/>
          <w:marTop w:val="0"/>
          <w:marBottom w:val="0"/>
          <w:divBdr>
            <w:top w:val="none" w:sz="0" w:space="0" w:color="auto"/>
            <w:left w:val="none" w:sz="0" w:space="0" w:color="auto"/>
            <w:bottom w:val="none" w:sz="0" w:space="0" w:color="auto"/>
            <w:right w:val="none" w:sz="0" w:space="0" w:color="auto"/>
          </w:divBdr>
        </w:div>
        <w:div w:id="1646281250">
          <w:marLeft w:val="640"/>
          <w:marRight w:val="0"/>
          <w:marTop w:val="0"/>
          <w:marBottom w:val="0"/>
          <w:divBdr>
            <w:top w:val="none" w:sz="0" w:space="0" w:color="auto"/>
            <w:left w:val="none" w:sz="0" w:space="0" w:color="auto"/>
            <w:bottom w:val="none" w:sz="0" w:space="0" w:color="auto"/>
            <w:right w:val="none" w:sz="0" w:space="0" w:color="auto"/>
          </w:divBdr>
        </w:div>
        <w:div w:id="1697582994">
          <w:marLeft w:val="640"/>
          <w:marRight w:val="0"/>
          <w:marTop w:val="0"/>
          <w:marBottom w:val="0"/>
          <w:divBdr>
            <w:top w:val="none" w:sz="0" w:space="0" w:color="auto"/>
            <w:left w:val="none" w:sz="0" w:space="0" w:color="auto"/>
            <w:bottom w:val="none" w:sz="0" w:space="0" w:color="auto"/>
            <w:right w:val="none" w:sz="0" w:space="0" w:color="auto"/>
          </w:divBdr>
        </w:div>
        <w:div w:id="1717466077">
          <w:marLeft w:val="640"/>
          <w:marRight w:val="0"/>
          <w:marTop w:val="0"/>
          <w:marBottom w:val="0"/>
          <w:divBdr>
            <w:top w:val="none" w:sz="0" w:space="0" w:color="auto"/>
            <w:left w:val="none" w:sz="0" w:space="0" w:color="auto"/>
            <w:bottom w:val="none" w:sz="0" w:space="0" w:color="auto"/>
            <w:right w:val="none" w:sz="0" w:space="0" w:color="auto"/>
          </w:divBdr>
        </w:div>
        <w:div w:id="1777940680">
          <w:marLeft w:val="640"/>
          <w:marRight w:val="0"/>
          <w:marTop w:val="0"/>
          <w:marBottom w:val="0"/>
          <w:divBdr>
            <w:top w:val="none" w:sz="0" w:space="0" w:color="auto"/>
            <w:left w:val="none" w:sz="0" w:space="0" w:color="auto"/>
            <w:bottom w:val="none" w:sz="0" w:space="0" w:color="auto"/>
            <w:right w:val="none" w:sz="0" w:space="0" w:color="auto"/>
          </w:divBdr>
        </w:div>
        <w:div w:id="1876506745">
          <w:marLeft w:val="640"/>
          <w:marRight w:val="0"/>
          <w:marTop w:val="0"/>
          <w:marBottom w:val="0"/>
          <w:divBdr>
            <w:top w:val="none" w:sz="0" w:space="0" w:color="auto"/>
            <w:left w:val="none" w:sz="0" w:space="0" w:color="auto"/>
            <w:bottom w:val="none" w:sz="0" w:space="0" w:color="auto"/>
            <w:right w:val="none" w:sz="0" w:space="0" w:color="auto"/>
          </w:divBdr>
        </w:div>
        <w:div w:id="1878541740">
          <w:marLeft w:val="640"/>
          <w:marRight w:val="0"/>
          <w:marTop w:val="0"/>
          <w:marBottom w:val="0"/>
          <w:divBdr>
            <w:top w:val="none" w:sz="0" w:space="0" w:color="auto"/>
            <w:left w:val="none" w:sz="0" w:space="0" w:color="auto"/>
            <w:bottom w:val="none" w:sz="0" w:space="0" w:color="auto"/>
            <w:right w:val="none" w:sz="0" w:space="0" w:color="auto"/>
          </w:divBdr>
        </w:div>
        <w:div w:id="1880822800">
          <w:marLeft w:val="640"/>
          <w:marRight w:val="0"/>
          <w:marTop w:val="0"/>
          <w:marBottom w:val="0"/>
          <w:divBdr>
            <w:top w:val="none" w:sz="0" w:space="0" w:color="auto"/>
            <w:left w:val="none" w:sz="0" w:space="0" w:color="auto"/>
            <w:bottom w:val="none" w:sz="0" w:space="0" w:color="auto"/>
            <w:right w:val="none" w:sz="0" w:space="0" w:color="auto"/>
          </w:divBdr>
        </w:div>
        <w:div w:id="1942227000">
          <w:marLeft w:val="640"/>
          <w:marRight w:val="0"/>
          <w:marTop w:val="0"/>
          <w:marBottom w:val="0"/>
          <w:divBdr>
            <w:top w:val="none" w:sz="0" w:space="0" w:color="auto"/>
            <w:left w:val="none" w:sz="0" w:space="0" w:color="auto"/>
            <w:bottom w:val="none" w:sz="0" w:space="0" w:color="auto"/>
            <w:right w:val="none" w:sz="0" w:space="0" w:color="auto"/>
          </w:divBdr>
        </w:div>
        <w:div w:id="2029017396">
          <w:marLeft w:val="640"/>
          <w:marRight w:val="0"/>
          <w:marTop w:val="0"/>
          <w:marBottom w:val="0"/>
          <w:divBdr>
            <w:top w:val="none" w:sz="0" w:space="0" w:color="auto"/>
            <w:left w:val="none" w:sz="0" w:space="0" w:color="auto"/>
            <w:bottom w:val="none" w:sz="0" w:space="0" w:color="auto"/>
            <w:right w:val="none" w:sz="0" w:space="0" w:color="auto"/>
          </w:divBdr>
        </w:div>
        <w:div w:id="2037151309">
          <w:marLeft w:val="640"/>
          <w:marRight w:val="0"/>
          <w:marTop w:val="0"/>
          <w:marBottom w:val="0"/>
          <w:divBdr>
            <w:top w:val="none" w:sz="0" w:space="0" w:color="auto"/>
            <w:left w:val="none" w:sz="0" w:space="0" w:color="auto"/>
            <w:bottom w:val="none" w:sz="0" w:space="0" w:color="auto"/>
            <w:right w:val="none" w:sz="0" w:space="0" w:color="auto"/>
          </w:divBdr>
        </w:div>
      </w:divsChild>
    </w:div>
    <w:div w:id="630861940">
      <w:bodyDiv w:val="1"/>
      <w:marLeft w:val="0"/>
      <w:marRight w:val="0"/>
      <w:marTop w:val="0"/>
      <w:marBottom w:val="0"/>
      <w:divBdr>
        <w:top w:val="none" w:sz="0" w:space="0" w:color="auto"/>
        <w:left w:val="none" w:sz="0" w:space="0" w:color="auto"/>
        <w:bottom w:val="none" w:sz="0" w:space="0" w:color="auto"/>
        <w:right w:val="none" w:sz="0" w:space="0" w:color="auto"/>
      </w:divBdr>
    </w:div>
    <w:div w:id="645401530">
      <w:bodyDiv w:val="1"/>
      <w:marLeft w:val="0"/>
      <w:marRight w:val="0"/>
      <w:marTop w:val="0"/>
      <w:marBottom w:val="0"/>
      <w:divBdr>
        <w:top w:val="none" w:sz="0" w:space="0" w:color="auto"/>
        <w:left w:val="none" w:sz="0" w:space="0" w:color="auto"/>
        <w:bottom w:val="none" w:sz="0" w:space="0" w:color="auto"/>
        <w:right w:val="none" w:sz="0" w:space="0" w:color="auto"/>
      </w:divBdr>
      <w:divsChild>
        <w:div w:id="141582874">
          <w:marLeft w:val="640"/>
          <w:marRight w:val="0"/>
          <w:marTop w:val="0"/>
          <w:marBottom w:val="0"/>
          <w:divBdr>
            <w:top w:val="none" w:sz="0" w:space="0" w:color="auto"/>
            <w:left w:val="none" w:sz="0" w:space="0" w:color="auto"/>
            <w:bottom w:val="none" w:sz="0" w:space="0" w:color="auto"/>
            <w:right w:val="none" w:sz="0" w:space="0" w:color="auto"/>
          </w:divBdr>
        </w:div>
        <w:div w:id="211306189">
          <w:marLeft w:val="640"/>
          <w:marRight w:val="0"/>
          <w:marTop w:val="0"/>
          <w:marBottom w:val="0"/>
          <w:divBdr>
            <w:top w:val="none" w:sz="0" w:space="0" w:color="auto"/>
            <w:left w:val="none" w:sz="0" w:space="0" w:color="auto"/>
            <w:bottom w:val="none" w:sz="0" w:space="0" w:color="auto"/>
            <w:right w:val="none" w:sz="0" w:space="0" w:color="auto"/>
          </w:divBdr>
        </w:div>
        <w:div w:id="368604443">
          <w:marLeft w:val="640"/>
          <w:marRight w:val="0"/>
          <w:marTop w:val="0"/>
          <w:marBottom w:val="0"/>
          <w:divBdr>
            <w:top w:val="none" w:sz="0" w:space="0" w:color="auto"/>
            <w:left w:val="none" w:sz="0" w:space="0" w:color="auto"/>
            <w:bottom w:val="none" w:sz="0" w:space="0" w:color="auto"/>
            <w:right w:val="none" w:sz="0" w:space="0" w:color="auto"/>
          </w:divBdr>
        </w:div>
        <w:div w:id="396394254">
          <w:marLeft w:val="640"/>
          <w:marRight w:val="0"/>
          <w:marTop w:val="0"/>
          <w:marBottom w:val="0"/>
          <w:divBdr>
            <w:top w:val="none" w:sz="0" w:space="0" w:color="auto"/>
            <w:left w:val="none" w:sz="0" w:space="0" w:color="auto"/>
            <w:bottom w:val="none" w:sz="0" w:space="0" w:color="auto"/>
            <w:right w:val="none" w:sz="0" w:space="0" w:color="auto"/>
          </w:divBdr>
        </w:div>
        <w:div w:id="412750374">
          <w:marLeft w:val="640"/>
          <w:marRight w:val="0"/>
          <w:marTop w:val="0"/>
          <w:marBottom w:val="0"/>
          <w:divBdr>
            <w:top w:val="none" w:sz="0" w:space="0" w:color="auto"/>
            <w:left w:val="none" w:sz="0" w:space="0" w:color="auto"/>
            <w:bottom w:val="none" w:sz="0" w:space="0" w:color="auto"/>
            <w:right w:val="none" w:sz="0" w:space="0" w:color="auto"/>
          </w:divBdr>
        </w:div>
        <w:div w:id="429202328">
          <w:marLeft w:val="640"/>
          <w:marRight w:val="0"/>
          <w:marTop w:val="0"/>
          <w:marBottom w:val="0"/>
          <w:divBdr>
            <w:top w:val="none" w:sz="0" w:space="0" w:color="auto"/>
            <w:left w:val="none" w:sz="0" w:space="0" w:color="auto"/>
            <w:bottom w:val="none" w:sz="0" w:space="0" w:color="auto"/>
            <w:right w:val="none" w:sz="0" w:space="0" w:color="auto"/>
          </w:divBdr>
        </w:div>
        <w:div w:id="511916964">
          <w:marLeft w:val="640"/>
          <w:marRight w:val="0"/>
          <w:marTop w:val="0"/>
          <w:marBottom w:val="0"/>
          <w:divBdr>
            <w:top w:val="none" w:sz="0" w:space="0" w:color="auto"/>
            <w:left w:val="none" w:sz="0" w:space="0" w:color="auto"/>
            <w:bottom w:val="none" w:sz="0" w:space="0" w:color="auto"/>
            <w:right w:val="none" w:sz="0" w:space="0" w:color="auto"/>
          </w:divBdr>
        </w:div>
        <w:div w:id="512645343">
          <w:marLeft w:val="640"/>
          <w:marRight w:val="0"/>
          <w:marTop w:val="0"/>
          <w:marBottom w:val="0"/>
          <w:divBdr>
            <w:top w:val="none" w:sz="0" w:space="0" w:color="auto"/>
            <w:left w:val="none" w:sz="0" w:space="0" w:color="auto"/>
            <w:bottom w:val="none" w:sz="0" w:space="0" w:color="auto"/>
            <w:right w:val="none" w:sz="0" w:space="0" w:color="auto"/>
          </w:divBdr>
        </w:div>
        <w:div w:id="527765058">
          <w:marLeft w:val="640"/>
          <w:marRight w:val="0"/>
          <w:marTop w:val="0"/>
          <w:marBottom w:val="0"/>
          <w:divBdr>
            <w:top w:val="none" w:sz="0" w:space="0" w:color="auto"/>
            <w:left w:val="none" w:sz="0" w:space="0" w:color="auto"/>
            <w:bottom w:val="none" w:sz="0" w:space="0" w:color="auto"/>
            <w:right w:val="none" w:sz="0" w:space="0" w:color="auto"/>
          </w:divBdr>
        </w:div>
        <w:div w:id="647245323">
          <w:marLeft w:val="640"/>
          <w:marRight w:val="0"/>
          <w:marTop w:val="0"/>
          <w:marBottom w:val="0"/>
          <w:divBdr>
            <w:top w:val="none" w:sz="0" w:space="0" w:color="auto"/>
            <w:left w:val="none" w:sz="0" w:space="0" w:color="auto"/>
            <w:bottom w:val="none" w:sz="0" w:space="0" w:color="auto"/>
            <w:right w:val="none" w:sz="0" w:space="0" w:color="auto"/>
          </w:divBdr>
        </w:div>
        <w:div w:id="702940788">
          <w:marLeft w:val="640"/>
          <w:marRight w:val="0"/>
          <w:marTop w:val="0"/>
          <w:marBottom w:val="0"/>
          <w:divBdr>
            <w:top w:val="none" w:sz="0" w:space="0" w:color="auto"/>
            <w:left w:val="none" w:sz="0" w:space="0" w:color="auto"/>
            <w:bottom w:val="none" w:sz="0" w:space="0" w:color="auto"/>
            <w:right w:val="none" w:sz="0" w:space="0" w:color="auto"/>
          </w:divBdr>
        </w:div>
        <w:div w:id="783966074">
          <w:marLeft w:val="640"/>
          <w:marRight w:val="0"/>
          <w:marTop w:val="0"/>
          <w:marBottom w:val="0"/>
          <w:divBdr>
            <w:top w:val="none" w:sz="0" w:space="0" w:color="auto"/>
            <w:left w:val="none" w:sz="0" w:space="0" w:color="auto"/>
            <w:bottom w:val="none" w:sz="0" w:space="0" w:color="auto"/>
            <w:right w:val="none" w:sz="0" w:space="0" w:color="auto"/>
          </w:divBdr>
        </w:div>
        <w:div w:id="881791157">
          <w:marLeft w:val="640"/>
          <w:marRight w:val="0"/>
          <w:marTop w:val="0"/>
          <w:marBottom w:val="0"/>
          <w:divBdr>
            <w:top w:val="none" w:sz="0" w:space="0" w:color="auto"/>
            <w:left w:val="none" w:sz="0" w:space="0" w:color="auto"/>
            <w:bottom w:val="none" w:sz="0" w:space="0" w:color="auto"/>
            <w:right w:val="none" w:sz="0" w:space="0" w:color="auto"/>
          </w:divBdr>
        </w:div>
        <w:div w:id="912853111">
          <w:marLeft w:val="640"/>
          <w:marRight w:val="0"/>
          <w:marTop w:val="0"/>
          <w:marBottom w:val="0"/>
          <w:divBdr>
            <w:top w:val="none" w:sz="0" w:space="0" w:color="auto"/>
            <w:left w:val="none" w:sz="0" w:space="0" w:color="auto"/>
            <w:bottom w:val="none" w:sz="0" w:space="0" w:color="auto"/>
            <w:right w:val="none" w:sz="0" w:space="0" w:color="auto"/>
          </w:divBdr>
        </w:div>
        <w:div w:id="933049238">
          <w:marLeft w:val="640"/>
          <w:marRight w:val="0"/>
          <w:marTop w:val="0"/>
          <w:marBottom w:val="0"/>
          <w:divBdr>
            <w:top w:val="none" w:sz="0" w:space="0" w:color="auto"/>
            <w:left w:val="none" w:sz="0" w:space="0" w:color="auto"/>
            <w:bottom w:val="none" w:sz="0" w:space="0" w:color="auto"/>
            <w:right w:val="none" w:sz="0" w:space="0" w:color="auto"/>
          </w:divBdr>
        </w:div>
        <w:div w:id="995573940">
          <w:marLeft w:val="640"/>
          <w:marRight w:val="0"/>
          <w:marTop w:val="0"/>
          <w:marBottom w:val="0"/>
          <w:divBdr>
            <w:top w:val="none" w:sz="0" w:space="0" w:color="auto"/>
            <w:left w:val="none" w:sz="0" w:space="0" w:color="auto"/>
            <w:bottom w:val="none" w:sz="0" w:space="0" w:color="auto"/>
            <w:right w:val="none" w:sz="0" w:space="0" w:color="auto"/>
          </w:divBdr>
        </w:div>
        <w:div w:id="1001276861">
          <w:marLeft w:val="640"/>
          <w:marRight w:val="0"/>
          <w:marTop w:val="0"/>
          <w:marBottom w:val="0"/>
          <w:divBdr>
            <w:top w:val="none" w:sz="0" w:space="0" w:color="auto"/>
            <w:left w:val="none" w:sz="0" w:space="0" w:color="auto"/>
            <w:bottom w:val="none" w:sz="0" w:space="0" w:color="auto"/>
            <w:right w:val="none" w:sz="0" w:space="0" w:color="auto"/>
          </w:divBdr>
        </w:div>
        <w:div w:id="1050500829">
          <w:marLeft w:val="640"/>
          <w:marRight w:val="0"/>
          <w:marTop w:val="0"/>
          <w:marBottom w:val="0"/>
          <w:divBdr>
            <w:top w:val="none" w:sz="0" w:space="0" w:color="auto"/>
            <w:left w:val="none" w:sz="0" w:space="0" w:color="auto"/>
            <w:bottom w:val="none" w:sz="0" w:space="0" w:color="auto"/>
            <w:right w:val="none" w:sz="0" w:space="0" w:color="auto"/>
          </w:divBdr>
        </w:div>
        <w:div w:id="1161770796">
          <w:marLeft w:val="640"/>
          <w:marRight w:val="0"/>
          <w:marTop w:val="0"/>
          <w:marBottom w:val="0"/>
          <w:divBdr>
            <w:top w:val="none" w:sz="0" w:space="0" w:color="auto"/>
            <w:left w:val="none" w:sz="0" w:space="0" w:color="auto"/>
            <w:bottom w:val="none" w:sz="0" w:space="0" w:color="auto"/>
            <w:right w:val="none" w:sz="0" w:space="0" w:color="auto"/>
          </w:divBdr>
        </w:div>
        <w:div w:id="1206261533">
          <w:marLeft w:val="640"/>
          <w:marRight w:val="0"/>
          <w:marTop w:val="0"/>
          <w:marBottom w:val="0"/>
          <w:divBdr>
            <w:top w:val="none" w:sz="0" w:space="0" w:color="auto"/>
            <w:left w:val="none" w:sz="0" w:space="0" w:color="auto"/>
            <w:bottom w:val="none" w:sz="0" w:space="0" w:color="auto"/>
            <w:right w:val="none" w:sz="0" w:space="0" w:color="auto"/>
          </w:divBdr>
        </w:div>
        <w:div w:id="1239515036">
          <w:marLeft w:val="640"/>
          <w:marRight w:val="0"/>
          <w:marTop w:val="0"/>
          <w:marBottom w:val="0"/>
          <w:divBdr>
            <w:top w:val="none" w:sz="0" w:space="0" w:color="auto"/>
            <w:left w:val="none" w:sz="0" w:space="0" w:color="auto"/>
            <w:bottom w:val="none" w:sz="0" w:space="0" w:color="auto"/>
            <w:right w:val="none" w:sz="0" w:space="0" w:color="auto"/>
          </w:divBdr>
        </w:div>
        <w:div w:id="1315184259">
          <w:marLeft w:val="640"/>
          <w:marRight w:val="0"/>
          <w:marTop w:val="0"/>
          <w:marBottom w:val="0"/>
          <w:divBdr>
            <w:top w:val="none" w:sz="0" w:space="0" w:color="auto"/>
            <w:left w:val="none" w:sz="0" w:space="0" w:color="auto"/>
            <w:bottom w:val="none" w:sz="0" w:space="0" w:color="auto"/>
            <w:right w:val="none" w:sz="0" w:space="0" w:color="auto"/>
          </w:divBdr>
        </w:div>
        <w:div w:id="1342246510">
          <w:marLeft w:val="640"/>
          <w:marRight w:val="0"/>
          <w:marTop w:val="0"/>
          <w:marBottom w:val="0"/>
          <w:divBdr>
            <w:top w:val="none" w:sz="0" w:space="0" w:color="auto"/>
            <w:left w:val="none" w:sz="0" w:space="0" w:color="auto"/>
            <w:bottom w:val="none" w:sz="0" w:space="0" w:color="auto"/>
            <w:right w:val="none" w:sz="0" w:space="0" w:color="auto"/>
          </w:divBdr>
        </w:div>
        <w:div w:id="1363630811">
          <w:marLeft w:val="640"/>
          <w:marRight w:val="0"/>
          <w:marTop w:val="0"/>
          <w:marBottom w:val="0"/>
          <w:divBdr>
            <w:top w:val="none" w:sz="0" w:space="0" w:color="auto"/>
            <w:left w:val="none" w:sz="0" w:space="0" w:color="auto"/>
            <w:bottom w:val="none" w:sz="0" w:space="0" w:color="auto"/>
            <w:right w:val="none" w:sz="0" w:space="0" w:color="auto"/>
          </w:divBdr>
        </w:div>
        <w:div w:id="1428160711">
          <w:marLeft w:val="640"/>
          <w:marRight w:val="0"/>
          <w:marTop w:val="0"/>
          <w:marBottom w:val="0"/>
          <w:divBdr>
            <w:top w:val="none" w:sz="0" w:space="0" w:color="auto"/>
            <w:left w:val="none" w:sz="0" w:space="0" w:color="auto"/>
            <w:bottom w:val="none" w:sz="0" w:space="0" w:color="auto"/>
            <w:right w:val="none" w:sz="0" w:space="0" w:color="auto"/>
          </w:divBdr>
        </w:div>
        <w:div w:id="1473332067">
          <w:marLeft w:val="640"/>
          <w:marRight w:val="0"/>
          <w:marTop w:val="0"/>
          <w:marBottom w:val="0"/>
          <w:divBdr>
            <w:top w:val="none" w:sz="0" w:space="0" w:color="auto"/>
            <w:left w:val="none" w:sz="0" w:space="0" w:color="auto"/>
            <w:bottom w:val="none" w:sz="0" w:space="0" w:color="auto"/>
            <w:right w:val="none" w:sz="0" w:space="0" w:color="auto"/>
          </w:divBdr>
        </w:div>
        <w:div w:id="1632203327">
          <w:marLeft w:val="640"/>
          <w:marRight w:val="0"/>
          <w:marTop w:val="0"/>
          <w:marBottom w:val="0"/>
          <w:divBdr>
            <w:top w:val="none" w:sz="0" w:space="0" w:color="auto"/>
            <w:left w:val="none" w:sz="0" w:space="0" w:color="auto"/>
            <w:bottom w:val="none" w:sz="0" w:space="0" w:color="auto"/>
            <w:right w:val="none" w:sz="0" w:space="0" w:color="auto"/>
          </w:divBdr>
        </w:div>
        <w:div w:id="1776629034">
          <w:marLeft w:val="640"/>
          <w:marRight w:val="0"/>
          <w:marTop w:val="0"/>
          <w:marBottom w:val="0"/>
          <w:divBdr>
            <w:top w:val="none" w:sz="0" w:space="0" w:color="auto"/>
            <w:left w:val="none" w:sz="0" w:space="0" w:color="auto"/>
            <w:bottom w:val="none" w:sz="0" w:space="0" w:color="auto"/>
            <w:right w:val="none" w:sz="0" w:space="0" w:color="auto"/>
          </w:divBdr>
        </w:div>
        <w:div w:id="1806241358">
          <w:marLeft w:val="640"/>
          <w:marRight w:val="0"/>
          <w:marTop w:val="0"/>
          <w:marBottom w:val="0"/>
          <w:divBdr>
            <w:top w:val="none" w:sz="0" w:space="0" w:color="auto"/>
            <w:left w:val="none" w:sz="0" w:space="0" w:color="auto"/>
            <w:bottom w:val="none" w:sz="0" w:space="0" w:color="auto"/>
            <w:right w:val="none" w:sz="0" w:space="0" w:color="auto"/>
          </w:divBdr>
        </w:div>
        <w:div w:id="1839929219">
          <w:marLeft w:val="640"/>
          <w:marRight w:val="0"/>
          <w:marTop w:val="0"/>
          <w:marBottom w:val="0"/>
          <w:divBdr>
            <w:top w:val="none" w:sz="0" w:space="0" w:color="auto"/>
            <w:left w:val="none" w:sz="0" w:space="0" w:color="auto"/>
            <w:bottom w:val="none" w:sz="0" w:space="0" w:color="auto"/>
            <w:right w:val="none" w:sz="0" w:space="0" w:color="auto"/>
          </w:divBdr>
        </w:div>
        <w:div w:id="1944146195">
          <w:marLeft w:val="640"/>
          <w:marRight w:val="0"/>
          <w:marTop w:val="0"/>
          <w:marBottom w:val="0"/>
          <w:divBdr>
            <w:top w:val="none" w:sz="0" w:space="0" w:color="auto"/>
            <w:left w:val="none" w:sz="0" w:space="0" w:color="auto"/>
            <w:bottom w:val="none" w:sz="0" w:space="0" w:color="auto"/>
            <w:right w:val="none" w:sz="0" w:space="0" w:color="auto"/>
          </w:divBdr>
        </w:div>
        <w:div w:id="1948542304">
          <w:marLeft w:val="640"/>
          <w:marRight w:val="0"/>
          <w:marTop w:val="0"/>
          <w:marBottom w:val="0"/>
          <w:divBdr>
            <w:top w:val="none" w:sz="0" w:space="0" w:color="auto"/>
            <w:left w:val="none" w:sz="0" w:space="0" w:color="auto"/>
            <w:bottom w:val="none" w:sz="0" w:space="0" w:color="auto"/>
            <w:right w:val="none" w:sz="0" w:space="0" w:color="auto"/>
          </w:divBdr>
        </w:div>
        <w:div w:id="1975524618">
          <w:marLeft w:val="640"/>
          <w:marRight w:val="0"/>
          <w:marTop w:val="0"/>
          <w:marBottom w:val="0"/>
          <w:divBdr>
            <w:top w:val="none" w:sz="0" w:space="0" w:color="auto"/>
            <w:left w:val="none" w:sz="0" w:space="0" w:color="auto"/>
            <w:bottom w:val="none" w:sz="0" w:space="0" w:color="auto"/>
            <w:right w:val="none" w:sz="0" w:space="0" w:color="auto"/>
          </w:divBdr>
        </w:div>
        <w:div w:id="1996761799">
          <w:marLeft w:val="640"/>
          <w:marRight w:val="0"/>
          <w:marTop w:val="0"/>
          <w:marBottom w:val="0"/>
          <w:divBdr>
            <w:top w:val="none" w:sz="0" w:space="0" w:color="auto"/>
            <w:left w:val="none" w:sz="0" w:space="0" w:color="auto"/>
            <w:bottom w:val="none" w:sz="0" w:space="0" w:color="auto"/>
            <w:right w:val="none" w:sz="0" w:space="0" w:color="auto"/>
          </w:divBdr>
        </w:div>
        <w:div w:id="2019885348">
          <w:marLeft w:val="640"/>
          <w:marRight w:val="0"/>
          <w:marTop w:val="0"/>
          <w:marBottom w:val="0"/>
          <w:divBdr>
            <w:top w:val="none" w:sz="0" w:space="0" w:color="auto"/>
            <w:left w:val="none" w:sz="0" w:space="0" w:color="auto"/>
            <w:bottom w:val="none" w:sz="0" w:space="0" w:color="auto"/>
            <w:right w:val="none" w:sz="0" w:space="0" w:color="auto"/>
          </w:divBdr>
        </w:div>
        <w:div w:id="2028364698">
          <w:marLeft w:val="640"/>
          <w:marRight w:val="0"/>
          <w:marTop w:val="0"/>
          <w:marBottom w:val="0"/>
          <w:divBdr>
            <w:top w:val="none" w:sz="0" w:space="0" w:color="auto"/>
            <w:left w:val="none" w:sz="0" w:space="0" w:color="auto"/>
            <w:bottom w:val="none" w:sz="0" w:space="0" w:color="auto"/>
            <w:right w:val="none" w:sz="0" w:space="0" w:color="auto"/>
          </w:divBdr>
        </w:div>
        <w:div w:id="2081563456">
          <w:marLeft w:val="640"/>
          <w:marRight w:val="0"/>
          <w:marTop w:val="0"/>
          <w:marBottom w:val="0"/>
          <w:divBdr>
            <w:top w:val="none" w:sz="0" w:space="0" w:color="auto"/>
            <w:left w:val="none" w:sz="0" w:space="0" w:color="auto"/>
            <w:bottom w:val="none" w:sz="0" w:space="0" w:color="auto"/>
            <w:right w:val="none" w:sz="0" w:space="0" w:color="auto"/>
          </w:divBdr>
        </w:div>
        <w:div w:id="2118939703">
          <w:marLeft w:val="640"/>
          <w:marRight w:val="0"/>
          <w:marTop w:val="0"/>
          <w:marBottom w:val="0"/>
          <w:divBdr>
            <w:top w:val="none" w:sz="0" w:space="0" w:color="auto"/>
            <w:left w:val="none" w:sz="0" w:space="0" w:color="auto"/>
            <w:bottom w:val="none" w:sz="0" w:space="0" w:color="auto"/>
            <w:right w:val="none" w:sz="0" w:space="0" w:color="auto"/>
          </w:divBdr>
          <w:divsChild>
            <w:div w:id="381373060">
              <w:marLeft w:val="0"/>
              <w:marRight w:val="0"/>
              <w:marTop w:val="0"/>
              <w:marBottom w:val="0"/>
              <w:divBdr>
                <w:top w:val="none" w:sz="0" w:space="0" w:color="auto"/>
                <w:left w:val="none" w:sz="0" w:space="0" w:color="auto"/>
                <w:bottom w:val="none" w:sz="0" w:space="0" w:color="auto"/>
                <w:right w:val="none" w:sz="0" w:space="0" w:color="auto"/>
              </w:divBdr>
              <w:divsChild>
                <w:div w:id="19478527">
                  <w:marLeft w:val="640"/>
                  <w:marRight w:val="0"/>
                  <w:marTop w:val="0"/>
                  <w:marBottom w:val="0"/>
                  <w:divBdr>
                    <w:top w:val="none" w:sz="0" w:space="0" w:color="auto"/>
                    <w:left w:val="none" w:sz="0" w:space="0" w:color="auto"/>
                    <w:bottom w:val="none" w:sz="0" w:space="0" w:color="auto"/>
                    <w:right w:val="none" w:sz="0" w:space="0" w:color="auto"/>
                  </w:divBdr>
                </w:div>
                <w:div w:id="24798170">
                  <w:marLeft w:val="640"/>
                  <w:marRight w:val="0"/>
                  <w:marTop w:val="0"/>
                  <w:marBottom w:val="0"/>
                  <w:divBdr>
                    <w:top w:val="none" w:sz="0" w:space="0" w:color="auto"/>
                    <w:left w:val="none" w:sz="0" w:space="0" w:color="auto"/>
                    <w:bottom w:val="none" w:sz="0" w:space="0" w:color="auto"/>
                    <w:right w:val="none" w:sz="0" w:space="0" w:color="auto"/>
                  </w:divBdr>
                </w:div>
                <w:div w:id="26370870">
                  <w:marLeft w:val="640"/>
                  <w:marRight w:val="0"/>
                  <w:marTop w:val="0"/>
                  <w:marBottom w:val="0"/>
                  <w:divBdr>
                    <w:top w:val="none" w:sz="0" w:space="0" w:color="auto"/>
                    <w:left w:val="none" w:sz="0" w:space="0" w:color="auto"/>
                    <w:bottom w:val="none" w:sz="0" w:space="0" w:color="auto"/>
                    <w:right w:val="none" w:sz="0" w:space="0" w:color="auto"/>
                  </w:divBdr>
                </w:div>
                <w:div w:id="32315588">
                  <w:marLeft w:val="640"/>
                  <w:marRight w:val="0"/>
                  <w:marTop w:val="0"/>
                  <w:marBottom w:val="0"/>
                  <w:divBdr>
                    <w:top w:val="none" w:sz="0" w:space="0" w:color="auto"/>
                    <w:left w:val="none" w:sz="0" w:space="0" w:color="auto"/>
                    <w:bottom w:val="none" w:sz="0" w:space="0" w:color="auto"/>
                    <w:right w:val="none" w:sz="0" w:space="0" w:color="auto"/>
                  </w:divBdr>
                </w:div>
                <w:div w:id="78068671">
                  <w:marLeft w:val="640"/>
                  <w:marRight w:val="0"/>
                  <w:marTop w:val="0"/>
                  <w:marBottom w:val="0"/>
                  <w:divBdr>
                    <w:top w:val="none" w:sz="0" w:space="0" w:color="auto"/>
                    <w:left w:val="none" w:sz="0" w:space="0" w:color="auto"/>
                    <w:bottom w:val="none" w:sz="0" w:space="0" w:color="auto"/>
                    <w:right w:val="none" w:sz="0" w:space="0" w:color="auto"/>
                  </w:divBdr>
                </w:div>
                <w:div w:id="176772882">
                  <w:marLeft w:val="640"/>
                  <w:marRight w:val="0"/>
                  <w:marTop w:val="0"/>
                  <w:marBottom w:val="0"/>
                  <w:divBdr>
                    <w:top w:val="none" w:sz="0" w:space="0" w:color="auto"/>
                    <w:left w:val="none" w:sz="0" w:space="0" w:color="auto"/>
                    <w:bottom w:val="none" w:sz="0" w:space="0" w:color="auto"/>
                    <w:right w:val="none" w:sz="0" w:space="0" w:color="auto"/>
                  </w:divBdr>
                </w:div>
                <w:div w:id="277952261">
                  <w:marLeft w:val="640"/>
                  <w:marRight w:val="0"/>
                  <w:marTop w:val="0"/>
                  <w:marBottom w:val="0"/>
                  <w:divBdr>
                    <w:top w:val="none" w:sz="0" w:space="0" w:color="auto"/>
                    <w:left w:val="none" w:sz="0" w:space="0" w:color="auto"/>
                    <w:bottom w:val="none" w:sz="0" w:space="0" w:color="auto"/>
                    <w:right w:val="none" w:sz="0" w:space="0" w:color="auto"/>
                  </w:divBdr>
                </w:div>
                <w:div w:id="450709081">
                  <w:marLeft w:val="640"/>
                  <w:marRight w:val="0"/>
                  <w:marTop w:val="0"/>
                  <w:marBottom w:val="0"/>
                  <w:divBdr>
                    <w:top w:val="none" w:sz="0" w:space="0" w:color="auto"/>
                    <w:left w:val="none" w:sz="0" w:space="0" w:color="auto"/>
                    <w:bottom w:val="none" w:sz="0" w:space="0" w:color="auto"/>
                    <w:right w:val="none" w:sz="0" w:space="0" w:color="auto"/>
                  </w:divBdr>
                </w:div>
                <w:div w:id="471874461">
                  <w:marLeft w:val="640"/>
                  <w:marRight w:val="0"/>
                  <w:marTop w:val="0"/>
                  <w:marBottom w:val="0"/>
                  <w:divBdr>
                    <w:top w:val="none" w:sz="0" w:space="0" w:color="auto"/>
                    <w:left w:val="none" w:sz="0" w:space="0" w:color="auto"/>
                    <w:bottom w:val="none" w:sz="0" w:space="0" w:color="auto"/>
                    <w:right w:val="none" w:sz="0" w:space="0" w:color="auto"/>
                  </w:divBdr>
                </w:div>
                <w:div w:id="493106323">
                  <w:marLeft w:val="640"/>
                  <w:marRight w:val="0"/>
                  <w:marTop w:val="0"/>
                  <w:marBottom w:val="0"/>
                  <w:divBdr>
                    <w:top w:val="none" w:sz="0" w:space="0" w:color="auto"/>
                    <w:left w:val="none" w:sz="0" w:space="0" w:color="auto"/>
                    <w:bottom w:val="none" w:sz="0" w:space="0" w:color="auto"/>
                    <w:right w:val="none" w:sz="0" w:space="0" w:color="auto"/>
                  </w:divBdr>
                </w:div>
                <w:div w:id="502821035">
                  <w:marLeft w:val="640"/>
                  <w:marRight w:val="0"/>
                  <w:marTop w:val="0"/>
                  <w:marBottom w:val="0"/>
                  <w:divBdr>
                    <w:top w:val="none" w:sz="0" w:space="0" w:color="auto"/>
                    <w:left w:val="none" w:sz="0" w:space="0" w:color="auto"/>
                    <w:bottom w:val="none" w:sz="0" w:space="0" w:color="auto"/>
                    <w:right w:val="none" w:sz="0" w:space="0" w:color="auto"/>
                  </w:divBdr>
                </w:div>
                <w:div w:id="507477973">
                  <w:marLeft w:val="640"/>
                  <w:marRight w:val="0"/>
                  <w:marTop w:val="0"/>
                  <w:marBottom w:val="0"/>
                  <w:divBdr>
                    <w:top w:val="none" w:sz="0" w:space="0" w:color="auto"/>
                    <w:left w:val="none" w:sz="0" w:space="0" w:color="auto"/>
                    <w:bottom w:val="none" w:sz="0" w:space="0" w:color="auto"/>
                    <w:right w:val="none" w:sz="0" w:space="0" w:color="auto"/>
                  </w:divBdr>
                </w:div>
                <w:div w:id="521742596">
                  <w:marLeft w:val="640"/>
                  <w:marRight w:val="0"/>
                  <w:marTop w:val="0"/>
                  <w:marBottom w:val="0"/>
                  <w:divBdr>
                    <w:top w:val="none" w:sz="0" w:space="0" w:color="auto"/>
                    <w:left w:val="none" w:sz="0" w:space="0" w:color="auto"/>
                    <w:bottom w:val="none" w:sz="0" w:space="0" w:color="auto"/>
                    <w:right w:val="none" w:sz="0" w:space="0" w:color="auto"/>
                  </w:divBdr>
                </w:div>
                <w:div w:id="637615823">
                  <w:marLeft w:val="640"/>
                  <w:marRight w:val="0"/>
                  <w:marTop w:val="0"/>
                  <w:marBottom w:val="0"/>
                  <w:divBdr>
                    <w:top w:val="none" w:sz="0" w:space="0" w:color="auto"/>
                    <w:left w:val="none" w:sz="0" w:space="0" w:color="auto"/>
                    <w:bottom w:val="none" w:sz="0" w:space="0" w:color="auto"/>
                    <w:right w:val="none" w:sz="0" w:space="0" w:color="auto"/>
                  </w:divBdr>
                </w:div>
                <w:div w:id="744642420">
                  <w:marLeft w:val="640"/>
                  <w:marRight w:val="0"/>
                  <w:marTop w:val="0"/>
                  <w:marBottom w:val="0"/>
                  <w:divBdr>
                    <w:top w:val="none" w:sz="0" w:space="0" w:color="auto"/>
                    <w:left w:val="none" w:sz="0" w:space="0" w:color="auto"/>
                    <w:bottom w:val="none" w:sz="0" w:space="0" w:color="auto"/>
                    <w:right w:val="none" w:sz="0" w:space="0" w:color="auto"/>
                  </w:divBdr>
                </w:div>
                <w:div w:id="775366676">
                  <w:marLeft w:val="640"/>
                  <w:marRight w:val="0"/>
                  <w:marTop w:val="0"/>
                  <w:marBottom w:val="0"/>
                  <w:divBdr>
                    <w:top w:val="none" w:sz="0" w:space="0" w:color="auto"/>
                    <w:left w:val="none" w:sz="0" w:space="0" w:color="auto"/>
                    <w:bottom w:val="none" w:sz="0" w:space="0" w:color="auto"/>
                    <w:right w:val="none" w:sz="0" w:space="0" w:color="auto"/>
                  </w:divBdr>
                </w:div>
                <w:div w:id="806819367">
                  <w:marLeft w:val="640"/>
                  <w:marRight w:val="0"/>
                  <w:marTop w:val="0"/>
                  <w:marBottom w:val="0"/>
                  <w:divBdr>
                    <w:top w:val="none" w:sz="0" w:space="0" w:color="auto"/>
                    <w:left w:val="none" w:sz="0" w:space="0" w:color="auto"/>
                    <w:bottom w:val="none" w:sz="0" w:space="0" w:color="auto"/>
                    <w:right w:val="none" w:sz="0" w:space="0" w:color="auto"/>
                  </w:divBdr>
                </w:div>
                <w:div w:id="813377355">
                  <w:marLeft w:val="640"/>
                  <w:marRight w:val="0"/>
                  <w:marTop w:val="0"/>
                  <w:marBottom w:val="0"/>
                  <w:divBdr>
                    <w:top w:val="none" w:sz="0" w:space="0" w:color="auto"/>
                    <w:left w:val="none" w:sz="0" w:space="0" w:color="auto"/>
                    <w:bottom w:val="none" w:sz="0" w:space="0" w:color="auto"/>
                    <w:right w:val="none" w:sz="0" w:space="0" w:color="auto"/>
                  </w:divBdr>
                </w:div>
                <w:div w:id="974718338">
                  <w:marLeft w:val="640"/>
                  <w:marRight w:val="0"/>
                  <w:marTop w:val="0"/>
                  <w:marBottom w:val="0"/>
                  <w:divBdr>
                    <w:top w:val="none" w:sz="0" w:space="0" w:color="auto"/>
                    <w:left w:val="none" w:sz="0" w:space="0" w:color="auto"/>
                    <w:bottom w:val="none" w:sz="0" w:space="0" w:color="auto"/>
                    <w:right w:val="none" w:sz="0" w:space="0" w:color="auto"/>
                  </w:divBdr>
                </w:div>
                <w:div w:id="1077678493">
                  <w:marLeft w:val="640"/>
                  <w:marRight w:val="0"/>
                  <w:marTop w:val="0"/>
                  <w:marBottom w:val="0"/>
                  <w:divBdr>
                    <w:top w:val="none" w:sz="0" w:space="0" w:color="auto"/>
                    <w:left w:val="none" w:sz="0" w:space="0" w:color="auto"/>
                    <w:bottom w:val="none" w:sz="0" w:space="0" w:color="auto"/>
                    <w:right w:val="none" w:sz="0" w:space="0" w:color="auto"/>
                  </w:divBdr>
                </w:div>
                <w:div w:id="1082946006">
                  <w:marLeft w:val="640"/>
                  <w:marRight w:val="0"/>
                  <w:marTop w:val="0"/>
                  <w:marBottom w:val="0"/>
                  <w:divBdr>
                    <w:top w:val="none" w:sz="0" w:space="0" w:color="auto"/>
                    <w:left w:val="none" w:sz="0" w:space="0" w:color="auto"/>
                    <w:bottom w:val="none" w:sz="0" w:space="0" w:color="auto"/>
                    <w:right w:val="none" w:sz="0" w:space="0" w:color="auto"/>
                  </w:divBdr>
                </w:div>
                <w:div w:id="1137532956">
                  <w:marLeft w:val="640"/>
                  <w:marRight w:val="0"/>
                  <w:marTop w:val="0"/>
                  <w:marBottom w:val="0"/>
                  <w:divBdr>
                    <w:top w:val="none" w:sz="0" w:space="0" w:color="auto"/>
                    <w:left w:val="none" w:sz="0" w:space="0" w:color="auto"/>
                    <w:bottom w:val="none" w:sz="0" w:space="0" w:color="auto"/>
                    <w:right w:val="none" w:sz="0" w:space="0" w:color="auto"/>
                  </w:divBdr>
                </w:div>
                <w:div w:id="1154443679">
                  <w:marLeft w:val="640"/>
                  <w:marRight w:val="0"/>
                  <w:marTop w:val="0"/>
                  <w:marBottom w:val="0"/>
                  <w:divBdr>
                    <w:top w:val="none" w:sz="0" w:space="0" w:color="auto"/>
                    <w:left w:val="none" w:sz="0" w:space="0" w:color="auto"/>
                    <w:bottom w:val="none" w:sz="0" w:space="0" w:color="auto"/>
                    <w:right w:val="none" w:sz="0" w:space="0" w:color="auto"/>
                  </w:divBdr>
                </w:div>
                <w:div w:id="1210609538">
                  <w:marLeft w:val="640"/>
                  <w:marRight w:val="0"/>
                  <w:marTop w:val="0"/>
                  <w:marBottom w:val="0"/>
                  <w:divBdr>
                    <w:top w:val="none" w:sz="0" w:space="0" w:color="auto"/>
                    <w:left w:val="none" w:sz="0" w:space="0" w:color="auto"/>
                    <w:bottom w:val="none" w:sz="0" w:space="0" w:color="auto"/>
                    <w:right w:val="none" w:sz="0" w:space="0" w:color="auto"/>
                  </w:divBdr>
                </w:div>
                <w:div w:id="1227834814">
                  <w:marLeft w:val="640"/>
                  <w:marRight w:val="0"/>
                  <w:marTop w:val="0"/>
                  <w:marBottom w:val="0"/>
                  <w:divBdr>
                    <w:top w:val="none" w:sz="0" w:space="0" w:color="auto"/>
                    <w:left w:val="none" w:sz="0" w:space="0" w:color="auto"/>
                    <w:bottom w:val="none" w:sz="0" w:space="0" w:color="auto"/>
                    <w:right w:val="none" w:sz="0" w:space="0" w:color="auto"/>
                  </w:divBdr>
                </w:div>
                <w:div w:id="1240558911">
                  <w:marLeft w:val="640"/>
                  <w:marRight w:val="0"/>
                  <w:marTop w:val="0"/>
                  <w:marBottom w:val="0"/>
                  <w:divBdr>
                    <w:top w:val="none" w:sz="0" w:space="0" w:color="auto"/>
                    <w:left w:val="none" w:sz="0" w:space="0" w:color="auto"/>
                    <w:bottom w:val="none" w:sz="0" w:space="0" w:color="auto"/>
                    <w:right w:val="none" w:sz="0" w:space="0" w:color="auto"/>
                  </w:divBdr>
                </w:div>
                <w:div w:id="1282999141">
                  <w:marLeft w:val="640"/>
                  <w:marRight w:val="0"/>
                  <w:marTop w:val="0"/>
                  <w:marBottom w:val="0"/>
                  <w:divBdr>
                    <w:top w:val="none" w:sz="0" w:space="0" w:color="auto"/>
                    <w:left w:val="none" w:sz="0" w:space="0" w:color="auto"/>
                    <w:bottom w:val="none" w:sz="0" w:space="0" w:color="auto"/>
                    <w:right w:val="none" w:sz="0" w:space="0" w:color="auto"/>
                  </w:divBdr>
                </w:div>
                <w:div w:id="1315571979">
                  <w:marLeft w:val="640"/>
                  <w:marRight w:val="0"/>
                  <w:marTop w:val="0"/>
                  <w:marBottom w:val="0"/>
                  <w:divBdr>
                    <w:top w:val="none" w:sz="0" w:space="0" w:color="auto"/>
                    <w:left w:val="none" w:sz="0" w:space="0" w:color="auto"/>
                    <w:bottom w:val="none" w:sz="0" w:space="0" w:color="auto"/>
                    <w:right w:val="none" w:sz="0" w:space="0" w:color="auto"/>
                  </w:divBdr>
                </w:div>
                <w:div w:id="1364669706">
                  <w:marLeft w:val="640"/>
                  <w:marRight w:val="0"/>
                  <w:marTop w:val="0"/>
                  <w:marBottom w:val="0"/>
                  <w:divBdr>
                    <w:top w:val="none" w:sz="0" w:space="0" w:color="auto"/>
                    <w:left w:val="none" w:sz="0" w:space="0" w:color="auto"/>
                    <w:bottom w:val="none" w:sz="0" w:space="0" w:color="auto"/>
                    <w:right w:val="none" w:sz="0" w:space="0" w:color="auto"/>
                  </w:divBdr>
                </w:div>
                <w:div w:id="1414283312">
                  <w:marLeft w:val="640"/>
                  <w:marRight w:val="0"/>
                  <w:marTop w:val="0"/>
                  <w:marBottom w:val="0"/>
                  <w:divBdr>
                    <w:top w:val="none" w:sz="0" w:space="0" w:color="auto"/>
                    <w:left w:val="none" w:sz="0" w:space="0" w:color="auto"/>
                    <w:bottom w:val="none" w:sz="0" w:space="0" w:color="auto"/>
                    <w:right w:val="none" w:sz="0" w:space="0" w:color="auto"/>
                  </w:divBdr>
                </w:div>
                <w:div w:id="1567372492">
                  <w:marLeft w:val="640"/>
                  <w:marRight w:val="0"/>
                  <w:marTop w:val="0"/>
                  <w:marBottom w:val="0"/>
                  <w:divBdr>
                    <w:top w:val="none" w:sz="0" w:space="0" w:color="auto"/>
                    <w:left w:val="none" w:sz="0" w:space="0" w:color="auto"/>
                    <w:bottom w:val="none" w:sz="0" w:space="0" w:color="auto"/>
                    <w:right w:val="none" w:sz="0" w:space="0" w:color="auto"/>
                  </w:divBdr>
                </w:div>
                <w:div w:id="1572810266">
                  <w:marLeft w:val="640"/>
                  <w:marRight w:val="0"/>
                  <w:marTop w:val="0"/>
                  <w:marBottom w:val="0"/>
                  <w:divBdr>
                    <w:top w:val="none" w:sz="0" w:space="0" w:color="auto"/>
                    <w:left w:val="none" w:sz="0" w:space="0" w:color="auto"/>
                    <w:bottom w:val="none" w:sz="0" w:space="0" w:color="auto"/>
                    <w:right w:val="none" w:sz="0" w:space="0" w:color="auto"/>
                  </w:divBdr>
                </w:div>
                <w:div w:id="1582834223">
                  <w:marLeft w:val="640"/>
                  <w:marRight w:val="0"/>
                  <w:marTop w:val="0"/>
                  <w:marBottom w:val="0"/>
                  <w:divBdr>
                    <w:top w:val="none" w:sz="0" w:space="0" w:color="auto"/>
                    <w:left w:val="none" w:sz="0" w:space="0" w:color="auto"/>
                    <w:bottom w:val="none" w:sz="0" w:space="0" w:color="auto"/>
                    <w:right w:val="none" w:sz="0" w:space="0" w:color="auto"/>
                  </w:divBdr>
                </w:div>
                <w:div w:id="1781870149">
                  <w:marLeft w:val="640"/>
                  <w:marRight w:val="0"/>
                  <w:marTop w:val="0"/>
                  <w:marBottom w:val="0"/>
                  <w:divBdr>
                    <w:top w:val="none" w:sz="0" w:space="0" w:color="auto"/>
                    <w:left w:val="none" w:sz="0" w:space="0" w:color="auto"/>
                    <w:bottom w:val="none" w:sz="0" w:space="0" w:color="auto"/>
                    <w:right w:val="none" w:sz="0" w:space="0" w:color="auto"/>
                  </w:divBdr>
                </w:div>
                <w:div w:id="1790470652">
                  <w:marLeft w:val="640"/>
                  <w:marRight w:val="0"/>
                  <w:marTop w:val="0"/>
                  <w:marBottom w:val="0"/>
                  <w:divBdr>
                    <w:top w:val="none" w:sz="0" w:space="0" w:color="auto"/>
                    <w:left w:val="none" w:sz="0" w:space="0" w:color="auto"/>
                    <w:bottom w:val="none" w:sz="0" w:space="0" w:color="auto"/>
                    <w:right w:val="none" w:sz="0" w:space="0" w:color="auto"/>
                  </w:divBdr>
                </w:div>
                <w:div w:id="1952588418">
                  <w:marLeft w:val="640"/>
                  <w:marRight w:val="0"/>
                  <w:marTop w:val="0"/>
                  <w:marBottom w:val="0"/>
                  <w:divBdr>
                    <w:top w:val="none" w:sz="0" w:space="0" w:color="auto"/>
                    <w:left w:val="none" w:sz="0" w:space="0" w:color="auto"/>
                    <w:bottom w:val="none" w:sz="0" w:space="0" w:color="auto"/>
                    <w:right w:val="none" w:sz="0" w:space="0" w:color="auto"/>
                  </w:divBdr>
                </w:div>
                <w:div w:id="2045473056">
                  <w:marLeft w:val="640"/>
                  <w:marRight w:val="0"/>
                  <w:marTop w:val="0"/>
                  <w:marBottom w:val="0"/>
                  <w:divBdr>
                    <w:top w:val="none" w:sz="0" w:space="0" w:color="auto"/>
                    <w:left w:val="none" w:sz="0" w:space="0" w:color="auto"/>
                    <w:bottom w:val="none" w:sz="0" w:space="0" w:color="auto"/>
                    <w:right w:val="none" w:sz="0" w:space="0" w:color="auto"/>
                  </w:divBdr>
                </w:div>
                <w:div w:id="2095934170">
                  <w:marLeft w:val="640"/>
                  <w:marRight w:val="0"/>
                  <w:marTop w:val="0"/>
                  <w:marBottom w:val="0"/>
                  <w:divBdr>
                    <w:top w:val="none" w:sz="0" w:space="0" w:color="auto"/>
                    <w:left w:val="none" w:sz="0" w:space="0" w:color="auto"/>
                    <w:bottom w:val="none" w:sz="0" w:space="0" w:color="auto"/>
                    <w:right w:val="none" w:sz="0" w:space="0" w:color="auto"/>
                  </w:divBdr>
                </w:div>
              </w:divsChild>
            </w:div>
            <w:div w:id="976379984">
              <w:marLeft w:val="0"/>
              <w:marRight w:val="0"/>
              <w:marTop w:val="0"/>
              <w:marBottom w:val="0"/>
              <w:divBdr>
                <w:top w:val="none" w:sz="0" w:space="0" w:color="auto"/>
                <w:left w:val="none" w:sz="0" w:space="0" w:color="auto"/>
                <w:bottom w:val="none" w:sz="0" w:space="0" w:color="auto"/>
                <w:right w:val="none" w:sz="0" w:space="0" w:color="auto"/>
              </w:divBdr>
              <w:divsChild>
                <w:div w:id="38163428">
                  <w:marLeft w:val="640"/>
                  <w:marRight w:val="0"/>
                  <w:marTop w:val="0"/>
                  <w:marBottom w:val="0"/>
                  <w:divBdr>
                    <w:top w:val="none" w:sz="0" w:space="0" w:color="auto"/>
                    <w:left w:val="none" w:sz="0" w:space="0" w:color="auto"/>
                    <w:bottom w:val="none" w:sz="0" w:space="0" w:color="auto"/>
                    <w:right w:val="none" w:sz="0" w:space="0" w:color="auto"/>
                  </w:divBdr>
                </w:div>
                <w:div w:id="77796046">
                  <w:marLeft w:val="640"/>
                  <w:marRight w:val="0"/>
                  <w:marTop w:val="0"/>
                  <w:marBottom w:val="0"/>
                  <w:divBdr>
                    <w:top w:val="none" w:sz="0" w:space="0" w:color="auto"/>
                    <w:left w:val="none" w:sz="0" w:space="0" w:color="auto"/>
                    <w:bottom w:val="none" w:sz="0" w:space="0" w:color="auto"/>
                    <w:right w:val="none" w:sz="0" w:space="0" w:color="auto"/>
                  </w:divBdr>
                </w:div>
                <w:div w:id="232593206">
                  <w:marLeft w:val="640"/>
                  <w:marRight w:val="0"/>
                  <w:marTop w:val="0"/>
                  <w:marBottom w:val="0"/>
                  <w:divBdr>
                    <w:top w:val="none" w:sz="0" w:space="0" w:color="auto"/>
                    <w:left w:val="none" w:sz="0" w:space="0" w:color="auto"/>
                    <w:bottom w:val="none" w:sz="0" w:space="0" w:color="auto"/>
                    <w:right w:val="none" w:sz="0" w:space="0" w:color="auto"/>
                  </w:divBdr>
                </w:div>
                <w:div w:id="357043810">
                  <w:marLeft w:val="640"/>
                  <w:marRight w:val="0"/>
                  <w:marTop w:val="0"/>
                  <w:marBottom w:val="0"/>
                  <w:divBdr>
                    <w:top w:val="none" w:sz="0" w:space="0" w:color="auto"/>
                    <w:left w:val="none" w:sz="0" w:space="0" w:color="auto"/>
                    <w:bottom w:val="none" w:sz="0" w:space="0" w:color="auto"/>
                    <w:right w:val="none" w:sz="0" w:space="0" w:color="auto"/>
                  </w:divBdr>
                </w:div>
                <w:div w:id="373235228">
                  <w:marLeft w:val="640"/>
                  <w:marRight w:val="0"/>
                  <w:marTop w:val="0"/>
                  <w:marBottom w:val="0"/>
                  <w:divBdr>
                    <w:top w:val="none" w:sz="0" w:space="0" w:color="auto"/>
                    <w:left w:val="none" w:sz="0" w:space="0" w:color="auto"/>
                    <w:bottom w:val="none" w:sz="0" w:space="0" w:color="auto"/>
                    <w:right w:val="none" w:sz="0" w:space="0" w:color="auto"/>
                  </w:divBdr>
                </w:div>
                <w:div w:id="382021322">
                  <w:marLeft w:val="640"/>
                  <w:marRight w:val="0"/>
                  <w:marTop w:val="0"/>
                  <w:marBottom w:val="0"/>
                  <w:divBdr>
                    <w:top w:val="none" w:sz="0" w:space="0" w:color="auto"/>
                    <w:left w:val="none" w:sz="0" w:space="0" w:color="auto"/>
                    <w:bottom w:val="none" w:sz="0" w:space="0" w:color="auto"/>
                    <w:right w:val="none" w:sz="0" w:space="0" w:color="auto"/>
                  </w:divBdr>
                </w:div>
                <w:div w:id="405804078">
                  <w:marLeft w:val="640"/>
                  <w:marRight w:val="0"/>
                  <w:marTop w:val="0"/>
                  <w:marBottom w:val="0"/>
                  <w:divBdr>
                    <w:top w:val="none" w:sz="0" w:space="0" w:color="auto"/>
                    <w:left w:val="none" w:sz="0" w:space="0" w:color="auto"/>
                    <w:bottom w:val="none" w:sz="0" w:space="0" w:color="auto"/>
                    <w:right w:val="none" w:sz="0" w:space="0" w:color="auto"/>
                  </w:divBdr>
                </w:div>
                <w:div w:id="417364596">
                  <w:marLeft w:val="640"/>
                  <w:marRight w:val="0"/>
                  <w:marTop w:val="0"/>
                  <w:marBottom w:val="0"/>
                  <w:divBdr>
                    <w:top w:val="none" w:sz="0" w:space="0" w:color="auto"/>
                    <w:left w:val="none" w:sz="0" w:space="0" w:color="auto"/>
                    <w:bottom w:val="none" w:sz="0" w:space="0" w:color="auto"/>
                    <w:right w:val="none" w:sz="0" w:space="0" w:color="auto"/>
                  </w:divBdr>
                </w:div>
                <w:div w:id="497119580">
                  <w:marLeft w:val="640"/>
                  <w:marRight w:val="0"/>
                  <w:marTop w:val="0"/>
                  <w:marBottom w:val="0"/>
                  <w:divBdr>
                    <w:top w:val="none" w:sz="0" w:space="0" w:color="auto"/>
                    <w:left w:val="none" w:sz="0" w:space="0" w:color="auto"/>
                    <w:bottom w:val="none" w:sz="0" w:space="0" w:color="auto"/>
                    <w:right w:val="none" w:sz="0" w:space="0" w:color="auto"/>
                  </w:divBdr>
                </w:div>
                <w:div w:id="565724037">
                  <w:marLeft w:val="640"/>
                  <w:marRight w:val="0"/>
                  <w:marTop w:val="0"/>
                  <w:marBottom w:val="0"/>
                  <w:divBdr>
                    <w:top w:val="none" w:sz="0" w:space="0" w:color="auto"/>
                    <w:left w:val="none" w:sz="0" w:space="0" w:color="auto"/>
                    <w:bottom w:val="none" w:sz="0" w:space="0" w:color="auto"/>
                    <w:right w:val="none" w:sz="0" w:space="0" w:color="auto"/>
                  </w:divBdr>
                </w:div>
                <w:div w:id="568001415">
                  <w:marLeft w:val="640"/>
                  <w:marRight w:val="0"/>
                  <w:marTop w:val="0"/>
                  <w:marBottom w:val="0"/>
                  <w:divBdr>
                    <w:top w:val="none" w:sz="0" w:space="0" w:color="auto"/>
                    <w:left w:val="none" w:sz="0" w:space="0" w:color="auto"/>
                    <w:bottom w:val="none" w:sz="0" w:space="0" w:color="auto"/>
                    <w:right w:val="none" w:sz="0" w:space="0" w:color="auto"/>
                  </w:divBdr>
                </w:div>
                <w:div w:id="834875564">
                  <w:marLeft w:val="640"/>
                  <w:marRight w:val="0"/>
                  <w:marTop w:val="0"/>
                  <w:marBottom w:val="0"/>
                  <w:divBdr>
                    <w:top w:val="none" w:sz="0" w:space="0" w:color="auto"/>
                    <w:left w:val="none" w:sz="0" w:space="0" w:color="auto"/>
                    <w:bottom w:val="none" w:sz="0" w:space="0" w:color="auto"/>
                    <w:right w:val="none" w:sz="0" w:space="0" w:color="auto"/>
                  </w:divBdr>
                </w:div>
                <w:div w:id="947346954">
                  <w:marLeft w:val="640"/>
                  <w:marRight w:val="0"/>
                  <w:marTop w:val="0"/>
                  <w:marBottom w:val="0"/>
                  <w:divBdr>
                    <w:top w:val="none" w:sz="0" w:space="0" w:color="auto"/>
                    <w:left w:val="none" w:sz="0" w:space="0" w:color="auto"/>
                    <w:bottom w:val="none" w:sz="0" w:space="0" w:color="auto"/>
                    <w:right w:val="none" w:sz="0" w:space="0" w:color="auto"/>
                  </w:divBdr>
                </w:div>
                <w:div w:id="1113671179">
                  <w:marLeft w:val="640"/>
                  <w:marRight w:val="0"/>
                  <w:marTop w:val="0"/>
                  <w:marBottom w:val="0"/>
                  <w:divBdr>
                    <w:top w:val="none" w:sz="0" w:space="0" w:color="auto"/>
                    <w:left w:val="none" w:sz="0" w:space="0" w:color="auto"/>
                    <w:bottom w:val="none" w:sz="0" w:space="0" w:color="auto"/>
                    <w:right w:val="none" w:sz="0" w:space="0" w:color="auto"/>
                  </w:divBdr>
                </w:div>
                <w:div w:id="1172061861">
                  <w:marLeft w:val="640"/>
                  <w:marRight w:val="0"/>
                  <w:marTop w:val="0"/>
                  <w:marBottom w:val="0"/>
                  <w:divBdr>
                    <w:top w:val="none" w:sz="0" w:space="0" w:color="auto"/>
                    <w:left w:val="none" w:sz="0" w:space="0" w:color="auto"/>
                    <w:bottom w:val="none" w:sz="0" w:space="0" w:color="auto"/>
                    <w:right w:val="none" w:sz="0" w:space="0" w:color="auto"/>
                  </w:divBdr>
                </w:div>
                <w:div w:id="1239704985">
                  <w:marLeft w:val="640"/>
                  <w:marRight w:val="0"/>
                  <w:marTop w:val="0"/>
                  <w:marBottom w:val="0"/>
                  <w:divBdr>
                    <w:top w:val="none" w:sz="0" w:space="0" w:color="auto"/>
                    <w:left w:val="none" w:sz="0" w:space="0" w:color="auto"/>
                    <w:bottom w:val="none" w:sz="0" w:space="0" w:color="auto"/>
                    <w:right w:val="none" w:sz="0" w:space="0" w:color="auto"/>
                  </w:divBdr>
                </w:div>
                <w:div w:id="1248920389">
                  <w:marLeft w:val="640"/>
                  <w:marRight w:val="0"/>
                  <w:marTop w:val="0"/>
                  <w:marBottom w:val="0"/>
                  <w:divBdr>
                    <w:top w:val="none" w:sz="0" w:space="0" w:color="auto"/>
                    <w:left w:val="none" w:sz="0" w:space="0" w:color="auto"/>
                    <w:bottom w:val="none" w:sz="0" w:space="0" w:color="auto"/>
                    <w:right w:val="none" w:sz="0" w:space="0" w:color="auto"/>
                  </w:divBdr>
                </w:div>
                <w:div w:id="1252355132">
                  <w:marLeft w:val="640"/>
                  <w:marRight w:val="0"/>
                  <w:marTop w:val="0"/>
                  <w:marBottom w:val="0"/>
                  <w:divBdr>
                    <w:top w:val="none" w:sz="0" w:space="0" w:color="auto"/>
                    <w:left w:val="none" w:sz="0" w:space="0" w:color="auto"/>
                    <w:bottom w:val="none" w:sz="0" w:space="0" w:color="auto"/>
                    <w:right w:val="none" w:sz="0" w:space="0" w:color="auto"/>
                  </w:divBdr>
                </w:div>
                <w:div w:id="1254783642">
                  <w:marLeft w:val="640"/>
                  <w:marRight w:val="0"/>
                  <w:marTop w:val="0"/>
                  <w:marBottom w:val="0"/>
                  <w:divBdr>
                    <w:top w:val="none" w:sz="0" w:space="0" w:color="auto"/>
                    <w:left w:val="none" w:sz="0" w:space="0" w:color="auto"/>
                    <w:bottom w:val="none" w:sz="0" w:space="0" w:color="auto"/>
                    <w:right w:val="none" w:sz="0" w:space="0" w:color="auto"/>
                  </w:divBdr>
                </w:div>
                <w:div w:id="1262448969">
                  <w:marLeft w:val="640"/>
                  <w:marRight w:val="0"/>
                  <w:marTop w:val="0"/>
                  <w:marBottom w:val="0"/>
                  <w:divBdr>
                    <w:top w:val="none" w:sz="0" w:space="0" w:color="auto"/>
                    <w:left w:val="none" w:sz="0" w:space="0" w:color="auto"/>
                    <w:bottom w:val="none" w:sz="0" w:space="0" w:color="auto"/>
                    <w:right w:val="none" w:sz="0" w:space="0" w:color="auto"/>
                  </w:divBdr>
                </w:div>
                <w:div w:id="1319578222">
                  <w:marLeft w:val="640"/>
                  <w:marRight w:val="0"/>
                  <w:marTop w:val="0"/>
                  <w:marBottom w:val="0"/>
                  <w:divBdr>
                    <w:top w:val="none" w:sz="0" w:space="0" w:color="auto"/>
                    <w:left w:val="none" w:sz="0" w:space="0" w:color="auto"/>
                    <w:bottom w:val="none" w:sz="0" w:space="0" w:color="auto"/>
                    <w:right w:val="none" w:sz="0" w:space="0" w:color="auto"/>
                  </w:divBdr>
                </w:div>
                <w:div w:id="1346903471">
                  <w:marLeft w:val="640"/>
                  <w:marRight w:val="0"/>
                  <w:marTop w:val="0"/>
                  <w:marBottom w:val="0"/>
                  <w:divBdr>
                    <w:top w:val="none" w:sz="0" w:space="0" w:color="auto"/>
                    <w:left w:val="none" w:sz="0" w:space="0" w:color="auto"/>
                    <w:bottom w:val="none" w:sz="0" w:space="0" w:color="auto"/>
                    <w:right w:val="none" w:sz="0" w:space="0" w:color="auto"/>
                  </w:divBdr>
                </w:div>
                <w:div w:id="1359165417">
                  <w:marLeft w:val="640"/>
                  <w:marRight w:val="0"/>
                  <w:marTop w:val="0"/>
                  <w:marBottom w:val="0"/>
                  <w:divBdr>
                    <w:top w:val="none" w:sz="0" w:space="0" w:color="auto"/>
                    <w:left w:val="none" w:sz="0" w:space="0" w:color="auto"/>
                    <w:bottom w:val="none" w:sz="0" w:space="0" w:color="auto"/>
                    <w:right w:val="none" w:sz="0" w:space="0" w:color="auto"/>
                  </w:divBdr>
                </w:div>
                <w:div w:id="1382170291">
                  <w:marLeft w:val="640"/>
                  <w:marRight w:val="0"/>
                  <w:marTop w:val="0"/>
                  <w:marBottom w:val="0"/>
                  <w:divBdr>
                    <w:top w:val="none" w:sz="0" w:space="0" w:color="auto"/>
                    <w:left w:val="none" w:sz="0" w:space="0" w:color="auto"/>
                    <w:bottom w:val="none" w:sz="0" w:space="0" w:color="auto"/>
                    <w:right w:val="none" w:sz="0" w:space="0" w:color="auto"/>
                  </w:divBdr>
                </w:div>
                <w:div w:id="1402632706">
                  <w:marLeft w:val="640"/>
                  <w:marRight w:val="0"/>
                  <w:marTop w:val="0"/>
                  <w:marBottom w:val="0"/>
                  <w:divBdr>
                    <w:top w:val="none" w:sz="0" w:space="0" w:color="auto"/>
                    <w:left w:val="none" w:sz="0" w:space="0" w:color="auto"/>
                    <w:bottom w:val="none" w:sz="0" w:space="0" w:color="auto"/>
                    <w:right w:val="none" w:sz="0" w:space="0" w:color="auto"/>
                  </w:divBdr>
                  <w:divsChild>
                    <w:div w:id="1188103022">
                      <w:marLeft w:val="0"/>
                      <w:marRight w:val="0"/>
                      <w:marTop w:val="0"/>
                      <w:marBottom w:val="0"/>
                      <w:divBdr>
                        <w:top w:val="none" w:sz="0" w:space="0" w:color="auto"/>
                        <w:left w:val="none" w:sz="0" w:space="0" w:color="auto"/>
                        <w:bottom w:val="none" w:sz="0" w:space="0" w:color="auto"/>
                        <w:right w:val="none" w:sz="0" w:space="0" w:color="auto"/>
                      </w:divBdr>
                      <w:divsChild>
                        <w:div w:id="137111431">
                          <w:marLeft w:val="640"/>
                          <w:marRight w:val="0"/>
                          <w:marTop w:val="0"/>
                          <w:marBottom w:val="0"/>
                          <w:divBdr>
                            <w:top w:val="none" w:sz="0" w:space="0" w:color="auto"/>
                            <w:left w:val="none" w:sz="0" w:space="0" w:color="auto"/>
                            <w:bottom w:val="none" w:sz="0" w:space="0" w:color="auto"/>
                            <w:right w:val="none" w:sz="0" w:space="0" w:color="auto"/>
                          </w:divBdr>
                        </w:div>
                        <w:div w:id="148062131">
                          <w:marLeft w:val="640"/>
                          <w:marRight w:val="0"/>
                          <w:marTop w:val="0"/>
                          <w:marBottom w:val="0"/>
                          <w:divBdr>
                            <w:top w:val="none" w:sz="0" w:space="0" w:color="auto"/>
                            <w:left w:val="none" w:sz="0" w:space="0" w:color="auto"/>
                            <w:bottom w:val="none" w:sz="0" w:space="0" w:color="auto"/>
                            <w:right w:val="none" w:sz="0" w:space="0" w:color="auto"/>
                          </w:divBdr>
                        </w:div>
                        <w:div w:id="175274705">
                          <w:marLeft w:val="640"/>
                          <w:marRight w:val="0"/>
                          <w:marTop w:val="0"/>
                          <w:marBottom w:val="0"/>
                          <w:divBdr>
                            <w:top w:val="none" w:sz="0" w:space="0" w:color="auto"/>
                            <w:left w:val="none" w:sz="0" w:space="0" w:color="auto"/>
                            <w:bottom w:val="none" w:sz="0" w:space="0" w:color="auto"/>
                            <w:right w:val="none" w:sz="0" w:space="0" w:color="auto"/>
                          </w:divBdr>
                        </w:div>
                        <w:div w:id="201403516">
                          <w:marLeft w:val="640"/>
                          <w:marRight w:val="0"/>
                          <w:marTop w:val="0"/>
                          <w:marBottom w:val="0"/>
                          <w:divBdr>
                            <w:top w:val="none" w:sz="0" w:space="0" w:color="auto"/>
                            <w:left w:val="none" w:sz="0" w:space="0" w:color="auto"/>
                            <w:bottom w:val="none" w:sz="0" w:space="0" w:color="auto"/>
                            <w:right w:val="none" w:sz="0" w:space="0" w:color="auto"/>
                          </w:divBdr>
                        </w:div>
                        <w:div w:id="231234264">
                          <w:marLeft w:val="640"/>
                          <w:marRight w:val="0"/>
                          <w:marTop w:val="0"/>
                          <w:marBottom w:val="0"/>
                          <w:divBdr>
                            <w:top w:val="none" w:sz="0" w:space="0" w:color="auto"/>
                            <w:left w:val="none" w:sz="0" w:space="0" w:color="auto"/>
                            <w:bottom w:val="none" w:sz="0" w:space="0" w:color="auto"/>
                            <w:right w:val="none" w:sz="0" w:space="0" w:color="auto"/>
                          </w:divBdr>
                        </w:div>
                        <w:div w:id="266010906">
                          <w:marLeft w:val="640"/>
                          <w:marRight w:val="0"/>
                          <w:marTop w:val="0"/>
                          <w:marBottom w:val="0"/>
                          <w:divBdr>
                            <w:top w:val="none" w:sz="0" w:space="0" w:color="auto"/>
                            <w:left w:val="none" w:sz="0" w:space="0" w:color="auto"/>
                            <w:bottom w:val="none" w:sz="0" w:space="0" w:color="auto"/>
                            <w:right w:val="none" w:sz="0" w:space="0" w:color="auto"/>
                          </w:divBdr>
                        </w:div>
                        <w:div w:id="266617364">
                          <w:marLeft w:val="640"/>
                          <w:marRight w:val="0"/>
                          <w:marTop w:val="0"/>
                          <w:marBottom w:val="0"/>
                          <w:divBdr>
                            <w:top w:val="none" w:sz="0" w:space="0" w:color="auto"/>
                            <w:left w:val="none" w:sz="0" w:space="0" w:color="auto"/>
                            <w:bottom w:val="none" w:sz="0" w:space="0" w:color="auto"/>
                            <w:right w:val="none" w:sz="0" w:space="0" w:color="auto"/>
                          </w:divBdr>
                        </w:div>
                        <w:div w:id="352800988">
                          <w:marLeft w:val="640"/>
                          <w:marRight w:val="0"/>
                          <w:marTop w:val="0"/>
                          <w:marBottom w:val="0"/>
                          <w:divBdr>
                            <w:top w:val="none" w:sz="0" w:space="0" w:color="auto"/>
                            <w:left w:val="none" w:sz="0" w:space="0" w:color="auto"/>
                            <w:bottom w:val="none" w:sz="0" w:space="0" w:color="auto"/>
                            <w:right w:val="none" w:sz="0" w:space="0" w:color="auto"/>
                          </w:divBdr>
                        </w:div>
                        <w:div w:id="403182781">
                          <w:marLeft w:val="640"/>
                          <w:marRight w:val="0"/>
                          <w:marTop w:val="0"/>
                          <w:marBottom w:val="0"/>
                          <w:divBdr>
                            <w:top w:val="none" w:sz="0" w:space="0" w:color="auto"/>
                            <w:left w:val="none" w:sz="0" w:space="0" w:color="auto"/>
                            <w:bottom w:val="none" w:sz="0" w:space="0" w:color="auto"/>
                            <w:right w:val="none" w:sz="0" w:space="0" w:color="auto"/>
                          </w:divBdr>
                        </w:div>
                        <w:div w:id="405080192">
                          <w:marLeft w:val="640"/>
                          <w:marRight w:val="0"/>
                          <w:marTop w:val="0"/>
                          <w:marBottom w:val="0"/>
                          <w:divBdr>
                            <w:top w:val="none" w:sz="0" w:space="0" w:color="auto"/>
                            <w:left w:val="none" w:sz="0" w:space="0" w:color="auto"/>
                            <w:bottom w:val="none" w:sz="0" w:space="0" w:color="auto"/>
                            <w:right w:val="none" w:sz="0" w:space="0" w:color="auto"/>
                          </w:divBdr>
                        </w:div>
                        <w:div w:id="512888669">
                          <w:marLeft w:val="640"/>
                          <w:marRight w:val="0"/>
                          <w:marTop w:val="0"/>
                          <w:marBottom w:val="0"/>
                          <w:divBdr>
                            <w:top w:val="none" w:sz="0" w:space="0" w:color="auto"/>
                            <w:left w:val="none" w:sz="0" w:space="0" w:color="auto"/>
                            <w:bottom w:val="none" w:sz="0" w:space="0" w:color="auto"/>
                            <w:right w:val="none" w:sz="0" w:space="0" w:color="auto"/>
                          </w:divBdr>
                        </w:div>
                        <w:div w:id="544412306">
                          <w:marLeft w:val="640"/>
                          <w:marRight w:val="0"/>
                          <w:marTop w:val="0"/>
                          <w:marBottom w:val="0"/>
                          <w:divBdr>
                            <w:top w:val="none" w:sz="0" w:space="0" w:color="auto"/>
                            <w:left w:val="none" w:sz="0" w:space="0" w:color="auto"/>
                            <w:bottom w:val="none" w:sz="0" w:space="0" w:color="auto"/>
                            <w:right w:val="none" w:sz="0" w:space="0" w:color="auto"/>
                          </w:divBdr>
                        </w:div>
                        <w:div w:id="552696739">
                          <w:marLeft w:val="640"/>
                          <w:marRight w:val="0"/>
                          <w:marTop w:val="0"/>
                          <w:marBottom w:val="0"/>
                          <w:divBdr>
                            <w:top w:val="none" w:sz="0" w:space="0" w:color="auto"/>
                            <w:left w:val="none" w:sz="0" w:space="0" w:color="auto"/>
                            <w:bottom w:val="none" w:sz="0" w:space="0" w:color="auto"/>
                            <w:right w:val="none" w:sz="0" w:space="0" w:color="auto"/>
                          </w:divBdr>
                        </w:div>
                        <w:div w:id="599025707">
                          <w:marLeft w:val="640"/>
                          <w:marRight w:val="0"/>
                          <w:marTop w:val="0"/>
                          <w:marBottom w:val="0"/>
                          <w:divBdr>
                            <w:top w:val="none" w:sz="0" w:space="0" w:color="auto"/>
                            <w:left w:val="none" w:sz="0" w:space="0" w:color="auto"/>
                            <w:bottom w:val="none" w:sz="0" w:space="0" w:color="auto"/>
                            <w:right w:val="none" w:sz="0" w:space="0" w:color="auto"/>
                          </w:divBdr>
                        </w:div>
                        <w:div w:id="691608762">
                          <w:marLeft w:val="640"/>
                          <w:marRight w:val="0"/>
                          <w:marTop w:val="0"/>
                          <w:marBottom w:val="0"/>
                          <w:divBdr>
                            <w:top w:val="none" w:sz="0" w:space="0" w:color="auto"/>
                            <w:left w:val="none" w:sz="0" w:space="0" w:color="auto"/>
                            <w:bottom w:val="none" w:sz="0" w:space="0" w:color="auto"/>
                            <w:right w:val="none" w:sz="0" w:space="0" w:color="auto"/>
                          </w:divBdr>
                        </w:div>
                        <w:div w:id="707683923">
                          <w:marLeft w:val="640"/>
                          <w:marRight w:val="0"/>
                          <w:marTop w:val="0"/>
                          <w:marBottom w:val="0"/>
                          <w:divBdr>
                            <w:top w:val="none" w:sz="0" w:space="0" w:color="auto"/>
                            <w:left w:val="none" w:sz="0" w:space="0" w:color="auto"/>
                            <w:bottom w:val="none" w:sz="0" w:space="0" w:color="auto"/>
                            <w:right w:val="none" w:sz="0" w:space="0" w:color="auto"/>
                          </w:divBdr>
                        </w:div>
                        <w:div w:id="756512340">
                          <w:marLeft w:val="640"/>
                          <w:marRight w:val="0"/>
                          <w:marTop w:val="0"/>
                          <w:marBottom w:val="0"/>
                          <w:divBdr>
                            <w:top w:val="none" w:sz="0" w:space="0" w:color="auto"/>
                            <w:left w:val="none" w:sz="0" w:space="0" w:color="auto"/>
                            <w:bottom w:val="none" w:sz="0" w:space="0" w:color="auto"/>
                            <w:right w:val="none" w:sz="0" w:space="0" w:color="auto"/>
                          </w:divBdr>
                        </w:div>
                        <w:div w:id="806043949">
                          <w:marLeft w:val="640"/>
                          <w:marRight w:val="0"/>
                          <w:marTop w:val="0"/>
                          <w:marBottom w:val="0"/>
                          <w:divBdr>
                            <w:top w:val="none" w:sz="0" w:space="0" w:color="auto"/>
                            <w:left w:val="none" w:sz="0" w:space="0" w:color="auto"/>
                            <w:bottom w:val="none" w:sz="0" w:space="0" w:color="auto"/>
                            <w:right w:val="none" w:sz="0" w:space="0" w:color="auto"/>
                          </w:divBdr>
                        </w:div>
                        <w:div w:id="854076045">
                          <w:marLeft w:val="640"/>
                          <w:marRight w:val="0"/>
                          <w:marTop w:val="0"/>
                          <w:marBottom w:val="0"/>
                          <w:divBdr>
                            <w:top w:val="none" w:sz="0" w:space="0" w:color="auto"/>
                            <w:left w:val="none" w:sz="0" w:space="0" w:color="auto"/>
                            <w:bottom w:val="none" w:sz="0" w:space="0" w:color="auto"/>
                            <w:right w:val="none" w:sz="0" w:space="0" w:color="auto"/>
                          </w:divBdr>
                        </w:div>
                        <w:div w:id="949429742">
                          <w:marLeft w:val="640"/>
                          <w:marRight w:val="0"/>
                          <w:marTop w:val="0"/>
                          <w:marBottom w:val="0"/>
                          <w:divBdr>
                            <w:top w:val="none" w:sz="0" w:space="0" w:color="auto"/>
                            <w:left w:val="none" w:sz="0" w:space="0" w:color="auto"/>
                            <w:bottom w:val="none" w:sz="0" w:space="0" w:color="auto"/>
                            <w:right w:val="none" w:sz="0" w:space="0" w:color="auto"/>
                          </w:divBdr>
                        </w:div>
                        <w:div w:id="974484877">
                          <w:marLeft w:val="640"/>
                          <w:marRight w:val="0"/>
                          <w:marTop w:val="0"/>
                          <w:marBottom w:val="0"/>
                          <w:divBdr>
                            <w:top w:val="none" w:sz="0" w:space="0" w:color="auto"/>
                            <w:left w:val="none" w:sz="0" w:space="0" w:color="auto"/>
                            <w:bottom w:val="none" w:sz="0" w:space="0" w:color="auto"/>
                            <w:right w:val="none" w:sz="0" w:space="0" w:color="auto"/>
                          </w:divBdr>
                        </w:div>
                        <w:div w:id="1112821612">
                          <w:marLeft w:val="640"/>
                          <w:marRight w:val="0"/>
                          <w:marTop w:val="0"/>
                          <w:marBottom w:val="0"/>
                          <w:divBdr>
                            <w:top w:val="none" w:sz="0" w:space="0" w:color="auto"/>
                            <w:left w:val="none" w:sz="0" w:space="0" w:color="auto"/>
                            <w:bottom w:val="none" w:sz="0" w:space="0" w:color="auto"/>
                            <w:right w:val="none" w:sz="0" w:space="0" w:color="auto"/>
                          </w:divBdr>
                        </w:div>
                        <w:div w:id="1291862266">
                          <w:marLeft w:val="640"/>
                          <w:marRight w:val="0"/>
                          <w:marTop w:val="0"/>
                          <w:marBottom w:val="0"/>
                          <w:divBdr>
                            <w:top w:val="none" w:sz="0" w:space="0" w:color="auto"/>
                            <w:left w:val="none" w:sz="0" w:space="0" w:color="auto"/>
                            <w:bottom w:val="none" w:sz="0" w:space="0" w:color="auto"/>
                            <w:right w:val="none" w:sz="0" w:space="0" w:color="auto"/>
                          </w:divBdr>
                        </w:div>
                        <w:div w:id="1415127075">
                          <w:marLeft w:val="640"/>
                          <w:marRight w:val="0"/>
                          <w:marTop w:val="0"/>
                          <w:marBottom w:val="0"/>
                          <w:divBdr>
                            <w:top w:val="none" w:sz="0" w:space="0" w:color="auto"/>
                            <w:left w:val="none" w:sz="0" w:space="0" w:color="auto"/>
                            <w:bottom w:val="none" w:sz="0" w:space="0" w:color="auto"/>
                            <w:right w:val="none" w:sz="0" w:space="0" w:color="auto"/>
                          </w:divBdr>
                        </w:div>
                        <w:div w:id="1458648707">
                          <w:marLeft w:val="640"/>
                          <w:marRight w:val="0"/>
                          <w:marTop w:val="0"/>
                          <w:marBottom w:val="0"/>
                          <w:divBdr>
                            <w:top w:val="none" w:sz="0" w:space="0" w:color="auto"/>
                            <w:left w:val="none" w:sz="0" w:space="0" w:color="auto"/>
                            <w:bottom w:val="none" w:sz="0" w:space="0" w:color="auto"/>
                            <w:right w:val="none" w:sz="0" w:space="0" w:color="auto"/>
                          </w:divBdr>
                        </w:div>
                        <w:div w:id="1459186102">
                          <w:marLeft w:val="640"/>
                          <w:marRight w:val="0"/>
                          <w:marTop w:val="0"/>
                          <w:marBottom w:val="0"/>
                          <w:divBdr>
                            <w:top w:val="none" w:sz="0" w:space="0" w:color="auto"/>
                            <w:left w:val="none" w:sz="0" w:space="0" w:color="auto"/>
                            <w:bottom w:val="none" w:sz="0" w:space="0" w:color="auto"/>
                            <w:right w:val="none" w:sz="0" w:space="0" w:color="auto"/>
                          </w:divBdr>
                        </w:div>
                        <w:div w:id="1485897930">
                          <w:marLeft w:val="640"/>
                          <w:marRight w:val="0"/>
                          <w:marTop w:val="0"/>
                          <w:marBottom w:val="0"/>
                          <w:divBdr>
                            <w:top w:val="none" w:sz="0" w:space="0" w:color="auto"/>
                            <w:left w:val="none" w:sz="0" w:space="0" w:color="auto"/>
                            <w:bottom w:val="none" w:sz="0" w:space="0" w:color="auto"/>
                            <w:right w:val="none" w:sz="0" w:space="0" w:color="auto"/>
                          </w:divBdr>
                        </w:div>
                        <w:div w:id="1498765147">
                          <w:marLeft w:val="640"/>
                          <w:marRight w:val="0"/>
                          <w:marTop w:val="0"/>
                          <w:marBottom w:val="0"/>
                          <w:divBdr>
                            <w:top w:val="none" w:sz="0" w:space="0" w:color="auto"/>
                            <w:left w:val="none" w:sz="0" w:space="0" w:color="auto"/>
                            <w:bottom w:val="none" w:sz="0" w:space="0" w:color="auto"/>
                            <w:right w:val="none" w:sz="0" w:space="0" w:color="auto"/>
                          </w:divBdr>
                        </w:div>
                        <w:div w:id="1556311936">
                          <w:marLeft w:val="640"/>
                          <w:marRight w:val="0"/>
                          <w:marTop w:val="0"/>
                          <w:marBottom w:val="0"/>
                          <w:divBdr>
                            <w:top w:val="none" w:sz="0" w:space="0" w:color="auto"/>
                            <w:left w:val="none" w:sz="0" w:space="0" w:color="auto"/>
                            <w:bottom w:val="none" w:sz="0" w:space="0" w:color="auto"/>
                            <w:right w:val="none" w:sz="0" w:space="0" w:color="auto"/>
                          </w:divBdr>
                        </w:div>
                        <w:div w:id="1613511167">
                          <w:marLeft w:val="640"/>
                          <w:marRight w:val="0"/>
                          <w:marTop w:val="0"/>
                          <w:marBottom w:val="0"/>
                          <w:divBdr>
                            <w:top w:val="none" w:sz="0" w:space="0" w:color="auto"/>
                            <w:left w:val="none" w:sz="0" w:space="0" w:color="auto"/>
                            <w:bottom w:val="none" w:sz="0" w:space="0" w:color="auto"/>
                            <w:right w:val="none" w:sz="0" w:space="0" w:color="auto"/>
                          </w:divBdr>
                        </w:div>
                        <w:div w:id="1618102418">
                          <w:marLeft w:val="640"/>
                          <w:marRight w:val="0"/>
                          <w:marTop w:val="0"/>
                          <w:marBottom w:val="0"/>
                          <w:divBdr>
                            <w:top w:val="none" w:sz="0" w:space="0" w:color="auto"/>
                            <w:left w:val="none" w:sz="0" w:space="0" w:color="auto"/>
                            <w:bottom w:val="none" w:sz="0" w:space="0" w:color="auto"/>
                            <w:right w:val="none" w:sz="0" w:space="0" w:color="auto"/>
                          </w:divBdr>
                        </w:div>
                        <w:div w:id="1631327993">
                          <w:marLeft w:val="640"/>
                          <w:marRight w:val="0"/>
                          <w:marTop w:val="0"/>
                          <w:marBottom w:val="0"/>
                          <w:divBdr>
                            <w:top w:val="none" w:sz="0" w:space="0" w:color="auto"/>
                            <w:left w:val="none" w:sz="0" w:space="0" w:color="auto"/>
                            <w:bottom w:val="none" w:sz="0" w:space="0" w:color="auto"/>
                            <w:right w:val="none" w:sz="0" w:space="0" w:color="auto"/>
                          </w:divBdr>
                        </w:div>
                        <w:div w:id="1639218679">
                          <w:marLeft w:val="640"/>
                          <w:marRight w:val="0"/>
                          <w:marTop w:val="0"/>
                          <w:marBottom w:val="0"/>
                          <w:divBdr>
                            <w:top w:val="none" w:sz="0" w:space="0" w:color="auto"/>
                            <w:left w:val="none" w:sz="0" w:space="0" w:color="auto"/>
                            <w:bottom w:val="none" w:sz="0" w:space="0" w:color="auto"/>
                            <w:right w:val="none" w:sz="0" w:space="0" w:color="auto"/>
                          </w:divBdr>
                        </w:div>
                        <w:div w:id="1666086893">
                          <w:marLeft w:val="640"/>
                          <w:marRight w:val="0"/>
                          <w:marTop w:val="0"/>
                          <w:marBottom w:val="0"/>
                          <w:divBdr>
                            <w:top w:val="none" w:sz="0" w:space="0" w:color="auto"/>
                            <w:left w:val="none" w:sz="0" w:space="0" w:color="auto"/>
                            <w:bottom w:val="none" w:sz="0" w:space="0" w:color="auto"/>
                            <w:right w:val="none" w:sz="0" w:space="0" w:color="auto"/>
                          </w:divBdr>
                        </w:div>
                        <w:div w:id="1749497434">
                          <w:marLeft w:val="640"/>
                          <w:marRight w:val="0"/>
                          <w:marTop w:val="0"/>
                          <w:marBottom w:val="0"/>
                          <w:divBdr>
                            <w:top w:val="none" w:sz="0" w:space="0" w:color="auto"/>
                            <w:left w:val="none" w:sz="0" w:space="0" w:color="auto"/>
                            <w:bottom w:val="none" w:sz="0" w:space="0" w:color="auto"/>
                            <w:right w:val="none" w:sz="0" w:space="0" w:color="auto"/>
                          </w:divBdr>
                        </w:div>
                        <w:div w:id="1778669133">
                          <w:marLeft w:val="640"/>
                          <w:marRight w:val="0"/>
                          <w:marTop w:val="0"/>
                          <w:marBottom w:val="0"/>
                          <w:divBdr>
                            <w:top w:val="none" w:sz="0" w:space="0" w:color="auto"/>
                            <w:left w:val="none" w:sz="0" w:space="0" w:color="auto"/>
                            <w:bottom w:val="none" w:sz="0" w:space="0" w:color="auto"/>
                            <w:right w:val="none" w:sz="0" w:space="0" w:color="auto"/>
                          </w:divBdr>
                        </w:div>
                        <w:div w:id="1902406274">
                          <w:marLeft w:val="640"/>
                          <w:marRight w:val="0"/>
                          <w:marTop w:val="0"/>
                          <w:marBottom w:val="0"/>
                          <w:divBdr>
                            <w:top w:val="none" w:sz="0" w:space="0" w:color="auto"/>
                            <w:left w:val="none" w:sz="0" w:space="0" w:color="auto"/>
                            <w:bottom w:val="none" w:sz="0" w:space="0" w:color="auto"/>
                            <w:right w:val="none" w:sz="0" w:space="0" w:color="auto"/>
                          </w:divBdr>
                        </w:div>
                        <w:div w:id="2032757667">
                          <w:marLeft w:val="640"/>
                          <w:marRight w:val="0"/>
                          <w:marTop w:val="0"/>
                          <w:marBottom w:val="0"/>
                          <w:divBdr>
                            <w:top w:val="none" w:sz="0" w:space="0" w:color="auto"/>
                            <w:left w:val="none" w:sz="0" w:space="0" w:color="auto"/>
                            <w:bottom w:val="none" w:sz="0" w:space="0" w:color="auto"/>
                            <w:right w:val="none" w:sz="0" w:space="0" w:color="auto"/>
                          </w:divBdr>
                        </w:div>
                        <w:div w:id="2035761224">
                          <w:marLeft w:val="640"/>
                          <w:marRight w:val="0"/>
                          <w:marTop w:val="0"/>
                          <w:marBottom w:val="0"/>
                          <w:divBdr>
                            <w:top w:val="none" w:sz="0" w:space="0" w:color="auto"/>
                            <w:left w:val="none" w:sz="0" w:space="0" w:color="auto"/>
                            <w:bottom w:val="none" w:sz="0" w:space="0" w:color="auto"/>
                            <w:right w:val="none" w:sz="0" w:space="0" w:color="auto"/>
                          </w:divBdr>
                        </w:div>
                      </w:divsChild>
                    </w:div>
                    <w:div w:id="1433672767">
                      <w:marLeft w:val="0"/>
                      <w:marRight w:val="0"/>
                      <w:marTop w:val="0"/>
                      <w:marBottom w:val="0"/>
                      <w:divBdr>
                        <w:top w:val="none" w:sz="0" w:space="0" w:color="auto"/>
                        <w:left w:val="none" w:sz="0" w:space="0" w:color="auto"/>
                        <w:bottom w:val="none" w:sz="0" w:space="0" w:color="auto"/>
                        <w:right w:val="none" w:sz="0" w:space="0" w:color="auto"/>
                      </w:divBdr>
                      <w:divsChild>
                        <w:div w:id="72163807">
                          <w:marLeft w:val="640"/>
                          <w:marRight w:val="0"/>
                          <w:marTop w:val="0"/>
                          <w:marBottom w:val="0"/>
                          <w:divBdr>
                            <w:top w:val="none" w:sz="0" w:space="0" w:color="auto"/>
                            <w:left w:val="none" w:sz="0" w:space="0" w:color="auto"/>
                            <w:bottom w:val="none" w:sz="0" w:space="0" w:color="auto"/>
                            <w:right w:val="none" w:sz="0" w:space="0" w:color="auto"/>
                          </w:divBdr>
                        </w:div>
                        <w:div w:id="73011835">
                          <w:marLeft w:val="640"/>
                          <w:marRight w:val="0"/>
                          <w:marTop w:val="0"/>
                          <w:marBottom w:val="0"/>
                          <w:divBdr>
                            <w:top w:val="none" w:sz="0" w:space="0" w:color="auto"/>
                            <w:left w:val="none" w:sz="0" w:space="0" w:color="auto"/>
                            <w:bottom w:val="none" w:sz="0" w:space="0" w:color="auto"/>
                            <w:right w:val="none" w:sz="0" w:space="0" w:color="auto"/>
                          </w:divBdr>
                        </w:div>
                        <w:div w:id="200559867">
                          <w:marLeft w:val="640"/>
                          <w:marRight w:val="0"/>
                          <w:marTop w:val="0"/>
                          <w:marBottom w:val="0"/>
                          <w:divBdr>
                            <w:top w:val="none" w:sz="0" w:space="0" w:color="auto"/>
                            <w:left w:val="none" w:sz="0" w:space="0" w:color="auto"/>
                            <w:bottom w:val="none" w:sz="0" w:space="0" w:color="auto"/>
                            <w:right w:val="none" w:sz="0" w:space="0" w:color="auto"/>
                          </w:divBdr>
                        </w:div>
                        <w:div w:id="264970093">
                          <w:marLeft w:val="640"/>
                          <w:marRight w:val="0"/>
                          <w:marTop w:val="0"/>
                          <w:marBottom w:val="0"/>
                          <w:divBdr>
                            <w:top w:val="none" w:sz="0" w:space="0" w:color="auto"/>
                            <w:left w:val="none" w:sz="0" w:space="0" w:color="auto"/>
                            <w:bottom w:val="none" w:sz="0" w:space="0" w:color="auto"/>
                            <w:right w:val="none" w:sz="0" w:space="0" w:color="auto"/>
                          </w:divBdr>
                        </w:div>
                        <w:div w:id="268661987">
                          <w:marLeft w:val="640"/>
                          <w:marRight w:val="0"/>
                          <w:marTop w:val="0"/>
                          <w:marBottom w:val="0"/>
                          <w:divBdr>
                            <w:top w:val="none" w:sz="0" w:space="0" w:color="auto"/>
                            <w:left w:val="none" w:sz="0" w:space="0" w:color="auto"/>
                            <w:bottom w:val="none" w:sz="0" w:space="0" w:color="auto"/>
                            <w:right w:val="none" w:sz="0" w:space="0" w:color="auto"/>
                          </w:divBdr>
                        </w:div>
                        <w:div w:id="281620716">
                          <w:marLeft w:val="640"/>
                          <w:marRight w:val="0"/>
                          <w:marTop w:val="0"/>
                          <w:marBottom w:val="0"/>
                          <w:divBdr>
                            <w:top w:val="none" w:sz="0" w:space="0" w:color="auto"/>
                            <w:left w:val="none" w:sz="0" w:space="0" w:color="auto"/>
                            <w:bottom w:val="none" w:sz="0" w:space="0" w:color="auto"/>
                            <w:right w:val="none" w:sz="0" w:space="0" w:color="auto"/>
                          </w:divBdr>
                        </w:div>
                        <w:div w:id="305863549">
                          <w:marLeft w:val="640"/>
                          <w:marRight w:val="0"/>
                          <w:marTop w:val="0"/>
                          <w:marBottom w:val="0"/>
                          <w:divBdr>
                            <w:top w:val="none" w:sz="0" w:space="0" w:color="auto"/>
                            <w:left w:val="none" w:sz="0" w:space="0" w:color="auto"/>
                            <w:bottom w:val="none" w:sz="0" w:space="0" w:color="auto"/>
                            <w:right w:val="none" w:sz="0" w:space="0" w:color="auto"/>
                          </w:divBdr>
                        </w:div>
                        <w:div w:id="380861890">
                          <w:marLeft w:val="640"/>
                          <w:marRight w:val="0"/>
                          <w:marTop w:val="0"/>
                          <w:marBottom w:val="0"/>
                          <w:divBdr>
                            <w:top w:val="none" w:sz="0" w:space="0" w:color="auto"/>
                            <w:left w:val="none" w:sz="0" w:space="0" w:color="auto"/>
                            <w:bottom w:val="none" w:sz="0" w:space="0" w:color="auto"/>
                            <w:right w:val="none" w:sz="0" w:space="0" w:color="auto"/>
                          </w:divBdr>
                        </w:div>
                        <w:div w:id="382681390">
                          <w:marLeft w:val="640"/>
                          <w:marRight w:val="0"/>
                          <w:marTop w:val="0"/>
                          <w:marBottom w:val="0"/>
                          <w:divBdr>
                            <w:top w:val="none" w:sz="0" w:space="0" w:color="auto"/>
                            <w:left w:val="none" w:sz="0" w:space="0" w:color="auto"/>
                            <w:bottom w:val="none" w:sz="0" w:space="0" w:color="auto"/>
                            <w:right w:val="none" w:sz="0" w:space="0" w:color="auto"/>
                          </w:divBdr>
                        </w:div>
                        <w:div w:id="446199921">
                          <w:marLeft w:val="640"/>
                          <w:marRight w:val="0"/>
                          <w:marTop w:val="0"/>
                          <w:marBottom w:val="0"/>
                          <w:divBdr>
                            <w:top w:val="none" w:sz="0" w:space="0" w:color="auto"/>
                            <w:left w:val="none" w:sz="0" w:space="0" w:color="auto"/>
                            <w:bottom w:val="none" w:sz="0" w:space="0" w:color="auto"/>
                            <w:right w:val="none" w:sz="0" w:space="0" w:color="auto"/>
                          </w:divBdr>
                        </w:div>
                        <w:div w:id="513496595">
                          <w:marLeft w:val="640"/>
                          <w:marRight w:val="0"/>
                          <w:marTop w:val="0"/>
                          <w:marBottom w:val="0"/>
                          <w:divBdr>
                            <w:top w:val="none" w:sz="0" w:space="0" w:color="auto"/>
                            <w:left w:val="none" w:sz="0" w:space="0" w:color="auto"/>
                            <w:bottom w:val="none" w:sz="0" w:space="0" w:color="auto"/>
                            <w:right w:val="none" w:sz="0" w:space="0" w:color="auto"/>
                          </w:divBdr>
                        </w:div>
                        <w:div w:id="650790764">
                          <w:marLeft w:val="640"/>
                          <w:marRight w:val="0"/>
                          <w:marTop w:val="0"/>
                          <w:marBottom w:val="0"/>
                          <w:divBdr>
                            <w:top w:val="none" w:sz="0" w:space="0" w:color="auto"/>
                            <w:left w:val="none" w:sz="0" w:space="0" w:color="auto"/>
                            <w:bottom w:val="none" w:sz="0" w:space="0" w:color="auto"/>
                            <w:right w:val="none" w:sz="0" w:space="0" w:color="auto"/>
                          </w:divBdr>
                        </w:div>
                        <w:div w:id="660810510">
                          <w:marLeft w:val="640"/>
                          <w:marRight w:val="0"/>
                          <w:marTop w:val="0"/>
                          <w:marBottom w:val="0"/>
                          <w:divBdr>
                            <w:top w:val="none" w:sz="0" w:space="0" w:color="auto"/>
                            <w:left w:val="none" w:sz="0" w:space="0" w:color="auto"/>
                            <w:bottom w:val="none" w:sz="0" w:space="0" w:color="auto"/>
                            <w:right w:val="none" w:sz="0" w:space="0" w:color="auto"/>
                          </w:divBdr>
                        </w:div>
                        <w:div w:id="776409728">
                          <w:marLeft w:val="640"/>
                          <w:marRight w:val="0"/>
                          <w:marTop w:val="0"/>
                          <w:marBottom w:val="0"/>
                          <w:divBdr>
                            <w:top w:val="none" w:sz="0" w:space="0" w:color="auto"/>
                            <w:left w:val="none" w:sz="0" w:space="0" w:color="auto"/>
                            <w:bottom w:val="none" w:sz="0" w:space="0" w:color="auto"/>
                            <w:right w:val="none" w:sz="0" w:space="0" w:color="auto"/>
                          </w:divBdr>
                        </w:div>
                        <w:div w:id="890993143">
                          <w:marLeft w:val="640"/>
                          <w:marRight w:val="0"/>
                          <w:marTop w:val="0"/>
                          <w:marBottom w:val="0"/>
                          <w:divBdr>
                            <w:top w:val="none" w:sz="0" w:space="0" w:color="auto"/>
                            <w:left w:val="none" w:sz="0" w:space="0" w:color="auto"/>
                            <w:bottom w:val="none" w:sz="0" w:space="0" w:color="auto"/>
                            <w:right w:val="none" w:sz="0" w:space="0" w:color="auto"/>
                          </w:divBdr>
                        </w:div>
                        <w:div w:id="918641100">
                          <w:marLeft w:val="640"/>
                          <w:marRight w:val="0"/>
                          <w:marTop w:val="0"/>
                          <w:marBottom w:val="0"/>
                          <w:divBdr>
                            <w:top w:val="none" w:sz="0" w:space="0" w:color="auto"/>
                            <w:left w:val="none" w:sz="0" w:space="0" w:color="auto"/>
                            <w:bottom w:val="none" w:sz="0" w:space="0" w:color="auto"/>
                            <w:right w:val="none" w:sz="0" w:space="0" w:color="auto"/>
                          </w:divBdr>
                        </w:div>
                        <w:div w:id="936062573">
                          <w:marLeft w:val="640"/>
                          <w:marRight w:val="0"/>
                          <w:marTop w:val="0"/>
                          <w:marBottom w:val="0"/>
                          <w:divBdr>
                            <w:top w:val="none" w:sz="0" w:space="0" w:color="auto"/>
                            <w:left w:val="none" w:sz="0" w:space="0" w:color="auto"/>
                            <w:bottom w:val="none" w:sz="0" w:space="0" w:color="auto"/>
                            <w:right w:val="none" w:sz="0" w:space="0" w:color="auto"/>
                          </w:divBdr>
                        </w:div>
                        <w:div w:id="939530688">
                          <w:marLeft w:val="640"/>
                          <w:marRight w:val="0"/>
                          <w:marTop w:val="0"/>
                          <w:marBottom w:val="0"/>
                          <w:divBdr>
                            <w:top w:val="none" w:sz="0" w:space="0" w:color="auto"/>
                            <w:left w:val="none" w:sz="0" w:space="0" w:color="auto"/>
                            <w:bottom w:val="none" w:sz="0" w:space="0" w:color="auto"/>
                            <w:right w:val="none" w:sz="0" w:space="0" w:color="auto"/>
                          </w:divBdr>
                        </w:div>
                        <w:div w:id="958147800">
                          <w:marLeft w:val="640"/>
                          <w:marRight w:val="0"/>
                          <w:marTop w:val="0"/>
                          <w:marBottom w:val="0"/>
                          <w:divBdr>
                            <w:top w:val="none" w:sz="0" w:space="0" w:color="auto"/>
                            <w:left w:val="none" w:sz="0" w:space="0" w:color="auto"/>
                            <w:bottom w:val="none" w:sz="0" w:space="0" w:color="auto"/>
                            <w:right w:val="none" w:sz="0" w:space="0" w:color="auto"/>
                          </w:divBdr>
                        </w:div>
                        <w:div w:id="1051927807">
                          <w:marLeft w:val="640"/>
                          <w:marRight w:val="0"/>
                          <w:marTop w:val="0"/>
                          <w:marBottom w:val="0"/>
                          <w:divBdr>
                            <w:top w:val="none" w:sz="0" w:space="0" w:color="auto"/>
                            <w:left w:val="none" w:sz="0" w:space="0" w:color="auto"/>
                            <w:bottom w:val="none" w:sz="0" w:space="0" w:color="auto"/>
                            <w:right w:val="none" w:sz="0" w:space="0" w:color="auto"/>
                          </w:divBdr>
                        </w:div>
                        <w:div w:id="1197696424">
                          <w:marLeft w:val="640"/>
                          <w:marRight w:val="0"/>
                          <w:marTop w:val="0"/>
                          <w:marBottom w:val="0"/>
                          <w:divBdr>
                            <w:top w:val="none" w:sz="0" w:space="0" w:color="auto"/>
                            <w:left w:val="none" w:sz="0" w:space="0" w:color="auto"/>
                            <w:bottom w:val="none" w:sz="0" w:space="0" w:color="auto"/>
                            <w:right w:val="none" w:sz="0" w:space="0" w:color="auto"/>
                          </w:divBdr>
                        </w:div>
                        <w:div w:id="1219786237">
                          <w:marLeft w:val="640"/>
                          <w:marRight w:val="0"/>
                          <w:marTop w:val="0"/>
                          <w:marBottom w:val="0"/>
                          <w:divBdr>
                            <w:top w:val="none" w:sz="0" w:space="0" w:color="auto"/>
                            <w:left w:val="none" w:sz="0" w:space="0" w:color="auto"/>
                            <w:bottom w:val="none" w:sz="0" w:space="0" w:color="auto"/>
                            <w:right w:val="none" w:sz="0" w:space="0" w:color="auto"/>
                          </w:divBdr>
                        </w:div>
                        <w:div w:id="1257905253">
                          <w:marLeft w:val="640"/>
                          <w:marRight w:val="0"/>
                          <w:marTop w:val="0"/>
                          <w:marBottom w:val="0"/>
                          <w:divBdr>
                            <w:top w:val="none" w:sz="0" w:space="0" w:color="auto"/>
                            <w:left w:val="none" w:sz="0" w:space="0" w:color="auto"/>
                            <w:bottom w:val="none" w:sz="0" w:space="0" w:color="auto"/>
                            <w:right w:val="none" w:sz="0" w:space="0" w:color="auto"/>
                          </w:divBdr>
                        </w:div>
                        <w:div w:id="1424036382">
                          <w:marLeft w:val="640"/>
                          <w:marRight w:val="0"/>
                          <w:marTop w:val="0"/>
                          <w:marBottom w:val="0"/>
                          <w:divBdr>
                            <w:top w:val="none" w:sz="0" w:space="0" w:color="auto"/>
                            <w:left w:val="none" w:sz="0" w:space="0" w:color="auto"/>
                            <w:bottom w:val="none" w:sz="0" w:space="0" w:color="auto"/>
                            <w:right w:val="none" w:sz="0" w:space="0" w:color="auto"/>
                          </w:divBdr>
                        </w:div>
                        <w:div w:id="1468738306">
                          <w:marLeft w:val="640"/>
                          <w:marRight w:val="0"/>
                          <w:marTop w:val="0"/>
                          <w:marBottom w:val="0"/>
                          <w:divBdr>
                            <w:top w:val="none" w:sz="0" w:space="0" w:color="auto"/>
                            <w:left w:val="none" w:sz="0" w:space="0" w:color="auto"/>
                            <w:bottom w:val="none" w:sz="0" w:space="0" w:color="auto"/>
                            <w:right w:val="none" w:sz="0" w:space="0" w:color="auto"/>
                          </w:divBdr>
                        </w:div>
                        <w:div w:id="1594053234">
                          <w:marLeft w:val="640"/>
                          <w:marRight w:val="0"/>
                          <w:marTop w:val="0"/>
                          <w:marBottom w:val="0"/>
                          <w:divBdr>
                            <w:top w:val="none" w:sz="0" w:space="0" w:color="auto"/>
                            <w:left w:val="none" w:sz="0" w:space="0" w:color="auto"/>
                            <w:bottom w:val="none" w:sz="0" w:space="0" w:color="auto"/>
                            <w:right w:val="none" w:sz="0" w:space="0" w:color="auto"/>
                          </w:divBdr>
                        </w:div>
                        <w:div w:id="1618482844">
                          <w:marLeft w:val="640"/>
                          <w:marRight w:val="0"/>
                          <w:marTop w:val="0"/>
                          <w:marBottom w:val="0"/>
                          <w:divBdr>
                            <w:top w:val="none" w:sz="0" w:space="0" w:color="auto"/>
                            <w:left w:val="none" w:sz="0" w:space="0" w:color="auto"/>
                            <w:bottom w:val="none" w:sz="0" w:space="0" w:color="auto"/>
                            <w:right w:val="none" w:sz="0" w:space="0" w:color="auto"/>
                          </w:divBdr>
                        </w:div>
                        <w:div w:id="1622762191">
                          <w:marLeft w:val="640"/>
                          <w:marRight w:val="0"/>
                          <w:marTop w:val="0"/>
                          <w:marBottom w:val="0"/>
                          <w:divBdr>
                            <w:top w:val="none" w:sz="0" w:space="0" w:color="auto"/>
                            <w:left w:val="none" w:sz="0" w:space="0" w:color="auto"/>
                            <w:bottom w:val="none" w:sz="0" w:space="0" w:color="auto"/>
                            <w:right w:val="none" w:sz="0" w:space="0" w:color="auto"/>
                          </w:divBdr>
                        </w:div>
                        <w:div w:id="1694571962">
                          <w:marLeft w:val="640"/>
                          <w:marRight w:val="0"/>
                          <w:marTop w:val="0"/>
                          <w:marBottom w:val="0"/>
                          <w:divBdr>
                            <w:top w:val="none" w:sz="0" w:space="0" w:color="auto"/>
                            <w:left w:val="none" w:sz="0" w:space="0" w:color="auto"/>
                            <w:bottom w:val="none" w:sz="0" w:space="0" w:color="auto"/>
                            <w:right w:val="none" w:sz="0" w:space="0" w:color="auto"/>
                          </w:divBdr>
                        </w:div>
                        <w:div w:id="1752965117">
                          <w:marLeft w:val="640"/>
                          <w:marRight w:val="0"/>
                          <w:marTop w:val="0"/>
                          <w:marBottom w:val="0"/>
                          <w:divBdr>
                            <w:top w:val="none" w:sz="0" w:space="0" w:color="auto"/>
                            <w:left w:val="none" w:sz="0" w:space="0" w:color="auto"/>
                            <w:bottom w:val="none" w:sz="0" w:space="0" w:color="auto"/>
                            <w:right w:val="none" w:sz="0" w:space="0" w:color="auto"/>
                          </w:divBdr>
                        </w:div>
                        <w:div w:id="1762405652">
                          <w:marLeft w:val="640"/>
                          <w:marRight w:val="0"/>
                          <w:marTop w:val="0"/>
                          <w:marBottom w:val="0"/>
                          <w:divBdr>
                            <w:top w:val="none" w:sz="0" w:space="0" w:color="auto"/>
                            <w:left w:val="none" w:sz="0" w:space="0" w:color="auto"/>
                            <w:bottom w:val="none" w:sz="0" w:space="0" w:color="auto"/>
                            <w:right w:val="none" w:sz="0" w:space="0" w:color="auto"/>
                          </w:divBdr>
                        </w:div>
                        <w:div w:id="1766000459">
                          <w:marLeft w:val="640"/>
                          <w:marRight w:val="0"/>
                          <w:marTop w:val="0"/>
                          <w:marBottom w:val="0"/>
                          <w:divBdr>
                            <w:top w:val="none" w:sz="0" w:space="0" w:color="auto"/>
                            <w:left w:val="none" w:sz="0" w:space="0" w:color="auto"/>
                            <w:bottom w:val="none" w:sz="0" w:space="0" w:color="auto"/>
                            <w:right w:val="none" w:sz="0" w:space="0" w:color="auto"/>
                          </w:divBdr>
                        </w:div>
                        <w:div w:id="1782796832">
                          <w:marLeft w:val="640"/>
                          <w:marRight w:val="0"/>
                          <w:marTop w:val="0"/>
                          <w:marBottom w:val="0"/>
                          <w:divBdr>
                            <w:top w:val="none" w:sz="0" w:space="0" w:color="auto"/>
                            <w:left w:val="none" w:sz="0" w:space="0" w:color="auto"/>
                            <w:bottom w:val="none" w:sz="0" w:space="0" w:color="auto"/>
                            <w:right w:val="none" w:sz="0" w:space="0" w:color="auto"/>
                          </w:divBdr>
                        </w:div>
                        <w:div w:id="1851525154">
                          <w:marLeft w:val="640"/>
                          <w:marRight w:val="0"/>
                          <w:marTop w:val="0"/>
                          <w:marBottom w:val="0"/>
                          <w:divBdr>
                            <w:top w:val="none" w:sz="0" w:space="0" w:color="auto"/>
                            <w:left w:val="none" w:sz="0" w:space="0" w:color="auto"/>
                            <w:bottom w:val="none" w:sz="0" w:space="0" w:color="auto"/>
                            <w:right w:val="none" w:sz="0" w:space="0" w:color="auto"/>
                          </w:divBdr>
                        </w:div>
                        <w:div w:id="1948464183">
                          <w:marLeft w:val="640"/>
                          <w:marRight w:val="0"/>
                          <w:marTop w:val="0"/>
                          <w:marBottom w:val="0"/>
                          <w:divBdr>
                            <w:top w:val="none" w:sz="0" w:space="0" w:color="auto"/>
                            <w:left w:val="none" w:sz="0" w:space="0" w:color="auto"/>
                            <w:bottom w:val="none" w:sz="0" w:space="0" w:color="auto"/>
                            <w:right w:val="none" w:sz="0" w:space="0" w:color="auto"/>
                          </w:divBdr>
                        </w:div>
                        <w:div w:id="1956979585">
                          <w:marLeft w:val="640"/>
                          <w:marRight w:val="0"/>
                          <w:marTop w:val="0"/>
                          <w:marBottom w:val="0"/>
                          <w:divBdr>
                            <w:top w:val="none" w:sz="0" w:space="0" w:color="auto"/>
                            <w:left w:val="none" w:sz="0" w:space="0" w:color="auto"/>
                            <w:bottom w:val="none" w:sz="0" w:space="0" w:color="auto"/>
                            <w:right w:val="none" w:sz="0" w:space="0" w:color="auto"/>
                          </w:divBdr>
                        </w:div>
                        <w:div w:id="2015958806">
                          <w:marLeft w:val="640"/>
                          <w:marRight w:val="0"/>
                          <w:marTop w:val="0"/>
                          <w:marBottom w:val="0"/>
                          <w:divBdr>
                            <w:top w:val="none" w:sz="0" w:space="0" w:color="auto"/>
                            <w:left w:val="none" w:sz="0" w:space="0" w:color="auto"/>
                            <w:bottom w:val="none" w:sz="0" w:space="0" w:color="auto"/>
                            <w:right w:val="none" w:sz="0" w:space="0" w:color="auto"/>
                          </w:divBdr>
                        </w:div>
                        <w:div w:id="2064332623">
                          <w:marLeft w:val="640"/>
                          <w:marRight w:val="0"/>
                          <w:marTop w:val="0"/>
                          <w:marBottom w:val="0"/>
                          <w:divBdr>
                            <w:top w:val="none" w:sz="0" w:space="0" w:color="auto"/>
                            <w:left w:val="none" w:sz="0" w:space="0" w:color="auto"/>
                            <w:bottom w:val="none" w:sz="0" w:space="0" w:color="auto"/>
                            <w:right w:val="none" w:sz="0" w:space="0" w:color="auto"/>
                          </w:divBdr>
                        </w:div>
                        <w:div w:id="2131777115">
                          <w:marLeft w:val="640"/>
                          <w:marRight w:val="0"/>
                          <w:marTop w:val="0"/>
                          <w:marBottom w:val="0"/>
                          <w:divBdr>
                            <w:top w:val="none" w:sz="0" w:space="0" w:color="auto"/>
                            <w:left w:val="none" w:sz="0" w:space="0" w:color="auto"/>
                            <w:bottom w:val="none" w:sz="0" w:space="0" w:color="auto"/>
                            <w:right w:val="none" w:sz="0" w:space="0" w:color="auto"/>
                          </w:divBdr>
                        </w:div>
                      </w:divsChild>
                    </w:div>
                    <w:div w:id="1688213798">
                      <w:marLeft w:val="0"/>
                      <w:marRight w:val="0"/>
                      <w:marTop w:val="0"/>
                      <w:marBottom w:val="0"/>
                      <w:divBdr>
                        <w:top w:val="none" w:sz="0" w:space="0" w:color="auto"/>
                        <w:left w:val="none" w:sz="0" w:space="0" w:color="auto"/>
                        <w:bottom w:val="none" w:sz="0" w:space="0" w:color="auto"/>
                        <w:right w:val="none" w:sz="0" w:space="0" w:color="auto"/>
                      </w:divBdr>
                      <w:divsChild>
                        <w:div w:id="89857402">
                          <w:marLeft w:val="640"/>
                          <w:marRight w:val="0"/>
                          <w:marTop w:val="0"/>
                          <w:marBottom w:val="0"/>
                          <w:divBdr>
                            <w:top w:val="none" w:sz="0" w:space="0" w:color="auto"/>
                            <w:left w:val="none" w:sz="0" w:space="0" w:color="auto"/>
                            <w:bottom w:val="none" w:sz="0" w:space="0" w:color="auto"/>
                            <w:right w:val="none" w:sz="0" w:space="0" w:color="auto"/>
                          </w:divBdr>
                        </w:div>
                        <w:div w:id="273679818">
                          <w:marLeft w:val="640"/>
                          <w:marRight w:val="0"/>
                          <w:marTop w:val="0"/>
                          <w:marBottom w:val="0"/>
                          <w:divBdr>
                            <w:top w:val="none" w:sz="0" w:space="0" w:color="auto"/>
                            <w:left w:val="none" w:sz="0" w:space="0" w:color="auto"/>
                            <w:bottom w:val="none" w:sz="0" w:space="0" w:color="auto"/>
                            <w:right w:val="none" w:sz="0" w:space="0" w:color="auto"/>
                          </w:divBdr>
                        </w:div>
                        <w:div w:id="293142765">
                          <w:marLeft w:val="640"/>
                          <w:marRight w:val="0"/>
                          <w:marTop w:val="0"/>
                          <w:marBottom w:val="0"/>
                          <w:divBdr>
                            <w:top w:val="none" w:sz="0" w:space="0" w:color="auto"/>
                            <w:left w:val="none" w:sz="0" w:space="0" w:color="auto"/>
                            <w:bottom w:val="none" w:sz="0" w:space="0" w:color="auto"/>
                            <w:right w:val="none" w:sz="0" w:space="0" w:color="auto"/>
                          </w:divBdr>
                        </w:div>
                        <w:div w:id="464008951">
                          <w:marLeft w:val="640"/>
                          <w:marRight w:val="0"/>
                          <w:marTop w:val="0"/>
                          <w:marBottom w:val="0"/>
                          <w:divBdr>
                            <w:top w:val="none" w:sz="0" w:space="0" w:color="auto"/>
                            <w:left w:val="none" w:sz="0" w:space="0" w:color="auto"/>
                            <w:bottom w:val="none" w:sz="0" w:space="0" w:color="auto"/>
                            <w:right w:val="none" w:sz="0" w:space="0" w:color="auto"/>
                          </w:divBdr>
                        </w:div>
                        <w:div w:id="485518544">
                          <w:marLeft w:val="640"/>
                          <w:marRight w:val="0"/>
                          <w:marTop w:val="0"/>
                          <w:marBottom w:val="0"/>
                          <w:divBdr>
                            <w:top w:val="none" w:sz="0" w:space="0" w:color="auto"/>
                            <w:left w:val="none" w:sz="0" w:space="0" w:color="auto"/>
                            <w:bottom w:val="none" w:sz="0" w:space="0" w:color="auto"/>
                            <w:right w:val="none" w:sz="0" w:space="0" w:color="auto"/>
                          </w:divBdr>
                        </w:div>
                        <w:div w:id="486096973">
                          <w:marLeft w:val="640"/>
                          <w:marRight w:val="0"/>
                          <w:marTop w:val="0"/>
                          <w:marBottom w:val="0"/>
                          <w:divBdr>
                            <w:top w:val="none" w:sz="0" w:space="0" w:color="auto"/>
                            <w:left w:val="none" w:sz="0" w:space="0" w:color="auto"/>
                            <w:bottom w:val="none" w:sz="0" w:space="0" w:color="auto"/>
                            <w:right w:val="none" w:sz="0" w:space="0" w:color="auto"/>
                          </w:divBdr>
                        </w:div>
                        <w:div w:id="486635337">
                          <w:marLeft w:val="640"/>
                          <w:marRight w:val="0"/>
                          <w:marTop w:val="0"/>
                          <w:marBottom w:val="0"/>
                          <w:divBdr>
                            <w:top w:val="none" w:sz="0" w:space="0" w:color="auto"/>
                            <w:left w:val="none" w:sz="0" w:space="0" w:color="auto"/>
                            <w:bottom w:val="none" w:sz="0" w:space="0" w:color="auto"/>
                            <w:right w:val="none" w:sz="0" w:space="0" w:color="auto"/>
                          </w:divBdr>
                        </w:div>
                        <w:div w:id="569966765">
                          <w:marLeft w:val="640"/>
                          <w:marRight w:val="0"/>
                          <w:marTop w:val="0"/>
                          <w:marBottom w:val="0"/>
                          <w:divBdr>
                            <w:top w:val="none" w:sz="0" w:space="0" w:color="auto"/>
                            <w:left w:val="none" w:sz="0" w:space="0" w:color="auto"/>
                            <w:bottom w:val="none" w:sz="0" w:space="0" w:color="auto"/>
                            <w:right w:val="none" w:sz="0" w:space="0" w:color="auto"/>
                          </w:divBdr>
                        </w:div>
                        <w:div w:id="610163828">
                          <w:marLeft w:val="640"/>
                          <w:marRight w:val="0"/>
                          <w:marTop w:val="0"/>
                          <w:marBottom w:val="0"/>
                          <w:divBdr>
                            <w:top w:val="none" w:sz="0" w:space="0" w:color="auto"/>
                            <w:left w:val="none" w:sz="0" w:space="0" w:color="auto"/>
                            <w:bottom w:val="none" w:sz="0" w:space="0" w:color="auto"/>
                            <w:right w:val="none" w:sz="0" w:space="0" w:color="auto"/>
                          </w:divBdr>
                        </w:div>
                        <w:div w:id="622200813">
                          <w:marLeft w:val="640"/>
                          <w:marRight w:val="0"/>
                          <w:marTop w:val="0"/>
                          <w:marBottom w:val="0"/>
                          <w:divBdr>
                            <w:top w:val="none" w:sz="0" w:space="0" w:color="auto"/>
                            <w:left w:val="none" w:sz="0" w:space="0" w:color="auto"/>
                            <w:bottom w:val="none" w:sz="0" w:space="0" w:color="auto"/>
                            <w:right w:val="none" w:sz="0" w:space="0" w:color="auto"/>
                          </w:divBdr>
                        </w:div>
                        <w:div w:id="650911447">
                          <w:marLeft w:val="640"/>
                          <w:marRight w:val="0"/>
                          <w:marTop w:val="0"/>
                          <w:marBottom w:val="0"/>
                          <w:divBdr>
                            <w:top w:val="none" w:sz="0" w:space="0" w:color="auto"/>
                            <w:left w:val="none" w:sz="0" w:space="0" w:color="auto"/>
                            <w:bottom w:val="none" w:sz="0" w:space="0" w:color="auto"/>
                            <w:right w:val="none" w:sz="0" w:space="0" w:color="auto"/>
                          </w:divBdr>
                        </w:div>
                        <w:div w:id="677469340">
                          <w:marLeft w:val="640"/>
                          <w:marRight w:val="0"/>
                          <w:marTop w:val="0"/>
                          <w:marBottom w:val="0"/>
                          <w:divBdr>
                            <w:top w:val="none" w:sz="0" w:space="0" w:color="auto"/>
                            <w:left w:val="none" w:sz="0" w:space="0" w:color="auto"/>
                            <w:bottom w:val="none" w:sz="0" w:space="0" w:color="auto"/>
                            <w:right w:val="none" w:sz="0" w:space="0" w:color="auto"/>
                          </w:divBdr>
                        </w:div>
                        <w:div w:id="684601812">
                          <w:marLeft w:val="640"/>
                          <w:marRight w:val="0"/>
                          <w:marTop w:val="0"/>
                          <w:marBottom w:val="0"/>
                          <w:divBdr>
                            <w:top w:val="none" w:sz="0" w:space="0" w:color="auto"/>
                            <w:left w:val="none" w:sz="0" w:space="0" w:color="auto"/>
                            <w:bottom w:val="none" w:sz="0" w:space="0" w:color="auto"/>
                            <w:right w:val="none" w:sz="0" w:space="0" w:color="auto"/>
                          </w:divBdr>
                        </w:div>
                        <w:div w:id="689376521">
                          <w:marLeft w:val="640"/>
                          <w:marRight w:val="0"/>
                          <w:marTop w:val="0"/>
                          <w:marBottom w:val="0"/>
                          <w:divBdr>
                            <w:top w:val="none" w:sz="0" w:space="0" w:color="auto"/>
                            <w:left w:val="none" w:sz="0" w:space="0" w:color="auto"/>
                            <w:bottom w:val="none" w:sz="0" w:space="0" w:color="auto"/>
                            <w:right w:val="none" w:sz="0" w:space="0" w:color="auto"/>
                          </w:divBdr>
                        </w:div>
                        <w:div w:id="706955203">
                          <w:marLeft w:val="640"/>
                          <w:marRight w:val="0"/>
                          <w:marTop w:val="0"/>
                          <w:marBottom w:val="0"/>
                          <w:divBdr>
                            <w:top w:val="none" w:sz="0" w:space="0" w:color="auto"/>
                            <w:left w:val="none" w:sz="0" w:space="0" w:color="auto"/>
                            <w:bottom w:val="none" w:sz="0" w:space="0" w:color="auto"/>
                            <w:right w:val="none" w:sz="0" w:space="0" w:color="auto"/>
                          </w:divBdr>
                        </w:div>
                        <w:div w:id="798106875">
                          <w:marLeft w:val="640"/>
                          <w:marRight w:val="0"/>
                          <w:marTop w:val="0"/>
                          <w:marBottom w:val="0"/>
                          <w:divBdr>
                            <w:top w:val="none" w:sz="0" w:space="0" w:color="auto"/>
                            <w:left w:val="none" w:sz="0" w:space="0" w:color="auto"/>
                            <w:bottom w:val="none" w:sz="0" w:space="0" w:color="auto"/>
                            <w:right w:val="none" w:sz="0" w:space="0" w:color="auto"/>
                          </w:divBdr>
                        </w:div>
                        <w:div w:id="843667750">
                          <w:marLeft w:val="640"/>
                          <w:marRight w:val="0"/>
                          <w:marTop w:val="0"/>
                          <w:marBottom w:val="0"/>
                          <w:divBdr>
                            <w:top w:val="none" w:sz="0" w:space="0" w:color="auto"/>
                            <w:left w:val="none" w:sz="0" w:space="0" w:color="auto"/>
                            <w:bottom w:val="none" w:sz="0" w:space="0" w:color="auto"/>
                            <w:right w:val="none" w:sz="0" w:space="0" w:color="auto"/>
                          </w:divBdr>
                        </w:div>
                        <w:div w:id="921330676">
                          <w:marLeft w:val="640"/>
                          <w:marRight w:val="0"/>
                          <w:marTop w:val="0"/>
                          <w:marBottom w:val="0"/>
                          <w:divBdr>
                            <w:top w:val="none" w:sz="0" w:space="0" w:color="auto"/>
                            <w:left w:val="none" w:sz="0" w:space="0" w:color="auto"/>
                            <w:bottom w:val="none" w:sz="0" w:space="0" w:color="auto"/>
                            <w:right w:val="none" w:sz="0" w:space="0" w:color="auto"/>
                          </w:divBdr>
                        </w:div>
                        <w:div w:id="953369670">
                          <w:marLeft w:val="640"/>
                          <w:marRight w:val="0"/>
                          <w:marTop w:val="0"/>
                          <w:marBottom w:val="0"/>
                          <w:divBdr>
                            <w:top w:val="none" w:sz="0" w:space="0" w:color="auto"/>
                            <w:left w:val="none" w:sz="0" w:space="0" w:color="auto"/>
                            <w:bottom w:val="none" w:sz="0" w:space="0" w:color="auto"/>
                            <w:right w:val="none" w:sz="0" w:space="0" w:color="auto"/>
                          </w:divBdr>
                        </w:div>
                        <w:div w:id="1020426870">
                          <w:marLeft w:val="640"/>
                          <w:marRight w:val="0"/>
                          <w:marTop w:val="0"/>
                          <w:marBottom w:val="0"/>
                          <w:divBdr>
                            <w:top w:val="none" w:sz="0" w:space="0" w:color="auto"/>
                            <w:left w:val="none" w:sz="0" w:space="0" w:color="auto"/>
                            <w:bottom w:val="none" w:sz="0" w:space="0" w:color="auto"/>
                            <w:right w:val="none" w:sz="0" w:space="0" w:color="auto"/>
                          </w:divBdr>
                        </w:div>
                        <w:div w:id="1111123529">
                          <w:marLeft w:val="640"/>
                          <w:marRight w:val="0"/>
                          <w:marTop w:val="0"/>
                          <w:marBottom w:val="0"/>
                          <w:divBdr>
                            <w:top w:val="none" w:sz="0" w:space="0" w:color="auto"/>
                            <w:left w:val="none" w:sz="0" w:space="0" w:color="auto"/>
                            <w:bottom w:val="none" w:sz="0" w:space="0" w:color="auto"/>
                            <w:right w:val="none" w:sz="0" w:space="0" w:color="auto"/>
                          </w:divBdr>
                        </w:div>
                        <w:div w:id="1141070665">
                          <w:marLeft w:val="640"/>
                          <w:marRight w:val="0"/>
                          <w:marTop w:val="0"/>
                          <w:marBottom w:val="0"/>
                          <w:divBdr>
                            <w:top w:val="none" w:sz="0" w:space="0" w:color="auto"/>
                            <w:left w:val="none" w:sz="0" w:space="0" w:color="auto"/>
                            <w:bottom w:val="none" w:sz="0" w:space="0" w:color="auto"/>
                            <w:right w:val="none" w:sz="0" w:space="0" w:color="auto"/>
                          </w:divBdr>
                        </w:div>
                        <w:div w:id="1243025116">
                          <w:marLeft w:val="640"/>
                          <w:marRight w:val="0"/>
                          <w:marTop w:val="0"/>
                          <w:marBottom w:val="0"/>
                          <w:divBdr>
                            <w:top w:val="none" w:sz="0" w:space="0" w:color="auto"/>
                            <w:left w:val="none" w:sz="0" w:space="0" w:color="auto"/>
                            <w:bottom w:val="none" w:sz="0" w:space="0" w:color="auto"/>
                            <w:right w:val="none" w:sz="0" w:space="0" w:color="auto"/>
                          </w:divBdr>
                        </w:div>
                        <w:div w:id="1243758798">
                          <w:marLeft w:val="640"/>
                          <w:marRight w:val="0"/>
                          <w:marTop w:val="0"/>
                          <w:marBottom w:val="0"/>
                          <w:divBdr>
                            <w:top w:val="none" w:sz="0" w:space="0" w:color="auto"/>
                            <w:left w:val="none" w:sz="0" w:space="0" w:color="auto"/>
                            <w:bottom w:val="none" w:sz="0" w:space="0" w:color="auto"/>
                            <w:right w:val="none" w:sz="0" w:space="0" w:color="auto"/>
                          </w:divBdr>
                        </w:div>
                        <w:div w:id="1246452024">
                          <w:marLeft w:val="640"/>
                          <w:marRight w:val="0"/>
                          <w:marTop w:val="0"/>
                          <w:marBottom w:val="0"/>
                          <w:divBdr>
                            <w:top w:val="none" w:sz="0" w:space="0" w:color="auto"/>
                            <w:left w:val="none" w:sz="0" w:space="0" w:color="auto"/>
                            <w:bottom w:val="none" w:sz="0" w:space="0" w:color="auto"/>
                            <w:right w:val="none" w:sz="0" w:space="0" w:color="auto"/>
                          </w:divBdr>
                        </w:div>
                        <w:div w:id="1264222057">
                          <w:marLeft w:val="640"/>
                          <w:marRight w:val="0"/>
                          <w:marTop w:val="0"/>
                          <w:marBottom w:val="0"/>
                          <w:divBdr>
                            <w:top w:val="none" w:sz="0" w:space="0" w:color="auto"/>
                            <w:left w:val="none" w:sz="0" w:space="0" w:color="auto"/>
                            <w:bottom w:val="none" w:sz="0" w:space="0" w:color="auto"/>
                            <w:right w:val="none" w:sz="0" w:space="0" w:color="auto"/>
                          </w:divBdr>
                        </w:div>
                        <w:div w:id="1290404143">
                          <w:marLeft w:val="640"/>
                          <w:marRight w:val="0"/>
                          <w:marTop w:val="0"/>
                          <w:marBottom w:val="0"/>
                          <w:divBdr>
                            <w:top w:val="none" w:sz="0" w:space="0" w:color="auto"/>
                            <w:left w:val="none" w:sz="0" w:space="0" w:color="auto"/>
                            <w:bottom w:val="none" w:sz="0" w:space="0" w:color="auto"/>
                            <w:right w:val="none" w:sz="0" w:space="0" w:color="auto"/>
                          </w:divBdr>
                        </w:div>
                        <w:div w:id="1292712509">
                          <w:marLeft w:val="640"/>
                          <w:marRight w:val="0"/>
                          <w:marTop w:val="0"/>
                          <w:marBottom w:val="0"/>
                          <w:divBdr>
                            <w:top w:val="none" w:sz="0" w:space="0" w:color="auto"/>
                            <w:left w:val="none" w:sz="0" w:space="0" w:color="auto"/>
                            <w:bottom w:val="none" w:sz="0" w:space="0" w:color="auto"/>
                            <w:right w:val="none" w:sz="0" w:space="0" w:color="auto"/>
                          </w:divBdr>
                        </w:div>
                        <w:div w:id="1340933273">
                          <w:marLeft w:val="640"/>
                          <w:marRight w:val="0"/>
                          <w:marTop w:val="0"/>
                          <w:marBottom w:val="0"/>
                          <w:divBdr>
                            <w:top w:val="none" w:sz="0" w:space="0" w:color="auto"/>
                            <w:left w:val="none" w:sz="0" w:space="0" w:color="auto"/>
                            <w:bottom w:val="none" w:sz="0" w:space="0" w:color="auto"/>
                            <w:right w:val="none" w:sz="0" w:space="0" w:color="auto"/>
                          </w:divBdr>
                        </w:div>
                        <w:div w:id="1431512189">
                          <w:marLeft w:val="640"/>
                          <w:marRight w:val="0"/>
                          <w:marTop w:val="0"/>
                          <w:marBottom w:val="0"/>
                          <w:divBdr>
                            <w:top w:val="none" w:sz="0" w:space="0" w:color="auto"/>
                            <w:left w:val="none" w:sz="0" w:space="0" w:color="auto"/>
                            <w:bottom w:val="none" w:sz="0" w:space="0" w:color="auto"/>
                            <w:right w:val="none" w:sz="0" w:space="0" w:color="auto"/>
                          </w:divBdr>
                        </w:div>
                        <w:div w:id="1556618751">
                          <w:marLeft w:val="640"/>
                          <w:marRight w:val="0"/>
                          <w:marTop w:val="0"/>
                          <w:marBottom w:val="0"/>
                          <w:divBdr>
                            <w:top w:val="none" w:sz="0" w:space="0" w:color="auto"/>
                            <w:left w:val="none" w:sz="0" w:space="0" w:color="auto"/>
                            <w:bottom w:val="none" w:sz="0" w:space="0" w:color="auto"/>
                            <w:right w:val="none" w:sz="0" w:space="0" w:color="auto"/>
                          </w:divBdr>
                        </w:div>
                        <w:div w:id="1613854823">
                          <w:marLeft w:val="640"/>
                          <w:marRight w:val="0"/>
                          <w:marTop w:val="0"/>
                          <w:marBottom w:val="0"/>
                          <w:divBdr>
                            <w:top w:val="none" w:sz="0" w:space="0" w:color="auto"/>
                            <w:left w:val="none" w:sz="0" w:space="0" w:color="auto"/>
                            <w:bottom w:val="none" w:sz="0" w:space="0" w:color="auto"/>
                            <w:right w:val="none" w:sz="0" w:space="0" w:color="auto"/>
                          </w:divBdr>
                        </w:div>
                        <w:div w:id="1740126980">
                          <w:marLeft w:val="640"/>
                          <w:marRight w:val="0"/>
                          <w:marTop w:val="0"/>
                          <w:marBottom w:val="0"/>
                          <w:divBdr>
                            <w:top w:val="none" w:sz="0" w:space="0" w:color="auto"/>
                            <w:left w:val="none" w:sz="0" w:space="0" w:color="auto"/>
                            <w:bottom w:val="none" w:sz="0" w:space="0" w:color="auto"/>
                            <w:right w:val="none" w:sz="0" w:space="0" w:color="auto"/>
                          </w:divBdr>
                        </w:div>
                        <w:div w:id="1746225514">
                          <w:marLeft w:val="640"/>
                          <w:marRight w:val="0"/>
                          <w:marTop w:val="0"/>
                          <w:marBottom w:val="0"/>
                          <w:divBdr>
                            <w:top w:val="none" w:sz="0" w:space="0" w:color="auto"/>
                            <w:left w:val="none" w:sz="0" w:space="0" w:color="auto"/>
                            <w:bottom w:val="none" w:sz="0" w:space="0" w:color="auto"/>
                            <w:right w:val="none" w:sz="0" w:space="0" w:color="auto"/>
                          </w:divBdr>
                        </w:div>
                        <w:div w:id="1786390199">
                          <w:marLeft w:val="640"/>
                          <w:marRight w:val="0"/>
                          <w:marTop w:val="0"/>
                          <w:marBottom w:val="0"/>
                          <w:divBdr>
                            <w:top w:val="none" w:sz="0" w:space="0" w:color="auto"/>
                            <w:left w:val="none" w:sz="0" w:space="0" w:color="auto"/>
                            <w:bottom w:val="none" w:sz="0" w:space="0" w:color="auto"/>
                            <w:right w:val="none" w:sz="0" w:space="0" w:color="auto"/>
                          </w:divBdr>
                        </w:div>
                        <w:div w:id="1788040990">
                          <w:marLeft w:val="640"/>
                          <w:marRight w:val="0"/>
                          <w:marTop w:val="0"/>
                          <w:marBottom w:val="0"/>
                          <w:divBdr>
                            <w:top w:val="none" w:sz="0" w:space="0" w:color="auto"/>
                            <w:left w:val="none" w:sz="0" w:space="0" w:color="auto"/>
                            <w:bottom w:val="none" w:sz="0" w:space="0" w:color="auto"/>
                            <w:right w:val="none" w:sz="0" w:space="0" w:color="auto"/>
                          </w:divBdr>
                        </w:div>
                        <w:div w:id="1849826213">
                          <w:marLeft w:val="640"/>
                          <w:marRight w:val="0"/>
                          <w:marTop w:val="0"/>
                          <w:marBottom w:val="0"/>
                          <w:divBdr>
                            <w:top w:val="none" w:sz="0" w:space="0" w:color="auto"/>
                            <w:left w:val="none" w:sz="0" w:space="0" w:color="auto"/>
                            <w:bottom w:val="none" w:sz="0" w:space="0" w:color="auto"/>
                            <w:right w:val="none" w:sz="0" w:space="0" w:color="auto"/>
                          </w:divBdr>
                        </w:div>
                        <w:div w:id="2115126108">
                          <w:marLeft w:val="640"/>
                          <w:marRight w:val="0"/>
                          <w:marTop w:val="0"/>
                          <w:marBottom w:val="0"/>
                          <w:divBdr>
                            <w:top w:val="none" w:sz="0" w:space="0" w:color="auto"/>
                            <w:left w:val="none" w:sz="0" w:space="0" w:color="auto"/>
                            <w:bottom w:val="none" w:sz="0" w:space="0" w:color="auto"/>
                            <w:right w:val="none" w:sz="0" w:space="0" w:color="auto"/>
                          </w:divBdr>
                        </w:div>
                        <w:div w:id="2136944134">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414472145">
                  <w:marLeft w:val="640"/>
                  <w:marRight w:val="0"/>
                  <w:marTop w:val="0"/>
                  <w:marBottom w:val="0"/>
                  <w:divBdr>
                    <w:top w:val="none" w:sz="0" w:space="0" w:color="auto"/>
                    <w:left w:val="none" w:sz="0" w:space="0" w:color="auto"/>
                    <w:bottom w:val="none" w:sz="0" w:space="0" w:color="auto"/>
                    <w:right w:val="none" w:sz="0" w:space="0" w:color="auto"/>
                  </w:divBdr>
                </w:div>
                <w:div w:id="1457717798">
                  <w:marLeft w:val="640"/>
                  <w:marRight w:val="0"/>
                  <w:marTop w:val="0"/>
                  <w:marBottom w:val="0"/>
                  <w:divBdr>
                    <w:top w:val="none" w:sz="0" w:space="0" w:color="auto"/>
                    <w:left w:val="none" w:sz="0" w:space="0" w:color="auto"/>
                    <w:bottom w:val="none" w:sz="0" w:space="0" w:color="auto"/>
                    <w:right w:val="none" w:sz="0" w:space="0" w:color="auto"/>
                  </w:divBdr>
                </w:div>
                <w:div w:id="1485852354">
                  <w:marLeft w:val="640"/>
                  <w:marRight w:val="0"/>
                  <w:marTop w:val="0"/>
                  <w:marBottom w:val="0"/>
                  <w:divBdr>
                    <w:top w:val="none" w:sz="0" w:space="0" w:color="auto"/>
                    <w:left w:val="none" w:sz="0" w:space="0" w:color="auto"/>
                    <w:bottom w:val="none" w:sz="0" w:space="0" w:color="auto"/>
                    <w:right w:val="none" w:sz="0" w:space="0" w:color="auto"/>
                  </w:divBdr>
                </w:div>
                <w:div w:id="1559970082">
                  <w:marLeft w:val="640"/>
                  <w:marRight w:val="0"/>
                  <w:marTop w:val="0"/>
                  <w:marBottom w:val="0"/>
                  <w:divBdr>
                    <w:top w:val="none" w:sz="0" w:space="0" w:color="auto"/>
                    <w:left w:val="none" w:sz="0" w:space="0" w:color="auto"/>
                    <w:bottom w:val="none" w:sz="0" w:space="0" w:color="auto"/>
                    <w:right w:val="none" w:sz="0" w:space="0" w:color="auto"/>
                  </w:divBdr>
                </w:div>
                <w:div w:id="1564832610">
                  <w:marLeft w:val="640"/>
                  <w:marRight w:val="0"/>
                  <w:marTop w:val="0"/>
                  <w:marBottom w:val="0"/>
                  <w:divBdr>
                    <w:top w:val="none" w:sz="0" w:space="0" w:color="auto"/>
                    <w:left w:val="none" w:sz="0" w:space="0" w:color="auto"/>
                    <w:bottom w:val="none" w:sz="0" w:space="0" w:color="auto"/>
                    <w:right w:val="none" w:sz="0" w:space="0" w:color="auto"/>
                  </w:divBdr>
                </w:div>
                <w:div w:id="1671524983">
                  <w:marLeft w:val="640"/>
                  <w:marRight w:val="0"/>
                  <w:marTop w:val="0"/>
                  <w:marBottom w:val="0"/>
                  <w:divBdr>
                    <w:top w:val="none" w:sz="0" w:space="0" w:color="auto"/>
                    <w:left w:val="none" w:sz="0" w:space="0" w:color="auto"/>
                    <w:bottom w:val="none" w:sz="0" w:space="0" w:color="auto"/>
                    <w:right w:val="none" w:sz="0" w:space="0" w:color="auto"/>
                  </w:divBdr>
                </w:div>
                <w:div w:id="1774208469">
                  <w:marLeft w:val="640"/>
                  <w:marRight w:val="0"/>
                  <w:marTop w:val="0"/>
                  <w:marBottom w:val="0"/>
                  <w:divBdr>
                    <w:top w:val="none" w:sz="0" w:space="0" w:color="auto"/>
                    <w:left w:val="none" w:sz="0" w:space="0" w:color="auto"/>
                    <w:bottom w:val="none" w:sz="0" w:space="0" w:color="auto"/>
                    <w:right w:val="none" w:sz="0" w:space="0" w:color="auto"/>
                  </w:divBdr>
                </w:div>
                <w:div w:id="1856114162">
                  <w:marLeft w:val="640"/>
                  <w:marRight w:val="0"/>
                  <w:marTop w:val="0"/>
                  <w:marBottom w:val="0"/>
                  <w:divBdr>
                    <w:top w:val="none" w:sz="0" w:space="0" w:color="auto"/>
                    <w:left w:val="none" w:sz="0" w:space="0" w:color="auto"/>
                    <w:bottom w:val="none" w:sz="0" w:space="0" w:color="auto"/>
                    <w:right w:val="none" w:sz="0" w:space="0" w:color="auto"/>
                  </w:divBdr>
                </w:div>
                <w:div w:id="1857117441">
                  <w:marLeft w:val="640"/>
                  <w:marRight w:val="0"/>
                  <w:marTop w:val="0"/>
                  <w:marBottom w:val="0"/>
                  <w:divBdr>
                    <w:top w:val="none" w:sz="0" w:space="0" w:color="auto"/>
                    <w:left w:val="none" w:sz="0" w:space="0" w:color="auto"/>
                    <w:bottom w:val="none" w:sz="0" w:space="0" w:color="auto"/>
                    <w:right w:val="none" w:sz="0" w:space="0" w:color="auto"/>
                  </w:divBdr>
                </w:div>
                <w:div w:id="1938251644">
                  <w:marLeft w:val="640"/>
                  <w:marRight w:val="0"/>
                  <w:marTop w:val="0"/>
                  <w:marBottom w:val="0"/>
                  <w:divBdr>
                    <w:top w:val="none" w:sz="0" w:space="0" w:color="auto"/>
                    <w:left w:val="none" w:sz="0" w:space="0" w:color="auto"/>
                    <w:bottom w:val="none" w:sz="0" w:space="0" w:color="auto"/>
                    <w:right w:val="none" w:sz="0" w:space="0" w:color="auto"/>
                  </w:divBdr>
                </w:div>
                <w:div w:id="1979064857">
                  <w:marLeft w:val="640"/>
                  <w:marRight w:val="0"/>
                  <w:marTop w:val="0"/>
                  <w:marBottom w:val="0"/>
                  <w:divBdr>
                    <w:top w:val="none" w:sz="0" w:space="0" w:color="auto"/>
                    <w:left w:val="none" w:sz="0" w:space="0" w:color="auto"/>
                    <w:bottom w:val="none" w:sz="0" w:space="0" w:color="auto"/>
                    <w:right w:val="none" w:sz="0" w:space="0" w:color="auto"/>
                  </w:divBdr>
                </w:div>
                <w:div w:id="2054109413">
                  <w:marLeft w:val="640"/>
                  <w:marRight w:val="0"/>
                  <w:marTop w:val="0"/>
                  <w:marBottom w:val="0"/>
                  <w:divBdr>
                    <w:top w:val="none" w:sz="0" w:space="0" w:color="auto"/>
                    <w:left w:val="none" w:sz="0" w:space="0" w:color="auto"/>
                    <w:bottom w:val="none" w:sz="0" w:space="0" w:color="auto"/>
                    <w:right w:val="none" w:sz="0" w:space="0" w:color="auto"/>
                  </w:divBdr>
                </w:div>
                <w:div w:id="2097245310">
                  <w:marLeft w:val="640"/>
                  <w:marRight w:val="0"/>
                  <w:marTop w:val="0"/>
                  <w:marBottom w:val="0"/>
                  <w:divBdr>
                    <w:top w:val="none" w:sz="0" w:space="0" w:color="auto"/>
                    <w:left w:val="none" w:sz="0" w:space="0" w:color="auto"/>
                    <w:bottom w:val="none" w:sz="0" w:space="0" w:color="auto"/>
                    <w:right w:val="none" w:sz="0" w:space="0" w:color="auto"/>
                  </w:divBdr>
                </w:div>
                <w:div w:id="2110466332">
                  <w:marLeft w:val="640"/>
                  <w:marRight w:val="0"/>
                  <w:marTop w:val="0"/>
                  <w:marBottom w:val="0"/>
                  <w:divBdr>
                    <w:top w:val="none" w:sz="0" w:space="0" w:color="auto"/>
                    <w:left w:val="none" w:sz="0" w:space="0" w:color="auto"/>
                    <w:bottom w:val="none" w:sz="0" w:space="0" w:color="auto"/>
                    <w:right w:val="none" w:sz="0" w:space="0" w:color="auto"/>
                  </w:divBdr>
                </w:div>
              </w:divsChild>
            </w:div>
            <w:div w:id="1507355299">
              <w:marLeft w:val="0"/>
              <w:marRight w:val="0"/>
              <w:marTop w:val="0"/>
              <w:marBottom w:val="0"/>
              <w:divBdr>
                <w:top w:val="none" w:sz="0" w:space="0" w:color="auto"/>
                <w:left w:val="none" w:sz="0" w:space="0" w:color="auto"/>
                <w:bottom w:val="none" w:sz="0" w:space="0" w:color="auto"/>
                <w:right w:val="none" w:sz="0" w:space="0" w:color="auto"/>
              </w:divBdr>
              <w:divsChild>
                <w:div w:id="157812202">
                  <w:marLeft w:val="640"/>
                  <w:marRight w:val="0"/>
                  <w:marTop w:val="0"/>
                  <w:marBottom w:val="0"/>
                  <w:divBdr>
                    <w:top w:val="none" w:sz="0" w:space="0" w:color="auto"/>
                    <w:left w:val="none" w:sz="0" w:space="0" w:color="auto"/>
                    <w:bottom w:val="none" w:sz="0" w:space="0" w:color="auto"/>
                    <w:right w:val="none" w:sz="0" w:space="0" w:color="auto"/>
                  </w:divBdr>
                </w:div>
                <w:div w:id="359742721">
                  <w:marLeft w:val="640"/>
                  <w:marRight w:val="0"/>
                  <w:marTop w:val="0"/>
                  <w:marBottom w:val="0"/>
                  <w:divBdr>
                    <w:top w:val="none" w:sz="0" w:space="0" w:color="auto"/>
                    <w:left w:val="none" w:sz="0" w:space="0" w:color="auto"/>
                    <w:bottom w:val="none" w:sz="0" w:space="0" w:color="auto"/>
                    <w:right w:val="none" w:sz="0" w:space="0" w:color="auto"/>
                  </w:divBdr>
                </w:div>
                <w:div w:id="411244689">
                  <w:marLeft w:val="640"/>
                  <w:marRight w:val="0"/>
                  <w:marTop w:val="0"/>
                  <w:marBottom w:val="0"/>
                  <w:divBdr>
                    <w:top w:val="none" w:sz="0" w:space="0" w:color="auto"/>
                    <w:left w:val="none" w:sz="0" w:space="0" w:color="auto"/>
                    <w:bottom w:val="none" w:sz="0" w:space="0" w:color="auto"/>
                    <w:right w:val="none" w:sz="0" w:space="0" w:color="auto"/>
                  </w:divBdr>
                </w:div>
                <w:div w:id="449973686">
                  <w:marLeft w:val="640"/>
                  <w:marRight w:val="0"/>
                  <w:marTop w:val="0"/>
                  <w:marBottom w:val="0"/>
                  <w:divBdr>
                    <w:top w:val="none" w:sz="0" w:space="0" w:color="auto"/>
                    <w:left w:val="none" w:sz="0" w:space="0" w:color="auto"/>
                    <w:bottom w:val="none" w:sz="0" w:space="0" w:color="auto"/>
                    <w:right w:val="none" w:sz="0" w:space="0" w:color="auto"/>
                  </w:divBdr>
                </w:div>
                <w:div w:id="469060909">
                  <w:marLeft w:val="640"/>
                  <w:marRight w:val="0"/>
                  <w:marTop w:val="0"/>
                  <w:marBottom w:val="0"/>
                  <w:divBdr>
                    <w:top w:val="none" w:sz="0" w:space="0" w:color="auto"/>
                    <w:left w:val="none" w:sz="0" w:space="0" w:color="auto"/>
                    <w:bottom w:val="none" w:sz="0" w:space="0" w:color="auto"/>
                    <w:right w:val="none" w:sz="0" w:space="0" w:color="auto"/>
                  </w:divBdr>
                </w:div>
                <w:div w:id="505831138">
                  <w:marLeft w:val="640"/>
                  <w:marRight w:val="0"/>
                  <w:marTop w:val="0"/>
                  <w:marBottom w:val="0"/>
                  <w:divBdr>
                    <w:top w:val="none" w:sz="0" w:space="0" w:color="auto"/>
                    <w:left w:val="none" w:sz="0" w:space="0" w:color="auto"/>
                    <w:bottom w:val="none" w:sz="0" w:space="0" w:color="auto"/>
                    <w:right w:val="none" w:sz="0" w:space="0" w:color="auto"/>
                  </w:divBdr>
                </w:div>
                <w:div w:id="547180478">
                  <w:marLeft w:val="640"/>
                  <w:marRight w:val="0"/>
                  <w:marTop w:val="0"/>
                  <w:marBottom w:val="0"/>
                  <w:divBdr>
                    <w:top w:val="none" w:sz="0" w:space="0" w:color="auto"/>
                    <w:left w:val="none" w:sz="0" w:space="0" w:color="auto"/>
                    <w:bottom w:val="none" w:sz="0" w:space="0" w:color="auto"/>
                    <w:right w:val="none" w:sz="0" w:space="0" w:color="auto"/>
                  </w:divBdr>
                </w:div>
                <w:div w:id="666173709">
                  <w:marLeft w:val="640"/>
                  <w:marRight w:val="0"/>
                  <w:marTop w:val="0"/>
                  <w:marBottom w:val="0"/>
                  <w:divBdr>
                    <w:top w:val="none" w:sz="0" w:space="0" w:color="auto"/>
                    <w:left w:val="none" w:sz="0" w:space="0" w:color="auto"/>
                    <w:bottom w:val="none" w:sz="0" w:space="0" w:color="auto"/>
                    <w:right w:val="none" w:sz="0" w:space="0" w:color="auto"/>
                  </w:divBdr>
                </w:div>
                <w:div w:id="695542445">
                  <w:marLeft w:val="640"/>
                  <w:marRight w:val="0"/>
                  <w:marTop w:val="0"/>
                  <w:marBottom w:val="0"/>
                  <w:divBdr>
                    <w:top w:val="none" w:sz="0" w:space="0" w:color="auto"/>
                    <w:left w:val="none" w:sz="0" w:space="0" w:color="auto"/>
                    <w:bottom w:val="none" w:sz="0" w:space="0" w:color="auto"/>
                    <w:right w:val="none" w:sz="0" w:space="0" w:color="auto"/>
                  </w:divBdr>
                </w:div>
                <w:div w:id="983393847">
                  <w:marLeft w:val="640"/>
                  <w:marRight w:val="0"/>
                  <w:marTop w:val="0"/>
                  <w:marBottom w:val="0"/>
                  <w:divBdr>
                    <w:top w:val="none" w:sz="0" w:space="0" w:color="auto"/>
                    <w:left w:val="none" w:sz="0" w:space="0" w:color="auto"/>
                    <w:bottom w:val="none" w:sz="0" w:space="0" w:color="auto"/>
                    <w:right w:val="none" w:sz="0" w:space="0" w:color="auto"/>
                  </w:divBdr>
                </w:div>
                <w:div w:id="999651008">
                  <w:marLeft w:val="640"/>
                  <w:marRight w:val="0"/>
                  <w:marTop w:val="0"/>
                  <w:marBottom w:val="0"/>
                  <w:divBdr>
                    <w:top w:val="none" w:sz="0" w:space="0" w:color="auto"/>
                    <w:left w:val="none" w:sz="0" w:space="0" w:color="auto"/>
                    <w:bottom w:val="none" w:sz="0" w:space="0" w:color="auto"/>
                    <w:right w:val="none" w:sz="0" w:space="0" w:color="auto"/>
                  </w:divBdr>
                </w:div>
                <w:div w:id="1086147706">
                  <w:marLeft w:val="640"/>
                  <w:marRight w:val="0"/>
                  <w:marTop w:val="0"/>
                  <w:marBottom w:val="0"/>
                  <w:divBdr>
                    <w:top w:val="none" w:sz="0" w:space="0" w:color="auto"/>
                    <w:left w:val="none" w:sz="0" w:space="0" w:color="auto"/>
                    <w:bottom w:val="none" w:sz="0" w:space="0" w:color="auto"/>
                    <w:right w:val="none" w:sz="0" w:space="0" w:color="auto"/>
                  </w:divBdr>
                </w:div>
                <w:div w:id="1200818448">
                  <w:marLeft w:val="640"/>
                  <w:marRight w:val="0"/>
                  <w:marTop w:val="0"/>
                  <w:marBottom w:val="0"/>
                  <w:divBdr>
                    <w:top w:val="none" w:sz="0" w:space="0" w:color="auto"/>
                    <w:left w:val="none" w:sz="0" w:space="0" w:color="auto"/>
                    <w:bottom w:val="none" w:sz="0" w:space="0" w:color="auto"/>
                    <w:right w:val="none" w:sz="0" w:space="0" w:color="auto"/>
                  </w:divBdr>
                </w:div>
                <w:div w:id="1212113832">
                  <w:marLeft w:val="640"/>
                  <w:marRight w:val="0"/>
                  <w:marTop w:val="0"/>
                  <w:marBottom w:val="0"/>
                  <w:divBdr>
                    <w:top w:val="none" w:sz="0" w:space="0" w:color="auto"/>
                    <w:left w:val="none" w:sz="0" w:space="0" w:color="auto"/>
                    <w:bottom w:val="none" w:sz="0" w:space="0" w:color="auto"/>
                    <w:right w:val="none" w:sz="0" w:space="0" w:color="auto"/>
                  </w:divBdr>
                </w:div>
                <w:div w:id="1222401758">
                  <w:marLeft w:val="640"/>
                  <w:marRight w:val="0"/>
                  <w:marTop w:val="0"/>
                  <w:marBottom w:val="0"/>
                  <w:divBdr>
                    <w:top w:val="none" w:sz="0" w:space="0" w:color="auto"/>
                    <w:left w:val="none" w:sz="0" w:space="0" w:color="auto"/>
                    <w:bottom w:val="none" w:sz="0" w:space="0" w:color="auto"/>
                    <w:right w:val="none" w:sz="0" w:space="0" w:color="auto"/>
                  </w:divBdr>
                </w:div>
                <w:div w:id="1271399260">
                  <w:marLeft w:val="640"/>
                  <w:marRight w:val="0"/>
                  <w:marTop w:val="0"/>
                  <w:marBottom w:val="0"/>
                  <w:divBdr>
                    <w:top w:val="none" w:sz="0" w:space="0" w:color="auto"/>
                    <w:left w:val="none" w:sz="0" w:space="0" w:color="auto"/>
                    <w:bottom w:val="none" w:sz="0" w:space="0" w:color="auto"/>
                    <w:right w:val="none" w:sz="0" w:space="0" w:color="auto"/>
                  </w:divBdr>
                </w:div>
                <w:div w:id="1282957146">
                  <w:marLeft w:val="640"/>
                  <w:marRight w:val="0"/>
                  <w:marTop w:val="0"/>
                  <w:marBottom w:val="0"/>
                  <w:divBdr>
                    <w:top w:val="none" w:sz="0" w:space="0" w:color="auto"/>
                    <w:left w:val="none" w:sz="0" w:space="0" w:color="auto"/>
                    <w:bottom w:val="none" w:sz="0" w:space="0" w:color="auto"/>
                    <w:right w:val="none" w:sz="0" w:space="0" w:color="auto"/>
                  </w:divBdr>
                </w:div>
                <w:div w:id="1339850583">
                  <w:marLeft w:val="640"/>
                  <w:marRight w:val="0"/>
                  <w:marTop w:val="0"/>
                  <w:marBottom w:val="0"/>
                  <w:divBdr>
                    <w:top w:val="none" w:sz="0" w:space="0" w:color="auto"/>
                    <w:left w:val="none" w:sz="0" w:space="0" w:color="auto"/>
                    <w:bottom w:val="none" w:sz="0" w:space="0" w:color="auto"/>
                    <w:right w:val="none" w:sz="0" w:space="0" w:color="auto"/>
                  </w:divBdr>
                </w:div>
                <w:div w:id="1417749139">
                  <w:marLeft w:val="640"/>
                  <w:marRight w:val="0"/>
                  <w:marTop w:val="0"/>
                  <w:marBottom w:val="0"/>
                  <w:divBdr>
                    <w:top w:val="none" w:sz="0" w:space="0" w:color="auto"/>
                    <w:left w:val="none" w:sz="0" w:space="0" w:color="auto"/>
                    <w:bottom w:val="none" w:sz="0" w:space="0" w:color="auto"/>
                    <w:right w:val="none" w:sz="0" w:space="0" w:color="auto"/>
                  </w:divBdr>
                </w:div>
                <w:div w:id="1438598408">
                  <w:marLeft w:val="640"/>
                  <w:marRight w:val="0"/>
                  <w:marTop w:val="0"/>
                  <w:marBottom w:val="0"/>
                  <w:divBdr>
                    <w:top w:val="none" w:sz="0" w:space="0" w:color="auto"/>
                    <w:left w:val="none" w:sz="0" w:space="0" w:color="auto"/>
                    <w:bottom w:val="none" w:sz="0" w:space="0" w:color="auto"/>
                    <w:right w:val="none" w:sz="0" w:space="0" w:color="auto"/>
                  </w:divBdr>
                </w:div>
                <w:div w:id="1479689569">
                  <w:marLeft w:val="640"/>
                  <w:marRight w:val="0"/>
                  <w:marTop w:val="0"/>
                  <w:marBottom w:val="0"/>
                  <w:divBdr>
                    <w:top w:val="none" w:sz="0" w:space="0" w:color="auto"/>
                    <w:left w:val="none" w:sz="0" w:space="0" w:color="auto"/>
                    <w:bottom w:val="none" w:sz="0" w:space="0" w:color="auto"/>
                    <w:right w:val="none" w:sz="0" w:space="0" w:color="auto"/>
                  </w:divBdr>
                </w:div>
                <w:div w:id="1616517117">
                  <w:marLeft w:val="640"/>
                  <w:marRight w:val="0"/>
                  <w:marTop w:val="0"/>
                  <w:marBottom w:val="0"/>
                  <w:divBdr>
                    <w:top w:val="none" w:sz="0" w:space="0" w:color="auto"/>
                    <w:left w:val="none" w:sz="0" w:space="0" w:color="auto"/>
                    <w:bottom w:val="none" w:sz="0" w:space="0" w:color="auto"/>
                    <w:right w:val="none" w:sz="0" w:space="0" w:color="auto"/>
                  </w:divBdr>
                </w:div>
                <w:div w:id="1631665362">
                  <w:marLeft w:val="640"/>
                  <w:marRight w:val="0"/>
                  <w:marTop w:val="0"/>
                  <w:marBottom w:val="0"/>
                  <w:divBdr>
                    <w:top w:val="none" w:sz="0" w:space="0" w:color="auto"/>
                    <w:left w:val="none" w:sz="0" w:space="0" w:color="auto"/>
                    <w:bottom w:val="none" w:sz="0" w:space="0" w:color="auto"/>
                    <w:right w:val="none" w:sz="0" w:space="0" w:color="auto"/>
                  </w:divBdr>
                </w:div>
                <w:div w:id="1659070829">
                  <w:marLeft w:val="640"/>
                  <w:marRight w:val="0"/>
                  <w:marTop w:val="0"/>
                  <w:marBottom w:val="0"/>
                  <w:divBdr>
                    <w:top w:val="none" w:sz="0" w:space="0" w:color="auto"/>
                    <w:left w:val="none" w:sz="0" w:space="0" w:color="auto"/>
                    <w:bottom w:val="none" w:sz="0" w:space="0" w:color="auto"/>
                    <w:right w:val="none" w:sz="0" w:space="0" w:color="auto"/>
                  </w:divBdr>
                </w:div>
                <w:div w:id="1717311643">
                  <w:marLeft w:val="640"/>
                  <w:marRight w:val="0"/>
                  <w:marTop w:val="0"/>
                  <w:marBottom w:val="0"/>
                  <w:divBdr>
                    <w:top w:val="none" w:sz="0" w:space="0" w:color="auto"/>
                    <w:left w:val="none" w:sz="0" w:space="0" w:color="auto"/>
                    <w:bottom w:val="none" w:sz="0" w:space="0" w:color="auto"/>
                    <w:right w:val="none" w:sz="0" w:space="0" w:color="auto"/>
                  </w:divBdr>
                </w:div>
                <w:div w:id="1723214404">
                  <w:marLeft w:val="640"/>
                  <w:marRight w:val="0"/>
                  <w:marTop w:val="0"/>
                  <w:marBottom w:val="0"/>
                  <w:divBdr>
                    <w:top w:val="none" w:sz="0" w:space="0" w:color="auto"/>
                    <w:left w:val="none" w:sz="0" w:space="0" w:color="auto"/>
                    <w:bottom w:val="none" w:sz="0" w:space="0" w:color="auto"/>
                    <w:right w:val="none" w:sz="0" w:space="0" w:color="auto"/>
                  </w:divBdr>
                </w:div>
                <w:div w:id="1845126631">
                  <w:marLeft w:val="640"/>
                  <w:marRight w:val="0"/>
                  <w:marTop w:val="0"/>
                  <w:marBottom w:val="0"/>
                  <w:divBdr>
                    <w:top w:val="none" w:sz="0" w:space="0" w:color="auto"/>
                    <w:left w:val="none" w:sz="0" w:space="0" w:color="auto"/>
                    <w:bottom w:val="none" w:sz="0" w:space="0" w:color="auto"/>
                    <w:right w:val="none" w:sz="0" w:space="0" w:color="auto"/>
                  </w:divBdr>
                </w:div>
                <w:div w:id="1851723628">
                  <w:marLeft w:val="640"/>
                  <w:marRight w:val="0"/>
                  <w:marTop w:val="0"/>
                  <w:marBottom w:val="0"/>
                  <w:divBdr>
                    <w:top w:val="none" w:sz="0" w:space="0" w:color="auto"/>
                    <w:left w:val="none" w:sz="0" w:space="0" w:color="auto"/>
                    <w:bottom w:val="none" w:sz="0" w:space="0" w:color="auto"/>
                    <w:right w:val="none" w:sz="0" w:space="0" w:color="auto"/>
                  </w:divBdr>
                </w:div>
                <w:div w:id="1861501984">
                  <w:marLeft w:val="640"/>
                  <w:marRight w:val="0"/>
                  <w:marTop w:val="0"/>
                  <w:marBottom w:val="0"/>
                  <w:divBdr>
                    <w:top w:val="none" w:sz="0" w:space="0" w:color="auto"/>
                    <w:left w:val="none" w:sz="0" w:space="0" w:color="auto"/>
                    <w:bottom w:val="none" w:sz="0" w:space="0" w:color="auto"/>
                    <w:right w:val="none" w:sz="0" w:space="0" w:color="auto"/>
                  </w:divBdr>
                </w:div>
                <w:div w:id="1861551895">
                  <w:marLeft w:val="640"/>
                  <w:marRight w:val="0"/>
                  <w:marTop w:val="0"/>
                  <w:marBottom w:val="0"/>
                  <w:divBdr>
                    <w:top w:val="none" w:sz="0" w:space="0" w:color="auto"/>
                    <w:left w:val="none" w:sz="0" w:space="0" w:color="auto"/>
                    <w:bottom w:val="none" w:sz="0" w:space="0" w:color="auto"/>
                    <w:right w:val="none" w:sz="0" w:space="0" w:color="auto"/>
                  </w:divBdr>
                </w:div>
                <w:div w:id="1914855515">
                  <w:marLeft w:val="640"/>
                  <w:marRight w:val="0"/>
                  <w:marTop w:val="0"/>
                  <w:marBottom w:val="0"/>
                  <w:divBdr>
                    <w:top w:val="none" w:sz="0" w:space="0" w:color="auto"/>
                    <w:left w:val="none" w:sz="0" w:space="0" w:color="auto"/>
                    <w:bottom w:val="none" w:sz="0" w:space="0" w:color="auto"/>
                    <w:right w:val="none" w:sz="0" w:space="0" w:color="auto"/>
                  </w:divBdr>
                </w:div>
                <w:div w:id="1999310304">
                  <w:marLeft w:val="640"/>
                  <w:marRight w:val="0"/>
                  <w:marTop w:val="0"/>
                  <w:marBottom w:val="0"/>
                  <w:divBdr>
                    <w:top w:val="none" w:sz="0" w:space="0" w:color="auto"/>
                    <w:left w:val="none" w:sz="0" w:space="0" w:color="auto"/>
                    <w:bottom w:val="none" w:sz="0" w:space="0" w:color="auto"/>
                    <w:right w:val="none" w:sz="0" w:space="0" w:color="auto"/>
                  </w:divBdr>
                </w:div>
                <w:div w:id="2036953702">
                  <w:marLeft w:val="640"/>
                  <w:marRight w:val="0"/>
                  <w:marTop w:val="0"/>
                  <w:marBottom w:val="0"/>
                  <w:divBdr>
                    <w:top w:val="none" w:sz="0" w:space="0" w:color="auto"/>
                    <w:left w:val="none" w:sz="0" w:space="0" w:color="auto"/>
                    <w:bottom w:val="none" w:sz="0" w:space="0" w:color="auto"/>
                    <w:right w:val="none" w:sz="0" w:space="0" w:color="auto"/>
                  </w:divBdr>
                </w:div>
                <w:div w:id="2066682239">
                  <w:marLeft w:val="640"/>
                  <w:marRight w:val="0"/>
                  <w:marTop w:val="0"/>
                  <w:marBottom w:val="0"/>
                  <w:divBdr>
                    <w:top w:val="none" w:sz="0" w:space="0" w:color="auto"/>
                    <w:left w:val="none" w:sz="0" w:space="0" w:color="auto"/>
                    <w:bottom w:val="none" w:sz="0" w:space="0" w:color="auto"/>
                    <w:right w:val="none" w:sz="0" w:space="0" w:color="auto"/>
                  </w:divBdr>
                </w:div>
                <w:div w:id="2072802332">
                  <w:marLeft w:val="640"/>
                  <w:marRight w:val="0"/>
                  <w:marTop w:val="0"/>
                  <w:marBottom w:val="0"/>
                  <w:divBdr>
                    <w:top w:val="none" w:sz="0" w:space="0" w:color="auto"/>
                    <w:left w:val="none" w:sz="0" w:space="0" w:color="auto"/>
                    <w:bottom w:val="none" w:sz="0" w:space="0" w:color="auto"/>
                    <w:right w:val="none" w:sz="0" w:space="0" w:color="auto"/>
                  </w:divBdr>
                </w:div>
                <w:div w:id="2074308517">
                  <w:marLeft w:val="640"/>
                  <w:marRight w:val="0"/>
                  <w:marTop w:val="0"/>
                  <w:marBottom w:val="0"/>
                  <w:divBdr>
                    <w:top w:val="none" w:sz="0" w:space="0" w:color="auto"/>
                    <w:left w:val="none" w:sz="0" w:space="0" w:color="auto"/>
                    <w:bottom w:val="none" w:sz="0" w:space="0" w:color="auto"/>
                    <w:right w:val="none" w:sz="0" w:space="0" w:color="auto"/>
                  </w:divBdr>
                </w:div>
                <w:div w:id="2096709446">
                  <w:marLeft w:val="640"/>
                  <w:marRight w:val="0"/>
                  <w:marTop w:val="0"/>
                  <w:marBottom w:val="0"/>
                  <w:divBdr>
                    <w:top w:val="none" w:sz="0" w:space="0" w:color="auto"/>
                    <w:left w:val="none" w:sz="0" w:space="0" w:color="auto"/>
                    <w:bottom w:val="none" w:sz="0" w:space="0" w:color="auto"/>
                    <w:right w:val="none" w:sz="0" w:space="0" w:color="auto"/>
                  </w:divBdr>
                </w:div>
                <w:div w:id="2103917533">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941112">
      <w:bodyDiv w:val="1"/>
      <w:marLeft w:val="0"/>
      <w:marRight w:val="0"/>
      <w:marTop w:val="0"/>
      <w:marBottom w:val="0"/>
      <w:divBdr>
        <w:top w:val="none" w:sz="0" w:space="0" w:color="auto"/>
        <w:left w:val="none" w:sz="0" w:space="0" w:color="auto"/>
        <w:bottom w:val="none" w:sz="0" w:space="0" w:color="auto"/>
        <w:right w:val="none" w:sz="0" w:space="0" w:color="auto"/>
      </w:divBdr>
      <w:divsChild>
        <w:div w:id="169487840">
          <w:marLeft w:val="640"/>
          <w:marRight w:val="0"/>
          <w:marTop w:val="0"/>
          <w:marBottom w:val="0"/>
          <w:divBdr>
            <w:top w:val="none" w:sz="0" w:space="0" w:color="auto"/>
            <w:left w:val="none" w:sz="0" w:space="0" w:color="auto"/>
            <w:bottom w:val="none" w:sz="0" w:space="0" w:color="auto"/>
            <w:right w:val="none" w:sz="0" w:space="0" w:color="auto"/>
          </w:divBdr>
        </w:div>
        <w:div w:id="171801586">
          <w:marLeft w:val="640"/>
          <w:marRight w:val="0"/>
          <w:marTop w:val="0"/>
          <w:marBottom w:val="0"/>
          <w:divBdr>
            <w:top w:val="none" w:sz="0" w:space="0" w:color="auto"/>
            <w:left w:val="none" w:sz="0" w:space="0" w:color="auto"/>
            <w:bottom w:val="none" w:sz="0" w:space="0" w:color="auto"/>
            <w:right w:val="none" w:sz="0" w:space="0" w:color="auto"/>
          </w:divBdr>
        </w:div>
        <w:div w:id="384792617">
          <w:marLeft w:val="640"/>
          <w:marRight w:val="0"/>
          <w:marTop w:val="0"/>
          <w:marBottom w:val="0"/>
          <w:divBdr>
            <w:top w:val="none" w:sz="0" w:space="0" w:color="auto"/>
            <w:left w:val="none" w:sz="0" w:space="0" w:color="auto"/>
            <w:bottom w:val="none" w:sz="0" w:space="0" w:color="auto"/>
            <w:right w:val="none" w:sz="0" w:space="0" w:color="auto"/>
          </w:divBdr>
        </w:div>
        <w:div w:id="426923795">
          <w:marLeft w:val="640"/>
          <w:marRight w:val="0"/>
          <w:marTop w:val="0"/>
          <w:marBottom w:val="0"/>
          <w:divBdr>
            <w:top w:val="none" w:sz="0" w:space="0" w:color="auto"/>
            <w:left w:val="none" w:sz="0" w:space="0" w:color="auto"/>
            <w:bottom w:val="none" w:sz="0" w:space="0" w:color="auto"/>
            <w:right w:val="none" w:sz="0" w:space="0" w:color="auto"/>
          </w:divBdr>
        </w:div>
        <w:div w:id="597182632">
          <w:marLeft w:val="640"/>
          <w:marRight w:val="0"/>
          <w:marTop w:val="0"/>
          <w:marBottom w:val="0"/>
          <w:divBdr>
            <w:top w:val="none" w:sz="0" w:space="0" w:color="auto"/>
            <w:left w:val="none" w:sz="0" w:space="0" w:color="auto"/>
            <w:bottom w:val="none" w:sz="0" w:space="0" w:color="auto"/>
            <w:right w:val="none" w:sz="0" w:space="0" w:color="auto"/>
          </w:divBdr>
        </w:div>
        <w:div w:id="600915052">
          <w:marLeft w:val="640"/>
          <w:marRight w:val="0"/>
          <w:marTop w:val="0"/>
          <w:marBottom w:val="0"/>
          <w:divBdr>
            <w:top w:val="none" w:sz="0" w:space="0" w:color="auto"/>
            <w:left w:val="none" w:sz="0" w:space="0" w:color="auto"/>
            <w:bottom w:val="none" w:sz="0" w:space="0" w:color="auto"/>
            <w:right w:val="none" w:sz="0" w:space="0" w:color="auto"/>
          </w:divBdr>
        </w:div>
        <w:div w:id="733042645">
          <w:marLeft w:val="640"/>
          <w:marRight w:val="0"/>
          <w:marTop w:val="0"/>
          <w:marBottom w:val="0"/>
          <w:divBdr>
            <w:top w:val="none" w:sz="0" w:space="0" w:color="auto"/>
            <w:left w:val="none" w:sz="0" w:space="0" w:color="auto"/>
            <w:bottom w:val="none" w:sz="0" w:space="0" w:color="auto"/>
            <w:right w:val="none" w:sz="0" w:space="0" w:color="auto"/>
          </w:divBdr>
        </w:div>
        <w:div w:id="757480244">
          <w:marLeft w:val="640"/>
          <w:marRight w:val="0"/>
          <w:marTop w:val="0"/>
          <w:marBottom w:val="0"/>
          <w:divBdr>
            <w:top w:val="none" w:sz="0" w:space="0" w:color="auto"/>
            <w:left w:val="none" w:sz="0" w:space="0" w:color="auto"/>
            <w:bottom w:val="none" w:sz="0" w:space="0" w:color="auto"/>
            <w:right w:val="none" w:sz="0" w:space="0" w:color="auto"/>
          </w:divBdr>
        </w:div>
        <w:div w:id="906454396">
          <w:marLeft w:val="640"/>
          <w:marRight w:val="0"/>
          <w:marTop w:val="0"/>
          <w:marBottom w:val="0"/>
          <w:divBdr>
            <w:top w:val="none" w:sz="0" w:space="0" w:color="auto"/>
            <w:left w:val="none" w:sz="0" w:space="0" w:color="auto"/>
            <w:bottom w:val="none" w:sz="0" w:space="0" w:color="auto"/>
            <w:right w:val="none" w:sz="0" w:space="0" w:color="auto"/>
          </w:divBdr>
        </w:div>
        <w:div w:id="1258828569">
          <w:marLeft w:val="640"/>
          <w:marRight w:val="0"/>
          <w:marTop w:val="0"/>
          <w:marBottom w:val="0"/>
          <w:divBdr>
            <w:top w:val="none" w:sz="0" w:space="0" w:color="auto"/>
            <w:left w:val="none" w:sz="0" w:space="0" w:color="auto"/>
            <w:bottom w:val="none" w:sz="0" w:space="0" w:color="auto"/>
            <w:right w:val="none" w:sz="0" w:space="0" w:color="auto"/>
          </w:divBdr>
        </w:div>
        <w:div w:id="1291980806">
          <w:marLeft w:val="640"/>
          <w:marRight w:val="0"/>
          <w:marTop w:val="0"/>
          <w:marBottom w:val="0"/>
          <w:divBdr>
            <w:top w:val="none" w:sz="0" w:space="0" w:color="auto"/>
            <w:left w:val="none" w:sz="0" w:space="0" w:color="auto"/>
            <w:bottom w:val="none" w:sz="0" w:space="0" w:color="auto"/>
            <w:right w:val="none" w:sz="0" w:space="0" w:color="auto"/>
          </w:divBdr>
        </w:div>
        <w:div w:id="1326663376">
          <w:marLeft w:val="640"/>
          <w:marRight w:val="0"/>
          <w:marTop w:val="0"/>
          <w:marBottom w:val="0"/>
          <w:divBdr>
            <w:top w:val="none" w:sz="0" w:space="0" w:color="auto"/>
            <w:left w:val="none" w:sz="0" w:space="0" w:color="auto"/>
            <w:bottom w:val="none" w:sz="0" w:space="0" w:color="auto"/>
            <w:right w:val="none" w:sz="0" w:space="0" w:color="auto"/>
          </w:divBdr>
        </w:div>
        <w:div w:id="1328436833">
          <w:marLeft w:val="640"/>
          <w:marRight w:val="0"/>
          <w:marTop w:val="0"/>
          <w:marBottom w:val="0"/>
          <w:divBdr>
            <w:top w:val="none" w:sz="0" w:space="0" w:color="auto"/>
            <w:left w:val="none" w:sz="0" w:space="0" w:color="auto"/>
            <w:bottom w:val="none" w:sz="0" w:space="0" w:color="auto"/>
            <w:right w:val="none" w:sz="0" w:space="0" w:color="auto"/>
          </w:divBdr>
        </w:div>
        <w:div w:id="1347244406">
          <w:marLeft w:val="640"/>
          <w:marRight w:val="0"/>
          <w:marTop w:val="0"/>
          <w:marBottom w:val="0"/>
          <w:divBdr>
            <w:top w:val="none" w:sz="0" w:space="0" w:color="auto"/>
            <w:left w:val="none" w:sz="0" w:space="0" w:color="auto"/>
            <w:bottom w:val="none" w:sz="0" w:space="0" w:color="auto"/>
            <w:right w:val="none" w:sz="0" w:space="0" w:color="auto"/>
          </w:divBdr>
        </w:div>
        <w:div w:id="1400715097">
          <w:marLeft w:val="640"/>
          <w:marRight w:val="0"/>
          <w:marTop w:val="0"/>
          <w:marBottom w:val="0"/>
          <w:divBdr>
            <w:top w:val="none" w:sz="0" w:space="0" w:color="auto"/>
            <w:left w:val="none" w:sz="0" w:space="0" w:color="auto"/>
            <w:bottom w:val="none" w:sz="0" w:space="0" w:color="auto"/>
            <w:right w:val="none" w:sz="0" w:space="0" w:color="auto"/>
          </w:divBdr>
        </w:div>
        <w:div w:id="1468090958">
          <w:marLeft w:val="640"/>
          <w:marRight w:val="0"/>
          <w:marTop w:val="0"/>
          <w:marBottom w:val="0"/>
          <w:divBdr>
            <w:top w:val="none" w:sz="0" w:space="0" w:color="auto"/>
            <w:left w:val="none" w:sz="0" w:space="0" w:color="auto"/>
            <w:bottom w:val="none" w:sz="0" w:space="0" w:color="auto"/>
            <w:right w:val="none" w:sz="0" w:space="0" w:color="auto"/>
          </w:divBdr>
        </w:div>
        <w:div w:id="1530292241">
          <w:marLeft w:val="640"/>
          <w:marRight w:val="0"/>
          <w:marTop w:val="0"/>
          <w:marBottom w:val="0"/>
          <w:divBdr>
            <w:top w:val="none" w:sz="0" w:space="0" w:color="auto"/>
            <w:left w:val="none" w:sz="0" w:space="0" w:color="auto"/>
            <w:bottom w:val="none" w:sz="0" w:space="0" w:color="auto"/>
            <w:right w:val="none" w:sz="0" w:space="0" w:color="auto"/>
          </w:divBdr>
        </w:div>
        <w:div w:id="1547183005">
          <w:marLeft w:val="640"/>
          <w:marRight w:val="0"/>
          <w:marTop w:val="0"/>
          <w:marBottom w:val="0"/>
          <w:divBdr>
            <w:top w:val="none" w:sz="0" w:space="0" w:color="auto"/>
            <w:left w:val="none" w:sz="0" w:space="0" w:color="auto"/>
            <w:bottom w:val="none" w:sz="0" w:space="0" w:color="auto"/>
            <w:right w:val="none" w:sz="0" w:space="0" w:color="auto"/>
          </w:divBdr>
        </w:div>
        <w:div w:id="1598439842">
          <w:marLeft w:val="640"/>
          <w:marRight w:val="0"/>
          <w:marTop w:val="0"/>
          <w:marBottom w:val="0"/>
          <w:divBdr>
            <w:top w:val="none" w:sz="0" w:space="0" w:color="auto"/>
            <w:left w:val="none" w:sz="0" w:space="0" w:color="auto"/>
            <w:bottom w:val="none" w:sz="0" w:space="0" w:color="auto"/>
            <w:right w:val="none" w:sz="0" w:space="0" w:color="auto"/>
          </w:divBdr>
        </w:div>
        <w:div w:id="1662275628">
          <w:marLeft w:val="640"/>
          <w:marRight w:val="0"/>
          <w:marTop w:val="0"/>
          <w:marBottom w:val="0"/>
          <w:divBdr>
            <w:top w:val="none" w:sz="0" w:space="0" w:color="auto"/>
            <w:left w:val="none" w:sz="0" w:space="0" w:color="auto"/>
            <w:bottom w:val="none" w:sz="0" w:space="0" w:color="auto"/>
            <w:right w:val="none" w:sz="0" w:space="0" w:color="auto"/>
          </w:divBdr>
        </w:div>
        <w:div w:id="1916738077">
          <w:marLeft w:val="640"/>
          <w:marRight w:val="0"/>
          <w:marTop w:val="0"/>
          <w:marBottom w:val="0"/>
          <w:divBdr>
            <w:top w:val="none" w:sz="0" w:space="0" w:color="auto"/>
            <w:left w:val="none" w:sz="0" w:space="0" w:color="auto"/>
            <w:bottom w:val="none" w:sz="0" w:space="0" w:color="auto"/>
            <w:right w:val="none" w:sz="0" w:space="0" w:color="auto"/>
          </w:divBdr>
        </w:div>
        <w:div w:id="1920366816">
          <w:marLeft w:val="640"/>
          <w:marRight w:val="0"/>
          <w:marTop w:val="0"/>
          <w:marBottom w:val="0"/>
          <w:divBdr>
            <w:top w:val="none" w:sz="0" w:space="0" w:color="auto"/>
            <w:left w:val="none" w:sz="0" w:space="0" w:color="auto"/>
            <w:bottom w:val="none" w:sz="0" w:space="0" w:color="auto"/>
            <w:right w:val="none" w:sz="0" w:space="0" w:color="auto"/>
          </w:divBdr>
        </w:div>
        <w:div w:id="1946107530">
          <w:marLeft w:val="640"/>
          <w:marRight w:val="0"/>
          <w:marTop w:val="0"/>
          <w:marBottom w:val="0"/>
          <w:divBdr>
            <w:top w:val="none" w:sz="0" w:space="0" w:color="auto"/>
            <w:left w:val="none" w:sz="0" w:space="0" w:color="auto"/>
            <w:bottom w:val="none" w:sz="0" w:space="0" w:color="auto"/>
            <w:right w:val="none" w:sz="0" w:space="0" w:color="auto"/>
          </w:divBdr>
        </w:div>
        <w:div w:id="1970358124">
          <w:marLeft w:val="640"/>
          <w:marRight w:val="0"/>
          <w:marTop w:val="0"/>
          <w:marBottom w:val="0"/>
          <w:divBdr>
            <w:top w:val="none" w:sz="0" w:space="0" w:color="auto"/>
            <w:left w:val="none" w:sz="0" w:space="0" w:color="auto"/>
            <w:bottom w:val="none" w:sz="0" w:space="0" w:color="auto"/>
            <w:right w:val="none" w:sz="0" w:space="0" w:color="auto"/>
          </w:divBdr>
        </w:div>
        <w:div w:id="2015456550">
          <w:marLeft w:val="640"/>
          <w:marRight w:val="0"/>
          <w:marTop w:val="0"/>
          <w:marBottom w:val="0"/>
          <w:divBdr>
            <w:top w:val="none" w:sz="0" w:space="0" w:color="auto"/>
            <w:left w:val="none" w:sz="0" w:space="0" w:color="auto"/>
            <w:bottom w:val="none" w:sz="0" w:space="0" w:color="auto"/>
            <w:right w:val="none" w:sz="0" w:space="0" w:color="auto"/>
          </w:divBdr>
        </w:div>
        <w:div w:id="2075348269">
          <w:marLeft w:val="640"/>
          <w:marRight w:val="0"/>
          <w:marTop w:val="0"/>
          <w:marBottom w:val="0"/>
          <w:divBdr>
            <w:top w:val="none" w:sz="0" w:space="0" w:color="auto"/>
            <w:left w:val="none" w:sz="0" w:space="0" w:color="auto"/>
            <w:bottom w:val="none" w:sz="0" w:space="0" w:color="auto"/>
            <w:right w:val="none" w:sz="0" w:space="0" w:color="auto"/>
          </w:divBdr>
        </w:div>
        <w:div w:id="2122921103">
          <w:marLeft w:val="640"/>
          <w:marRight w:val="0"/>
          <w:marTop w:val="0"/>
          <w:marBottom w:val="0"/>
          <w:divBdr>
            <w:top w:val="none" w:sz="0" w:space="0" w:color="auto"/>
            <w:left w:val="none" w:sz="0" w:space="0" w:color="auto"/>
            <w:bottom w:val="none" w:sz="0" w:space="0" w:color="auto"/>
            <w:right w:val="none" w:sz="0" w:space="0" w:color="auto"/>
          </w:divBdr>
        </w:div>
        <w:div w:id="2142922412">
          <w:marLeft w:val="640"/>
          <w:marRight w:val="0"/>
          <w:marTop w:val="0"/>
          <w:marBottom w:val="0"/>
          <w:divBdr>
            <w:top w:val="none" w:sz="0" w:space="0" w:color="auto"/>
            <w:left w:val="none" w:sz="0" w:space="0" w:color="auto"/>
            <w:bottom w:val="none" w:sz="0" w:space="0" w:color="auto"/>
            <w:right w:val="none" w:sz="0" w:space="0" w:color="auto"/>
          </w:divBdr>
        </w:div>
      </w:divsChild>
    </w:div>
    <w:div w:id="650601710">
      <w:bodyDiv w:val="1"/>
      <w:marLeft w:val="0"/>
      <w:marRight w:val="0"/>
      <w:marTop w:val="0"/>
      <w:marBottom w:val="0"/>
      <w:divBdr>
        <w:top w:val="none" w:sz="0" w:space="0" w:color="auto"/>
        <w:left w:val="none" w:sz="0" w:space="0" w:color="auto"/>
        <w:bottom w:val="none" w:sz="0" w:space="0" w:color="auto"/>
        <w:right w:val="none" w:sz="0" w:space="0" w:color="auto"/>
      </w:divBdr>
      <w:divsChild>
        <w:div w:id="18355222">
          <w:marLeft w:val="640"/>
          <w:marRight w:val="0"/>
          <w:marTop w:val="0"/>
          <w:marBottom w:val="0"/>
          <w:divBdr>
            <w:top w:val="none" w:sz="0" w:space="0" w:color="auto"/>
            <w:left w:val="none" w:sz="0" w:space="0" w:color="auto"/>
            <w:bottom w:val="none" w:sz="0" w:space="0" w:color="auto"/>
            <w:right w:val="none" w:sz="0" w:space="0" w:color="auto"/>
          </w:divBdr>
        </w:div>
        <w:div w:id="163209846">
          <w:marLeft w:val="640"/>
          <w:marRight w:val="0"/>
          <w:marTop w:val="0"/>
          <w:marBottom w:val="0"/>
          <w:divBdr>
            <w:top w:val="none" w:sz="0" w:space="0" w:color="auto"/>
            <w:left w:val="none" w:sz="0" w:space="0" w:color="auto"/>
            <w:bottom w:val="none" w:sz="0" w:space="0" w:color="auto"/>
            <w:right w:val="none" w:sz="0" w:space="0" w:color="auto"/>
          </w:divBdr>
        </w:div>
        <w:div w:id="174345012">
          <w:marLeft w:val="640"/>
          <w:marRight w:val="0"/>
          <w:marTop w:val="0"/>
          <w:marBottom w:val="0"/>
          <w:divBdr>
            <w:top w:val="none" w:sz="0" w:space="0" w:color="auto"/>
            <w:left w:val="none" w:sz="0" w:space="0" w:color="auto"/>
            <w:bottom w:val="none" w:sz="0" w:space="0" w:color="auto"/>
            <w:right w:val="none" w:sz="0" w:space="0" w:color="auto"/>
          </w:divBdr>
        </w:div>
        <w:div w:id="257562803">
          <w:marLeft w:val="640"/>
          <w:marRight w:val="0"/>
          <w:marTop w:val="0"/>
          <w:marBottom w:val="0"/>
          <w:divBdr>
            <w:top w:val="none" w:sz="0" w:space="0" w:color="auto"/>
            <w:left w:val="none" w:sz="0" w:space="0" w:color="auto"/>
            <w:bottom w:val="none" w:sz="0" w:space="0" w:color="auto"/>
            <w:right w:val="none" w:sz="0" w:space="0" w:color="auto"/>
          </w:divBdr>
        </w:div>
        <w:div w:id="275406710">
          <w:marLeft w:val="640"/>
          <w:marRight w:val="0"/>
          <w:marTop w:val="0"/>
          <w:marBottom w:val="0"/>
          <w:divBdr>
            <w:top w:val="none" w:sz="0" w:space="0" w:color="auto"/>
            <w:left w:val="none" w:sz="0" w:space="0" w:color="auto"/>
            <w:bottom w:val="none" w:sz="0" w:space="0" w:color="auto"/>
            <w:right w:val="none" w:sz="0" w:space="0" w:color="auto"/>
          </w:divBdr>
        </w:div>
        <w:div w:id="388386032">
          <w:marLeft w:val="640"/>
          <w:marRight w:val="0"/>
          <w:marTop w:val="0"/>
          <w:marBottom w:val="0"/>
          <w:divBdr>
            <w:top w:val="none" w:sz="0" w:space="0" w:color="auto"/>
            <w:left w:val="none" w:sz="0" w:space="0" w:color="auto"/>
            <w:bottom w:val="none" w:sz="0" w:space="0" w:color="auto"/>
            <w:right w:val="none" w:sz="0" w:space="0" w:color="auto"/>
          </w:divBdr>
        </w:div>
        <w:div w:id="505100295">
          <w:marLeft w:val="640"/>
          <w:marRight w:val="0"/>
          <w:marTop w:val="0"/>
          <w:marBottom w:val="0"/>
          <w:divBdr>
            <w:top w:val="none" w:sz="0" w:space="0" w:color="auto"/>
            <w:left w:val="none" w:sz="0" w:space="0" w:color="auto"/>
            <w:bottom w:val="none" w:sz="0" w:space="0" w:color="auto"/>
            <w:right w:val="none" w:sz="0" w:space="0" w:color="auto"/>
          </w:divBdr>
        </w:div>
        <w:div w:id="508259106">
          <w:marLeft w:val="640"/>
          <w:marRight w:val="0"/>
          <w:marTop w:val="0"/>
          <w:marBottom w:val="0"/>
          <w:divBdr>
            <w:top w:val="none" w:sz="0" w:space="0" w:color="auto"/>
            <w:left w:val="none" w:sz="0" w:space="0" w:color="auto"/>
            <w:bottom w:val="none" w:sz="0" w:space="0" w:color="auto"/>
            <w:right w:val="none" w:sz="0" w:space="0" w:color="auto"/>
          </w:divBdr>
        </w:div>
        <w:div w:id="658118357">
          <w:marLeft w:val="640"/>
          <w:marRight w:val="0"/>
          <w:marTop w:val="0"/>
          <w:marBottom w:val="0"/>
          <w:divBdr>
            <w:top w:val="none" w:sz="0" w:space="0" w:color="auto"/>
            <w:left w:val="none" w:sz="0" w:space="0" w:color="auto"/>
            <w:bottom w:val="none" w:sz="0" w:space="0" w:color="auto"/>
            <w:right w:val="none" w:sz="0" w:space="0" w:color="auto"/>
          </w:divBdr>
        </w:div>
        <w:div w:id="823815697">
          <w:marLeft w:val="640"/>
          <w:marRight w:val="0"/>
          <w:marTop w:val="0"/>
          <w:marBottom w:val="0"/>
          <w:divBdr>
            <w:top w:val="none" w:sz="0" w:space="0" w:color="auto"/>
            <w:left w:val="none" w:sz="0" w:space="0" w:color="auto"/>
            <w:bottom w:val="none" w:sz="0" w:space="0" w:color="auto"/>
            <w:right w:val="none" w:sz="0" w:space="0" w:color="auto"/>
          </w:divBdr>
        </w:div>
        <w:div w:id="883253729">
          <w:marLeft w:val="640"/>
          <w:marRight w:val="0"/>
          <w:marTop w:val="0"/>
          <w:marBottom w:val="0"/>
          <w:divBdr>
            <w:top w:val="none" w:sz="0" w:space="0" w:color="auto"/>
            <w:left w:val="none" w:sz="0" w:space="0" w:color="auto"/>
            <w:bottom w:val="none" w:sz="0" w:space="0" w:color="auto"/>
            <w:right w:val="none" w:sz="0" w:space="0" w:color="auto"/>
          </w:divBdr>
        </w:div>
        <w:div w:id="1104615485">
          <w:marLeft w:val="640"/>
          <w:marRight w:val="0"/>
          <w:marTop w:val="0"/>
          <w:marBottom w:val="0"/>
          <w:divBdr>
            <w:top w:val="none" w:sz="0" w:space="0" w:color="auto"/>
            <w:left w:val="none" w:sz="0" w:space="0" w:color="auto"/>
            <w:bottom w:val="none" w:sz="0" w:space="0" w:color="auto"/>
            <w:right w:val="none" w:sz="0" w:space="0" w:color="auto"/>
          </w:divBdr>
        </w:div>
        <w:div w:id="1669555490">
          <w:marLeft w:val="640"/>
          <w:marRight w:val="0"/>
          <w:marTop w:val="0"/>
          <w:marBottom w:val="0"/>
          <w:divBdr>
            <w:top w:val="none" w:sz="0" w:space="0" w:color="auto"/>
            <w:left w:val="none" w:sz="0" w:space="0" w:color="auto"/>
            <w:bottom w:val="none" w:sz="0" w:space="0" w:color="auto"/>
            <w:right w:val="none" w:sz="0" w:space="0" w:color="auto"/>
          </w:divBdr>
        </w:div>
        <w:div w:id="1707556918">
          <w:marLeft w:val="640"/>
          <w:marRight w:val="0"/>
          <w:marTop w:val="0"/>
          <w:marBottom w:val="0"/>
          <w:divBdr>
            <w:top w:val="none" w:sz="0" w:space="0" w:color="auto"/>
            <w:left w:val="none" w:sz="0" w:space="0" w:color="auto"/>
            <w:bottom w:val="none" w:sz="0" w:space="0" w:color="auto"/>
            <w:right w:val="none" w:sz="0" w:space="0" w:color="auto"/>
          </w:divBdr>
        </w:div>
        <w:div w:id="1843617623">
          <w:marLeft w:val="640"/>
          <w:marRight w:val="0"/>
          <w:marTop w:val="0"/>
          <w:marBottom w:val="0"/>
          <w:divBdr>
            <w:top w:val="none" w:sz="0" w:space="0" w:color="auto"/>
            <w:left w:val="none" w:sz="0" w:space="0" w:color="auto"/>
            <w:bottom w:val="none" w:sz="0" w:space="0" w:color="auto"/>
            <w:right w:val="none" w:sz="0" w:space="0" w:color="auto"/>
          </w:divBdr>
        </w:div>
        <w:div w:id="1889102929">
          <w:marLeft w:val="640"/>
          <w:marRight w:val="0"/>
          <w:marTop w:val="0"/>
          <w:marBottom w:val="0"/>
          <w:divBdr>
            <w:top w:val="none" w:sz="0" w:space="0" w:color="auto"/>
            <w:left w:val="none" w:sz="0" w:space="0" w:color="auto"/>
            <w:bottom w:val="none" w:sz="0" w:space="0" w:color="auto"/>
            <w:right w:val="none" w:sz="0" w:space="0" w:color="auto"/>
          </w:divBdr>
        </w:div>
        <w:div w:id="2127235133">
          <w:marLeft w:val="640"/>
          <w:marRight w:val="0"/>
          <w:marTop w:val="0"/>
          <w:marBottom w:val="0"/>
          <w:divBdr>
            <w:top w:val="none" w:sz="0" w:space="0" w:color="auto"/>
            <w:left w:val="none" w:sz="0" w:space="0" w:color="auto"/>
            <w:bottom w:val="none" w:sz="0" w:space="0" w:color="auto"/>
            <w:right w:val="none" w:sz="0" w:space="0" w:color="auto"/>
          </w:divBdr>
        </w:div>
      </w:divsChild>
    </w:div>
    <w:div w:id="663046058">
      <w:bodyDiv w:val="1"/>
      <w:marLeft w:val="0"/>
      <w:marRight w:val="0"/>
      <w:marTop w:val="0"/>
      <w:marBottom w:val="0"/>
      <w:divBdr>
        <w:top w:val="none" w:sz="0" w:space="0" w:color="auto"/>
        <w:left w:val="none" w:sz="0" w:space="0" w:color="auto"/>
        <w:bottom w:val="none" w:sz="0" w:space="0" w:color="auto"/>
        <w:right w:val="none" w:sz="0" w:space="0" w:color="auto"/>
      </w:divBdr>
      <w:divsChild>
        <w:div w:id="20597343">
          <w:marLeft w:val="640"/>
          <w:marRight w:val="0"/>
          <w:marTop w:val="0"/>
          <w:marBottom w:val="0"/>
          <w:divBdr>
            <w:top w:val="none" w:sz="0" w:space="0" w:color="auto"/>
            <w:left w:val="none" w:sz="0" w:space="0" w:color="auto"/>
            <w:bottom w:val="none" w:sz="0" w:space="0" w:color="auto"/>
            <w:right w:val="none" w:sz="0" w:space="0" w:color="auto"/>
          </w:divBdr>
        </w:div>
        <w:div w:id="46219928">
          <w:marLeft w:val="640"/>
          <w:marRight w:val="0"/>
          <w:marTop w:val="0"/>
          <w:marBottom w:val="0"/>
          <w:divBdr>
            <w:top w:val="none" w:sz="0" w:space="0" w:color="auto"/>
            <w:left w:val="none" w:sz="0" w:space="0" w:color="auto"/>
            <w:bottom w:val="none" w:sz="0" w:space="0" w:color="auto"/>
            <w:right w:val="none" w:sz="0" w:space="0" w:color="auto"/>
          </w:divBdr>
        </w:div>
        <w:div w:id="74671131">
          <w:marLeft w:val="640"/>
          <w:marRight w:val="0"/>
          <w:marTop w:val="0"/>
          <w:marBottom w:val="0"/>
          <w:divBdr>
            <w:top w:val="none" w:sz="0" w:space="0" w:color="auto"/>
            <w:left w:val="none" w:sz="0" w:space="0" w:color="auto"/>
            <w:bottom w:val="none" w:sz="0" w:space="0" w:color="auto"/>
            <w:right w:val="none" w:sz="0" w:space="0" w:color="auto"/>
          </w:divBdr>
        </w:div>
        <w:div w:id="119350314">
          <w:marLeft w:val="640"/>
          <w:marRight w:val="0"/>
          <w:marTop w:val="0"/>
          <w:marBottom w:val="0"/>
          <w:divBdr>
            <w:top w:val="none" w:sz="0" w:space="0" w:color="auto"/>
            <w:left w:val="none" w:sz="0" w:space="0" w:color="auto"/>
            <w:bottom w:val="none" w:sz="0" w:space="0" w:color="auto"/>
            <w:right w:val="none" w:sz="0" w:space="0" w:color="auto"/>
          </w:divBdr>
        </w:div>
        <w:div w:id="138156213">
          <w:marLeft w:val="640"/>
          <w:marRight w:val="0"/>
          <w:marTop w:val="0"/>
          <w:marBottom w:val="0"/>
          <w:divBdr>
            <w:top w:val="none" w:sz="0" w:space="0" w:color="auto"/>
            <w:left w:val="none" w:sz="0" w:space="0" w:color="auto"/>
            <w:bottom w:val="none" w:sz="0" w:space="0" w:color="auto"/>
            <w:right w:val="none" w:sz="0" w:space="0" w:color="auto"/>
          </w:divBdr>
        </w:div>
        <w:div w:id="140117046">
          <w:marLeft w:val="640"/>
          <w:marRight w:val="0"/>
          <w:marTop w:val="0"/>
          <w:marBottom w:val="0"/>
          <w:divBdr>
            <w:top w:val="none" w:sz="0" w:space="0" w:color="auto"/>
            <w:left w:val="none" w:sz="0" w:space="0" w:color="auto"/>
            <w:bottom w:val="none" w:sz="0" w:space="0" w:color="auto"/>
            <w:right w:val="none" w:sz="0" w:space="0" w:color="auto"/>
          </w:divBdr>
        </w:div>
        <w:div w:id="232618965">
          <w:marLeft w:val="640"/>
          <w:marRight w:val="0"/>
          <w:marTop w:val="0"/>
          <w:marBottom w:val="0"/>
          <w:divBdr>
            <w:top w:val="none" w:sz="0" w:space="0" w:color="auto"/>
            <w:left w:val="none" w:sz="0" w:space="0" w:color="auto"/>
            <w:bottom w:val="none" w:sz="0" w:space="0" w:color="auto"/>
            <w:right w:val="none" w:sz="0" w:space="0" w:color="auto"/>
          </w:divBdr>
        </w:div>
        <w:div w:id="253904004">
          <w:marLeft w:val="640"/>
          <w:marRight w:val="0"/>
          <w:marTop w:val="0"/>
          <w:marBottom w:val="0"/>
          <w:divBdr>
            <w:top w:val="none" w:sz="0" w:space="0" w:color="auto"/>
            <w:left w:val="none" w:sz="0" w:space="0" w:color="auto"/>
            <w:bottom w:val="none" w:sz="0" w:space="0" w:color="auto"/>
            <w:right w:val="none" w:sz="0" w:space="0" w:color="auto"/>
          </w:divBdr>
        </w:div>
        <w:div w:id="302858055">
          <w:marLeft w:val="640"/>
          <w:marRight w:val="0"/>
          <w:marTop w:val="0"/>
          <w:marBottom w:val="0"/>
          <w:divBdr>
            <w:top w:val="none" w:sz="0" w:space="0" w:color="auto"/>
            <w:left w:val="none" w:sz="0" w:space="0" w:color="auto"/>
            <w:bottom w:val="none" w:sz="0" w:space="0" w:color="auto"/>
            <w:right w:val="none" w:sz="0" w:space="0" w:color="auto"/>
          </w:divBdr>
        </w:div>
        <w:div w:id="311250470">
          <w:marLeft w:val="640"/>
          <w:marRight w:val="0"/>
          <w:marTop w:val="0"/>
          <w:marBottom w:val="0"/>
          <w:divBdr>
            <w:top w:val="none" w:sz="0" w:space="0" w:color="auto"/>
            <w:left w:val="none" w:sz="0" w:space="0" w:color="auto"/>
            <w:bottom w:val="none" w:sz="0" w:space="0" w:color="auto"/>
            <w:right w:val="none" w:sz="0" w:space="0" w:color="auto"/>
          </w:divBdr>
        </w:div>
        <w:div w:id="364911993">
          <w:marLeft w:val="640"/>
          <w:marRight w:val="0"/>
          <w:marTop w:val="0"/>
          <w:marBottom w:val="0"/>
          <w:divBdr>
            <w:top w:val="none" w:sz="0" w:space="0" w:color="auto"/>
            <w:left w:val="none" w:sz="0" w:space="0" w:color="auto"/>
            <w:bottom w:val="none" w:sz="0" w:space="0" w:color="auto"/>
            <w:right w:val="none" w:sz="0" w:space="0" w:color="auto"/>
          </w:divBdr>
        </w:div>
        <w:div w:id="477117438">
          <w:marLeft w:val="640"/>
          <w:marRight w:val="0"/>
          <w:marTop w:val="0"/>
          <w:marBottom w:val="0"/>
          <w:divBdr>
            <w:top w:val="none" w:sz="0" w:space="0" w:color="auto"/>
            <w:left w:val="none" w:sz="0" w:space="0" w:color="auto"/>
            <w:bottom w:val="none" w:sz="0" w:space="0" w:color="auto"/>
            <w:right w:val="none" w:sz="0" w:space="0" w:color="auto"/>
          </w:divBdr>
        </w:div>
        <w:div w:id="484057280">
          <w:marLeft w:val="640"/>
          <w:marRight w:val="0"/>
          <w:marTop w:val="0"/>
          <w:marBottom w:val="0"/>
          <w:divBdr>
            <w:top w:val="none" w:sz="0" w:space="0" w:color="auto"/>
            <w:left w:val="none" w:sz="0" w:space="0" w:color="auto"/>
            <w:bottom w:val="none" w:sz="0" w:space="0" w:color="auto"/>
            <w:right w:val="none" w:sz="0" w:space="0" w:color="auto"/>
          </w:divBdr>
        </w:div>
        <w:div w:id="581331226">
          <w:marLeft w:val="640"/>
          <w:marRight w:val="0"/>
          <w:marTop w:val="0"/>
          <w:marBottom w:val="0"/>
          <w:divBdr>
            <w:top w:val="none" w:sz="0" w:space="0" w:color="auto"/>
            <w:left w:val="none" w:sz="0" w:space="0" w:color="auto"/>
            <w:bottom w:val="none" w:sz="0" w:space="0" w:color="auto"/>
            <w:right w:val="none" w:sz="0" w:space="0" w:color="auto"/>
          </w:divBdr>
        </w:div>
        <w:div w:id="586891117">
          <w:marLeft w:val="640"/>
          <w:marRight w:val="0"/>
          <w:marTop w:val="0"/>
          <w:marBottom w:val="0"/>
          <w:divBdr>
            <w:top w:val="none" w:sz="0" w:space="0" w:color="auto"/>
            <w:left w:val="none" w:sz="0" w:space="0" w:color="auto"/>
            <w:bottom w:val="none" w:sz="0" w:space="0" w:color="auto"/>
            <w:right w:val="none" w:sz="0" w:space="0" w:color="auto"/>
          </w:divBdr>
        </w:div>
        <w:div w:id="628895204">
          <w:marLeft w:val="640"/>
          <w:marRight w:val="0"/>
          <w:marTop w:val="0"/>
          <w:marBottom w:val="0"/>
          <w:divBdr>
            <w:top w:val="none" w:sz="0" w:space="0" w:color="auto"/>
            <w:left w:val="none" w:sz="0" w:space="0" w:color="auto"/>
            <w:bottom w:val="none" w:sz="0" w:space="0" w:color="auto"/>
            <w:right w:val="none" w:sz="0" w:space="0" w:color="auto"/>
          </w:divBdr>
        </w:div>
        <w:div w:id="751703272">
          <w:marLeft w:val="640"/>
          <w:marRight w:val="0"/>
          <w:marTop w:val="0"/>
          <w:marBottom w:val="0"/>
          <w:divBdr>
            <w:top w:val="none" w:sz="0" w:space="0" w:color="auto"/>
            <w:left w:val="none" w:sz="0" w:space="0" w:color="auto"/>
            <w:bottom w:val="none" w:sz="0" w:space="0" w:color="auto"/>
            <w:right w:val="none" w:sz="0" w:space="0" w:color="auto"/>
          </w:divBdr>
        </w:div>
        <w:div w:id="764695519">
          <w:marLeft w:val="640"/>
          <w:marRight w:val="0"/>
          <w:marTop w:val="0"/>
          <w:marBottom w:val="0"/>
          <w:divBdr>
            <w:top w:val="none" w:sz="0" w:space="0" w:color="auto"/>
            <w:left w:val="none" w:sz="0" w:space="0" w:color="auto"/>
            <w:bottom w:val="none" w:sz="0" w:space="0" w:color="auto"/>
            <w:right w:val="none" w:sz="0" w:space="0" w:color="auto"/>
          </w:divBdr>
        </w:div>
        <w:div w:id="797840758">
          <w:marLeft w:val="640"/>
          <w:marRight w:val="0"/>
          <w:marTop w:val="0"/>
          <w:marBottom w:val="0"/>
          <w:divBdr>
            <w:top w:val="none" w:sz="0" w:space="0" w:color="auto"/>
            <w:left w:val="none" w:sz="0" w:space="0" w:color="auto"/>
            <w:bottom w:val="none" w:sz="0" w:space="0" w:color="auto"/>
            <w:right w:val="none" w:sz="0" w:space="0" w:color="auto"/>
          </w:divBdr>
        </w:div>
        <w:div w:id="855534055">
          <w:marLeft w:val="640"/>
          <w:marRight w:val="0"/>
          <w:marTop w:val="0"/>
          <w:marBottom w:val="0"/>
          <w:divBdr>
            <w:top w:val="none" w:sz="0" w:space="0" w:color="auto"/>
            <w:left w:val="none" w:sz="0" w:space="0" w:color="auto"/>
            <w:bottom w:val="none" w:sz="0" w:space="0" w:color="auto"/>
            <w:right w:val="none" w:sz="0" w:space="0" w:color="auto"/>
          </w:divBdr>
        </w:div>
        <w:div w:id="856503436">
          <w:marLeft w:val="640"/>
          <w:marRight w:val="0"/>
          <w:marTop w:val="0"/>
          <w:marBottom w:val="0"/>
          <w:divBdr>
            <w:top w:val="none" w:sz="0" w:space="0" w:color="auto"/>
            <w:left w:val="none" w:sz="0" w:space="0" w:color="auto"/>
            <w:bottom w:val="none" w:sz="0" w:space="0" w:color="auto"/>
            <w:right w:val="none" w:sz="0" w:space="0" w:color="auto"/>
          </w:divBdr>
        </w:div>
        <w:div w:id="885603214">
          <w:marLeft w:val="640"/>
          <w:marRight w:val="0"/>
          <w:marTop w:val="0"/>
          <w:marBottom w:val="0"/>
          <w:divBdr>
            <w:top w:val="none" w:sz="0" w:space="0" w:color="auto"/>
            <w:left w:val="none" w:sz="0" w:space="0" w:color="auto"/>
            <w:bottom w:val="none" w:sz="0" w:space="0" w:color="auto"/>
            <w:right w:val="none" w:sz="0" w:space="0" w:color="auto"/>
          </w:divBdr>
        </w:div>
        <w:div w:id="891647853">
          <w:marLeft w:val="640"/>
          <w:marRight w:val="0"/>
          <w:marTop w:val="0"/>
          <w:marBottom w:val="0"/>
          <w:divBdr>
            <w:top w:val="none" w:sz="0" w:space="0" w:color="auto"/>
            <w:left w:val="none" w:sz="0" w:space="0" w:color="auto"/>
            <w:bottom w:val="none" w:sz="0" w:space="0" w:color="auto"/>
            <w:right w:val="none" w:sz="0" w:space="0" w:color="auto"/>
          </w:divBdr>
        </w:div>
        <w:div w:id="962035232">
          <w:marLeft w:val="640"/>
          <w:marRight w:val="0"/>
          <w:marTop w:val="0"/>
          <w:marBottom w:val="0"/>
          <w:divBdr>
            <w:top w:val="none" w:sz="0" w:space="0" w:color="auto"/>
            <w:left w:val="none" w:sz="0" w:space="0" w:color="auto"/>
            <w:bottom w:val="none" w:sz="0" w:space="0" w:color="auto"/>
            <w:right w:val="none" w:sz="0" w:space="0" w:color="auto"/>
          </w:divBdr>
        </w:div>
        <w:div w:id="967590589">
          <w:marLeft w:val="640"/>
          <w:marRight w:val="0"/>
          <w:marTop w:val="0"/>
          <w:marBottom w:val="0"/>
          <w:divBdr>
            <w:top w:val="none" w:sz="0" w:space="0" w:color="auto"/>
            <w:left w:val="none" w:sz="0" w:space="0" w:color="auto"/>
            <w:bottom w:val="none" w:sz="0" w:space="0" w:color="auto"/>
            <w:right w:val="none" w:sz="0" w:space="0" w:color="auto"/>
          </w:divBdr>
        </w:div>
        <w:div w:id="1017391842">
          <w:marLeft w:val="640"/>
          <w:marRight w:val="0"/>
          <w:marTop w:val="0"/>
          <w:marBottom w:val="0"/>
          <w:divBdr>
            <w:top w:val="none" w:sz="0" w:space="0" w:color="auto"/>
            <w:left w:val="none" w:sz="0" w:space="0" w:color="auto"/>
            <w:bottom w:val="none" w:sz="0" w:space="0" w:color="auto"/>
            <w:right w:val="none" w:sz="0" w:space="0" w:color="auto"/>
          </w:divBdr>
        </w:div>
        <w:div w:id="1022978505">
          <w:marLeft w:val="640"/>
          <w:marRight w:val="0"/>
          <w:marTop w:val="0"/>
          <w:marBottom w:val="0"/>
          <w:divBdr>
            <w:top w:val="none" w:sz="0" w:space="0" w:color="auto"/>
            <w:left w:val="none" w:sz="0" w:space="0" w:color="auto"/>
            <w:bottom w:val="none" w:sz="0" w:space="0" w:color="auto"/>
            <w:right w:val="none" w:sz="0" w:space="0" w:color="auto"/>
          </w:divBdr>
        </w:div>
        <w:div w:id="1037697930">
          <w:marLeft w:val="640"/>
          <w:marRight w:val="0"/>
          <w:marTop w:val="0"/>
          <w:marBottom w:val="0"/>
          <w:divBdr>
            <w:top w:val="none" w:sz="0" w:space="0" w:color="auto"/>
            <w:left w:val="none" w:sz="0" w:space="0" w:color="auto"/>
            <w:bottom w:val="none" w:sz="0" w:space="0" w:color="auto"/>
            <w:right w:val="none" w:sz="0" w:space="0" w:color="auto"/>
          </w:divBdr>
        </w:div>
        <w:div w:id="1082989671">
          <w:marLeft w:val="640"/>
          <w:marRight w:val="0"/>
          <w:marTop w:val="0"/>
          <w:marBottom w:val="0"/>
          <w:divBdr>
            <w:top w:val="none" w:sz="0" w:space="0" w:color="auto"/>
            <w:left w:val="none" w:sz="0" w:space="0" w:color="auto"/>
            <w:bottom w:val="none" w:sz="0" w:space="0" w:color="auto"/>
            <w:right w:val="none" w:sz="0" w:space="0" w:color="auto"/>
          </w:divBdr>
        </w:div>
        <w:div w:id="1087462091">
          <w:marLeft w:val="640"/>
          <w:marRight w:val="0"/>
          <w:marTop w:val="0"/>
          <w:marBottom w:val="0"/>
          <w:divBdr>
            <w:top w:val="none" w:sz="0" w:space="0" w:color="auto"/>
            <w:left w:val="none" w:sz="0" w:space="0" w:color="auto"/>
            <w:bottom w:val="none" w:sz="0" w:space="0" w:color="auto"/>
            <w:right w:val="none" w:sz="0" w:space="0" w:color="auto"/>
          </w:divBdr>
        </w:div>
        <w:div w:id="1112239830">
          <w:marLeft w:val="640"/>
          <w:marRight w:val="0"/>
          <w:marTop w:val="0"/>
          <w:marBottom w:val="0"/>
          <w:divBdr>
            <w:top w:val="none" w:sz="0" w:space="0" w:color="auto"/>
            <w:left w:val="none" w:sz="0" w:space="0" w:color="auto"/>
            <w:bottom w:val="none" w:sz="0" w:space="0" w:color="auto"/>
            <w:right w:val="none" w:sz="0" w:space="0" w:color="auto"/>
          </w:divBdr>
        </w:div>
        <w:div w:id="1206990104">
          <w:marLeft w:val="640"/>
          <w:marRight w:val="0"/>
          <w:marTop w:val="0"/>
          <w:marBottom w:val="0"/>
          <w:divBdr>
            <w:top w:val="none" w:sz="0" w:space="0" w:color="auto"/>
            <w:left w:val="none" w:sz="0" w:space="0" w:color="auto"/>
            <w:bottom w:val="none" w:sz="0" w:space="0" w:color="auto"/>
            <w:right w:val="none" w:sz="0" w:space="0" w:color="auto"/>
          </w:divBdr>
        </w:div>
        <w:div w:id="1403527030">
          <w:marLeft w:val="640"/>
          <w:marRight w:val="0"/>
          <w:marTop w:val="0"/>
          <w:marBottom w:val="0"/>
          <w:divBdr>
            <w:top w:val="none" w:sz="0" w:space="0" w:color="auto"/>
            <w:left w:val="none" w:sz="0" w:space="0" w:color="auto"/>
            <w:bottom w:val="none" w:sz="0" w:space="0" w:color="auto"/>
            <w:right w:val="none" w:sz="0" w:space="0" w:color="auto"/>
          </w:divBdr>
        </w:div>
        <w:div w:id="1418672621">
          <w:marLeft w:val="640"/>
          <w:marRight w:val="0"/>
          <w:marTop w:val="0"/>
          <w:marBottom w:val="0"/>
          <w:divBdr>
            <w:top w:val="none" w:sz="0" w:space="0" w:color="auto"/>
            <w:left w:val="none" w:sz="0" w:space="0" w:color="auto"/>
            <w:bottom w:val="none" w:sz="0" w:space="0" w:color="auto"/>
            <w:right w:val="none" w:sz="0" w:space="0" w:color="auto"/>
          </w:divBdr>
        </w:div>
        <w:div w:id="1422600863">
          <w:marLeft w:val="640"/>
          <w:marRight w:val="0"/>
          <w:marTop w:val="0"/>
          <w:marBottom w:val="0"/>
          <w:divBdr>
            <w:top w:val="none" w:sz="0" w:space="0" w:color="auto"/>
            <w:left w:val="none" w:sz="0" w:space="0" w:color="auto"/>
            <w:bottom w:val="none" w:sz="0" w:space="0" w:color="auto"/>
            <w:right w:val="none" w:sz="0" w:space="0" w:color="auto"/>
          </w:divBdr>
        </w:div>
        <w:div w:id="1444034000">
          <w:marLeft w:val="640"/>
          <w:marRight w:val="0"/>
          <w:marTop w:val="0"/>
          <w:marBottom w:val="0"/>
          <w:divBdr>
            <w:top w:val="none" w:sz="0" w:space="0" w:color="auto"/>
            <w:left w:val="none" w:sz="0" w:space="0" w:color="auto"/>
            <w:bottom w:val="none" w:sz="0" w:space="0" w:color="auto"/>
            <w:right w:val="none" w:sz="0" w:space="0" w:color="auto"/>
          </w:divBdr>
        </w:div>
        <w:div w:id="1448502324">
          <w:marLeft w:val="640"/>
          <w:marRight w:val="0"/>
          <w:marTop w:val="0"/>
          <w:marBottom w:val="0"/>
          <w:divBdr>
            <w:top w:val="none" w:sz="0" w:space="0" w:color="auto"/>
            <w:left w:val="none" w:sz="0" w:space="0" w:color="auto"/>
            <w:bottom w:val="none" w:sz="0" w:space="0" w:color="auto"/>
            <w:right w:val="none" w:sz="0" w:space="0" w:color="auto"/>
          </w:divBdr>
        </w:div>
        <w:div w:id="1479035905">
          <w:marLeft w:val="640"/>
          <w:marRight w:val="0"/>
          <w:marTop w:val="0"/>
          <w:marBottom w:val="0"/>
          <w:divBdr>
            <w:top w:val="none" w:sz="0" w:space="0" w:color="auto"/>
            <w:left w:val="none" w:sz="0" w:space="0" w:color="auto"/>
            <w:bottom w:val="none" w:sz="0" w:space="0" w:color="auto"/>
            <w:right w:val="none" w:sz="0" w:space="0" w:color="auto"/>
          </w:divBdr>
        </w:div>
        <w:div w:id="1529024152">
          <w:marLeft w:val="640"/>
          <w:marRight w:val="0"/>
          <w:marTop w:val="0"/>
          <w:marBottom w:val="0"/>
          <w:divBdr>
            <w:top w:val="none" w:sz="0" w:space="0" w:color="auto"/>
            <w:left w:val="none" w:sz="0" w:space="0" w:color="auto"/>
            <w:bottom w:val="none" w:sz="0" w:space="0" w:color="auto"/>
            <w:right w:val="none" w:sz="0" w:space="0" w:color="auto"/>
          </w:divBdr>
        </w:div>
        <w:div w:id="1567033104">
          <w:marLeft w:val="640"/>
          <w:marRight w:val="0"/>
          <w:marTop w:val="0"/>
          <w:marBottom w:val="0"/>
          <w:divBdr>
            <w:top w:val="none" w:sz="0" w:space="0" w:color="auto"/>
            <w:left w:val="none" w:sz="0" w:space="0" w:color="auto"/>
            <w:bottom w:val="none" w:sz="0" w:space="0" w:color="auto"/>
            <w:right w:val="none" w:sz="0" w:space="0" w:color="auto"/>
          </w:divBdr>
        </w:div>
        <w:div w:id="1652784289">
          <w:marLeft w:val="640"/>
          <w:marRight w:val="0"/>
          <w:marTop w:val="0"/>
          <w:marBottom w:val="0"/>
          <w:divBdr>
            <w:top w:val="none" w:sz="0" w:space="0" w:color="auto"/>
            <w:left w:val="none" w:sz="0" w:space="0" w:color="auto"/>
            <w:bottom w:val="none" w:sz="0" w:space="0" w:color="auto"/>
            <w:right w:val="none" w:sz="0" w:space="0" w:color="auto"/>
          </w:divBdr>
        </w:div>
        <w:div w:id="1687711703">
          <w:marLeft w:val="640"/>
          <w:marRight w:val="0"/>
          <w:marTop w:val="0"/>
          <w:marBottom w:val="0"/>
          <w:divBdr>
            <w:top w:val="none" w:sz="0" w:space="0" w:color="auto"/>
            <w:left w:val="none" w:sz="0" w:space="0" w:color="auto"/>
            <w:bottom w:val="none" w:sz="0" w:space="0" w:color="auto"/>
            <w:right w:val="none" w:sz="0" w:space="0" w:color="auto"/>
          </w:divBdr>
        </w:div>
        <w:div w:id="1703556982">
          <w:marLeft w:val="640"/>
          <w:marRight w:val="0"/>
          <w:marTop w:val="0"/>
          <w:marBottom w:val="0"/>
          <w:divBdr>
            <w:top w:val="none" w:sz="0" w:space="0" w:color="auto"/>
            <w:left w:val="none" w:sz="0" w:space="0" w:color="auto"/>
            <w:bottom w:val="none" w:sz="0" w:space="0" w:color="auto"/>
            <w:right w:val="none" w:sz="0" w:space="0" w:color="auto"/>
          </w:divBdr>
        </w:div>
        <w:div w:id="1706901215">
          <w:marLeft w:val="640"/>
          <w:marRight w:val="0"/>
          <w:marTop w:val="0"/>
          <w:marBottom w:val="0"/>
          <w:divBdr>
            <w:top w:val="none" w:sz="0" w:space="0" w:color="auto"/>
            <w:left w:val="none" w:sz="0" w:space="0" w:color="auto"/>
            <w:bottom w:val="none" w:sz="0" w:space="0" w:color="auto"/>
            <w:right w:val="none" w:sz="0" w:space="0" w:color="auto"/>
          </w:divBdr>
        </w:div>
        <w:div w:id="1712723402">
          <w:marLeft w:val="640"/>
          <w:marRight w:val="0"/>
          <w:marTop w:val="0"/>
          <w:marBottom w:val="0"/>
          <w:divBdr>
            <w:top w:val="none" w:sz="0" w:space="0" w:color="auto"/>
            <w:left w:val="none" w:sz="0" w:space="0" w:color="auto"/>
            <w:bottom w:val="none" w:sz="0" w:space="0" w:color="auto"/>
            <w:right w:val="none" w:sz="0" w:space="0" w:color="auto"/>
          </w:divBdr>
        </w:div>
        <w:div w:id="1730033811">
          <w:marLeft w:val="640"/>
          <w:marRight w:val="0"/>
          <w:marTop w:val="0"/>
          <w:marBottom w:val="0"/>
          <w:divBdr>
            <w:top w:val="none" w:sz="0" w:space="0" w:color="auto"/>
            <w:left w:val="none" w:sz="0" w:space="0" w:color="auto"/>
            <w:bottom w:val="none" w:sz="0" w:space="0" w:color="auto"/>
            <w:right w:val="none" w:sz="0" w:space="0" w:color="auto"/>
          </w:divBdr>
        </w:div>
        <w:div w:id="1769814069">
          <w:marLeft w:val="640"/>
          <w:marRight w:val="0"/>
          <w:marTop w:val="0"/>
          <w:marBottom w:val="0"/>
          <w:divBdr>
            <w:top w:val="none" w:sz="0" w:space="0" w:color="auto"/>
            <w:left w:val="none" w:sz="0" w:space="0" w:color="auto"/>
            <w:bottom w:val="none" w:sz="0" w:space="0" w:color="auto"/>
            <w:right w:val="none" w:sz="0" w:space="0" w:color="auto"/>
          </w:divBdr>
        </w:div>
        <w:div w:id="1851531223">
          <w:marLeft w:val="640"/>
          <w:marRight w:val="0"/>
          <w:marTop w:val="0"/>
          <w:marBottom w:val="0"/>
          <w:divBdr>
            <w:top w:val="none" w:sz="0" w:space="0" w:color="auto"/>
            <w:left w:val="none" w:sz="0" w:space="0" w:color="auto"/>
            <w:bottom w:val="none" w:sz="0" w:space="0" w:color="auto"/>
            <w:right w:val="none" w:sz="0" w:space="0" w:color="auto"/>
          </w:divBdr>
        </w:div>
        <w:div w:id="1886678840">
          <w:marLeft w:val="640"/>
          <w:marRight w:val="0"/>
          <w:marTop w:val="0"/>
          <w:marBottom w:val="0"/>
          <w:divBdr>
            <w:top w:val="none" w:sz="0" w:space="0" w:color="auto"/>
            <w:left w:val="none" w:sz="0" w:space="0" w:color="auto"/>
            <w:bottom w:val="none" w:sz="0" w:space="0" w:color="auto"/>
            <w:right w:val="none" w:sz="0" w:space="0" w:color="auto"/>
          </w:divBdr>
        </w:div>
        <w:div w:id="1924950163">
          <w:marLeft w:val="640"/>
          <w:marRight w:val="0"/>
          <w:marTop w:val="0"/>
          <w:marBottom w:val="0"/>
          <w:divBdr>
            <w:top w:val="none" w:sz="0" w:space="0" w:color="auto"/>
            <w:left w:val="none" w:sz="0" w:space="0" w:color="auto"/>
            <w:bottom w:val="none" w:sz="0" w:space="0" w:color="auto"/>
            <w:right w:val="none" w:sz="0" w:space="0" w:color="auto"/>
          </w:divBdr>
        </w:div>
        <w:div w:id="1983464109">
          <w:marLeft w:val="640"/>
          <w:marRight w:val="0"/>
          <w:marTop w:val="0"/>
          <w:marBottom w:val="0"/>
          <w:divBdr>
            <w:top w:val="none" w:sz="0" w:space="0" w:color="auto"/>
            <w:left w:val="none" w:sz="0" w:space="0" w:color="auto"/>
            <w:bottom w:val="none" w:sz="0" w:space="0" w:color="auto"/>
            <w:right w:val="none" w:sz="0" w:space="0" w:color="auto"/>
          </w:divBdr>
        </w:div>
        <w:div w:id="2020935111">
          <w:marLeft w:val="640"/>
          <w:marRight w:val="0"/>
          <w:marTop w:val="0"/>
          <w:marBottom w:val="0"/>
          <w:divBdr>
            <w:top w:val="none" w:sz="0" w:space="0" w:color="auto"/>
            <w:left w:val="none" w:sz="0" w:space="0" w:color="auto"/>
            <w:bottom w:val="none" w:sz="0" w:space="0" w:color="auto"/>
            <w:right w:val="none" w:sz="0" w:space="0" w:color="auto"/>
          </w:divBdr>
        </w:div>
        <w:div w:id="2105495585">
          <w:marLeft w:val="640"/>
          <w:marRight w:val="0"/>
          <w:marTop w:val="0"/>
          <w:marBottom w:val="0"/>
          <w:divBdr>
            <w:top w:val="none" w:sz="0" w:space="0" w:color="auto"/>
            <w:left w:val="none" w:sz="0" w:space="0" w:color="auto"/>
            <w:bottom w:val="none" w:sz="0" w:space="0" w:color="auto"/>
            <w:right w:val="none" w:sz="0" w:space="0" w:color="auto"/>
          </w:divBdr>
        </w:div>
        <w:div w:id="2109767043">
          <w:marLeft w:val="640"/>
          <w:marRight w:val="0"/>
          <w:marTop w:val="0"/>
          <w:marBottom w:val="0"/>
          <w:divBdr>
            <w:top w:val="none" w:sz="0" w:space="0" w:color="auto"/>
            <w:left w:val="none" w:sz="0" w:space="0" w:color="auto"/>
            <w:bottom w:val="none" w:sz="0" w:space="0" w:color="auto"/>
            <w:right w:val="none" w:sz="0" w:space="0" w:color="auto"/>
          </w:divBdr>
        </w:div>
      </w:divsChild>
    </w:div>
    <w:div w:id="686753396">
      <w:bodyDiv w:val="1"/>
      <w:marLeft w:val="0"/>
      <w:marRight w:val="0"/>
      <w:marTop w:val="0"/>
      <w:marBottom w:val="0"/>
      <w:divBdr>
        <w:top w:val="none" w:sz="0" w:space="0" w:color="auto"/>
        <w:left w:val="none" w:sz="0" w:space="0" w:color="auto"/>
        <w:bottom w:val="none" w:sz="0" w:space="0" w:color="auto"/>
        <w:right w:val="none" w:sz="0" w:space="0" w:color="auto"/>
      </w:divBdr>
    </w:div>
    <w:div w:id="695497780">
      <w:bodyDiv w:val="1"/>
      <w:marLeft w:val="0"/>
      <w:marRight w:val="0"/>
      <w:marTop w:val="0"/>
      <w:marBottom w:val="0"/>
      <w:divBdr>
        <w:top w:val="none" w:sz="0" w:space="0" w:color="auto"/>
        <w:left w:val="none" w:sz="0" w:space="0" w:color="auto"/>
        <w:bottom w:val="none" w:sz="0" w:space="0" w:color="auto"/>
        <w:right w:val="none" w:sz="0" w:space="0" w:color="auto"/>
      </w:divBdr>
      <w:divsChild>
        <w:div w:id="26414321">
          <w:marLeft w:val="640"/>
          <w:marRight w:val="0"/>
          <w:marTop w:val="0"/>
          <w:marBottom w:val="0"/>
          <w:divBdr>
            <w:top w:val="none" w:sz="0" w:space="0" w:color="auto"/>
            <w:left w:val="none" w:sz="0" w:space="0" w:color="auto"/>
            <w:bottom w:val="none" w:sz="0" w:space="0" w:color="auto"/>
            <w:right w:val="none" w:sz="0" w:space="0" w:color="auto"/>
          </w:divBdr>
        </w:div>
        <w:div w:id="154418508">
          <w:marLeft w:val="640"/>
          <w:marRight w:val="0"/>
          <w:marTop w:val="0"/>
          <w:marBottom w:val="0"/>
          <w:divBdr>
            <w:top w:val="none" w:sz="0" w:space="0" w:color="auto"/>
            <w:left w:val="none" w:sz="0" w:space="0" w:color="auto"/>
            <w:bottom w:val="none" w:sz="0" w:space="0" w:color="auto"/>
            <w:right w:val="none" w:sz="0" w:space="0" w:color="auto"/>
          </w:divBdr>
        </w:div>
        <w:div w:id="609358005">
          <w:marLeft w:val="640"/>
          <w:marRight w:val="0"/>
          <w:marTop w:val="0"/>
          <w:marBottom w:val="0"/>
          <w:divBdr>
            <w:top w:val="none" w:sz="0" w:space="0" w:color="auto"/>
            <w:left w:val="none" w:sz="0" w:space="0" w:color="auto"/>
            <w:bottom w:val="none" w:sz="0" w:space="0" w:color="auto"/>
            <w:right w:val="none" w:sz="0" w:space="0" w:color="auto"/>
          </w:divBdr>
        </w:div>
        <w:div w:id="664283607">
          <w:marLeft w:val="640"/>
          <w:marRight w:val="0"/>
          <w:marTop w:val="0"/>
          <w:marBottom w:val="0"/>
          <w:divBdr>
            <w:top w:val="none" w:sz="0" w:space="0" w:color="auto"/>
            <w:left w:val="none" w:sz="0" w:space="0" w:color="auto"/>
            <w:bottom w:val="none" w:sz="0" w:space="0" w:color="auto"/>
            <w:right w:val="none" w:sz="0" w:space="0" w:color="auto"/>
          </w:divBdr>
        </w:div>
        <w:div w:id="790905122">
          <w:marLeft w:val="640"/>
          <w:marRight w:val="0"/>
          <w:marTop w:val="0"/>
          <w:marBottom w:val="0"/>
          <w:divBdr>
            <w:top w:val="none" w:sz="0" w:space="0" w:color="auto"/>
            <w:left w:val="none" w:sz="0" w:space="0" w:color="auto"/>
            <w:bottom w:val="none" w:sz="0" w:space="0" w:color="auto"/>
            <w:right w:val="none" w:sz="0" w:space="0" w:color="auto"/>
          </w:divBdr>
        </w:div>
        <w:div w:id="893930039">
          <w:marLeft w:val="640"/>
          <w:marRight w:val="0"/>
          <w:marTop w:val="0"/>
          <w:marBottom w:val="0"/>
          <w:divBdr>
            <w:top w:val="none" w:sz="0" w:space="0" w:color="auto"/>
            <w:left w:val="none" w:sz="0" w:space="0" w:color="auto"/>
            <w:bottom w:val="none" w:sz="0" w:space="0" w:color="auto"/>
            <w:right w:val="none" w:sz="0" w:space="0" w:color="auto"/>
          </w:divBdr>
        </w:div>
        <w:div w:id="910700628">
          <w:marLeft w:val="640"/>
          <w:marRight w:val="0"/>
          <w:marTop w:val="0"/>
          <w:marBottom w:val="0"/>
          <w:divBdr>
            <w:top w:val="none" w:sz="0" w:space="0" w:color="auto"/>
            <w:left w:val="none" w:sz="0" w:space="0" w:color="auto"/>
            <w:bottom w:val="none" w:sz="0" w:space="0" w:color="auto"/>
            <w:right w:val="none" w:sz="0" w:space="0" w:color="auto"/>
          </w:divBdr>
        </w:div>
        <w:div w:id="1043746865">
          <w:marLeft w:val="640"/>
          <w:marRight w:val="0"/>
          <w:marTop w:val="0"/>
          <w:marBottom w:val="0"/>
          <w:divBdr>
            <w:top w:val="none" w:sz="0" w:space="0" w:color="auto"/>
            <w:left w:val="none" w:sz="0" w:space="0" w:color="auto"/>
            <w:bottom w:val="none" w:sz="0" w:space="0" w:color="auto"/>
            <w:right w:val="none" w:sz="0" w:space="0" w:color="auto"/>
          </w:divBdr>
        </w:div>
        <w:div w:id="1195773374">
          <w:marLeft w:val="640"/>
          <w:marRight w:val="0"/>
          <w:marTop w:val="0"/>
          <w:marBottom w:val="0"/>
          <w:divBdr>
            <w:top w:val="none" w:sz="0" w:space="0" w:color="auto"/>
            <w:left w:val="none" w:sz="0" w:space="0" w:color="auto"/>
            <w:bottom w:val="none" w:sz="0" w:space="0" w:color="auto"/>
            <w:right w:val="none" w:sz="0" w:space="0" w:color="auto"/>
          </w:divBdr>
        </w:div>
        <w:div w:id="1199005660">
          <w:marLeft w:val="640"/>
          <w:marRight w:val="0"/>
          <w:marTop w:val="0"/>
          <w:marBottom w:val="0"/>
          <w:divBdr>
            <w:top w:val="none" w:sz="0" w:space="0" w:color="auto"/>
            <w:left w:val="none" w:sz="0" w:space="0" w:color="auto"/>
            <w:bottom w:val="none" w:sz="0" w:space="0" w:color="auto"/>
            <w:right w:val="none" w:sz="0" w:space="0" w:color="auto"/>
          </w:divBdr>
        </w:div>
        <w:div w:id="1950238273">
          <w:marLeft w:val="640"/>
          <w:marRight w:val="0"/>
          <w:marTop w:val="0"/>
          <w:marBottom w:val="0"/>
          <w:divBdr>
            <w:top w:val="none" w:sz="0" w:space="0" w:color="auto"/>
            <w:left w:val="none" w:sz="0" w:space="0" w:color="auto"/>
            <w:bottom w:val="none" w:sz="0" w:space="0" w:color="auto"/>
            <w:right w:val="none" w:sz="0" w:space="0" w:color="auto"/>
          </w:divBdr>
        </w:div>
        <w:div w:id="1987584704">
          <w:marLeft w:val="640"/>
          <w:marRight w:val="0"/>
          <w:marTop w:val="0"/>
          <w:marBottom w:val="0"/>
          <w:divBdr>
            <w:top w:val="none" w:sz="0" w:space="0" w:color="auto"/>
            <w:left w:val="none" w:sz="0" w:space="0" w:color="auto"/>
            <w:bottom w:val="none" w:sz="0" w:space="0" w:color="auto"/>
            <w:right w:val="none" w:sz="0" w:space="0" w:color="auto"/>
          </w:divBdr>
        </w:div>
      </w:divsChild>
    </w:div>
    <w:div w:id="738674747">
      <w:bodyDiv w:val="1"/>
      <w:marLeft w:val="0"/>
      <w:marRight w:val="0"/>
      <w:marTop w:val="0"/>
      <w:marBottom w:val="0"/>
      <w:divBdr>
        <w:top w:val="none" w:sz="0" w:space="0" w:color="auto"/>
        <w:left w:val="none" w:sz="0" w:space="0" w:color="auto"/>
        <w:bottom w:val="none" w:sz="0" w:space="0" w:color="auto"/>
        <w:right w:val="none" w:sz="0" w:space="0" w:color="auto"/>
      </w:divBdr>
      <w:divsChild>
        <w:div w:id="204023745">
          <w:marLeft w:val="640"/>
          <w:marRight w:val="0"/>
          <w:marTop w:val="0"/>
          <w:marBottom w:val="0"/>
          <w:divBdr>
            <w:top w:val="none" w:sz="0" w:space="0" w:color="auto"/>
            <w:left w:val="none" w:sz="0" w:space="0" w:color="auto"/>
            <w:bottom w:val="none" w:sz="0" w:space="0" w:color="auto"/>
            <w:right w:val="none" w:sz="0" w:space="0" w:color="auto"/>
          </w:divBdr>
        </w:div>
        <w:div w:id="415056023">
          <w:marLeft w:val="640"/>
          <w:marRight w:val="0"/>
          <w:marTop w:val="0"/>
          <w:marBottom w:val="0"/>
          <w:divBdr>
            <w:top w:val="none" w:sz="0" w:space="0" w:color="auto"/>
            <w:left w:val="none" w:sz="0" w:space="0" w:color="auto"/>
            <w:bottom w:val="none" w:sz="0" w:space="0" w:color="auto"/>
            <w:right w:val="none" w:sz="0" w:space="0" w:color="auto"/>
          </w:divBdr>
        </w:div>
        <w:div w:id="1243947436">
          <w:marLeft w:val="640"/>
          <w:marRight w:val="0"/>
          <w:marTop w:val="0"/>
          <w:marBottom w:val="0"/>
          <w:divBdr>
            <w:top w:val="none" w:sz="0" w:space="0" w:color="auto"/>
            <w:left w:val="none" w:sz="0" w:space="0" w:color="auto"/>
            <w:bottom w:val="none" w:sz="0" w:space="0" w:color="auto"/>
            <w:right w:val="none" w:sz="0" w:space="0" w:color="auto"/>
          </w:divBdr>
        </w:div>
        <w:div w:id="1335956884">
          <w:marLeft w:val="640"/>
          <w:marRight w:val="0"/>
          <w:marTop w:val="0"/>
          <w:marBottom w:val="0"/>
          <w:divBdr>
            <w:top w:val="none" w:sz="0" w:space="0" w:color="auto"/>
            <w:left w:val="none" w:sz="0" w:space="0" w:color="auto"/>
            <w:bottom w:val="none" w:sz="0" w:space="0" w:color="auto"/>
            <w:right w:val="none" w:sz="0" w:space="0" w:color="auto"/>
          </w:divBdr>
        </w:div>
        <w:div w:id="1376006597">
          <w:marLeft w:val="640"/>
          <w:marRight w:val="0"/>
          <w:marTop w:val="0"/>
          <w:marBottom w:val="0"/>
          <w:divBdr>
            <w:top w:val="none" w:sz="0" w:space="0" w:color="auto"/>
            <w:left w:val="none" w:sz="0" w:space="0" w:color="auto"/>
            <w:bottom w:val="none" w:sz="0" w:space="0" w:color="auto"/>
            <w:right w:val="none" w:sz="0" w:space="0" w:color="auto"/>
          </w:divBdr>
        </w:div>
        <w:div w:id="1563129996">
          <w:marLeft w:val="640"/>
          <w:marRight w:val="0"/>
          <w:marTop w:val="0"/>
          <w:marBottom w:val="0"/>
          <w:divBdr>
            <w:top w:val="none" w:sz="0" w:space="0" w:color="auto"/>
            <w:left w:val="none" w:sz="0" w:space="0" w:color="auto"/>
            <w:bottom w:val="none" w:sz="0" w:space="0" w:color="auto"/>
            <w:right w:val="none" w:sz="0" w:space="0" w:color="auto"/>
          </w:divBdr>
        </w:div>
        <w:div w:id="1606188572">
          <w:marLeft w:val="640"/>
          <w:marRight w:val="0"/>
          <w:marTop w:val="0"/>
          <w:marBottom w:val="0"/>
          <w:divBdr>
            <w:top w:val="none" w:sz="0" w:space="0" w:color="auto"/>
            <w:left w:val="none" w:sz="0" w:space="0" w:color="auto"/>
            <w:bottom w:val="none" w:sz="0" w:space="0" w:color="auto"/>
            <w:right w:val="none" w:sz="0" w:space="0" w:color="auto"/>
          </w:divBdr>
        </w:div>
        <w:div w:id="1627198388">
          <w:marLeft w:val="640"/>
          <w:marRight w:val="0"/>
          <w:marTop w:val="0"/>
          <w:marBottom w:val="0"/>
          <w:divBdr>
            <w:top w:val="none" w:sz="0" w:space="0" w:color="auto"/>
            <w:left w:val="none" w:sz="0" w:space="0" w:color="auto"/>
            <w:bottom w:val="none" w:sz="0" w:space="0" w:color="auto"/>
            <w:right w:val="none" w:sz="0" w:space="0" w:color="auto"/>
          </w:divBdr>
        </w:div>
      </w:divsChild>
    </w:div>
    <w:div w:id="740250942">
      <w:bodyDiv w:val="1"/>
      <w:marLeft w:val="0"/>
      <w:marRight w:val="0"/>
      <w:marTop w:val="0"/>
      <w:marBottom w:val="0"/>
      <w:divBdr>
        <w:top w:val="none" w:sz="0" w:space="0" w:color="auto"/>
        <w:left w:val="none" w:sz="0" w:space="0" w:color="auto"/>
        <w:bottom w:val="none" w:sz="0" w:space="0" w:color="auto"/>
        <w:right w:val="none" w:sz="0" w:space="0" w:color="auto"/>
      </w:divBdr>
      <w:divsChild>
        <w:div w:id="64106862">
          <w:marLeft w:val="640"/>
          <w:marRight w:val="0"/>
          <w:marTop w:val="0"/>
          <w:marBottom w:val="0"/>
          <w:divBdr>
            <w:top w:val="none" w:sz="0" w:space="0" w:color="auto"/>
            <w:left w:val="none" w:sz="0" w:space="0" w:color="auto"/>
            <w:bottom w:val="none" w:sz="0" w:space="0" w:color="auto"/>
            <w:right w:val="none" w:sz="0" w:space="0" w:color="auto"/>
          </w:divBdr>
        </w:div>
        <w:div w:id="148059887">
          <w:marLeft w:val="640"/>
          <w:marRight w:val="0"/>
          <w:marTop w:val="0"/>
          <w:marBottom w:val="0"/>
          <w:divBdr>
            <w:top w:val="none" w:sz="0" w:space="0" w:color="auto"/>
            <w:left w:val="none" w:sz="0" w:space="0" w:color="auto"/>
            <w:bottom w:val="none" w:sz="0" w:space="0" w:color="auto"/>
            <w:right w:val="none" w:sz="0" w:space="0" w:color="auto"/>
          </w:divBdr>
        </w:div>
        <w:div w:id="186991916">
          <w:marLeft w:val="640"/>
          <w:marRight w:val="0"/>
          <w:marTop w:val="0"/>
          <w:marBottom w:val="0"/>
          <w:divBdr>
            <w:top w:val="none" w:sz="0" w:space="0" w:color="auto"/>
            <w:left w:val="none" w:sz="0" w:space="0" w:color="auto"/>
            <w:bottom w:val="none" w:sz="0" w:space="0" w:color="auto"/>
            <w:right w:val="none" w:sz="0" w:space="0" w:color="auto"/>
          </w:divBdr>
        </w:div>
        <w:div w:id="211162682">
          <w:marLeft w:val="640"/>
          <w:marRight w:val="0"/>
          <w:marTop w:val="0"/>
          <w:marBottom w:val="0"/>
          <w:divBdr>
            <w:top w:val="none" w:sz="0" w:space="0" w:color="auto"/>
            <w:left w:val="none" w:sz="0" w:space="0" w:color="auto"/>
            <w:bottom w:val="none" w:sz="0" w:space="0" w:color="auto"/>
            <w:right w:val="none" w:sz="0" w:space="0" w:color="auto"/>
          </w:divBdr>
        </w:div>
        <w:div w:id="316153645">
          <w:marLeft w:val="640"/>
          <w:marRight w:val="0"/>
          <w:marTop w:val="0"/>
          <w:marBottom w:val="0"/>
          <w:divBdr>
            <w:top w:val="none" w:sz="0" w:space="0" w:color="auto"/>
            <w:left w:val="none" w:sz="0" w:space="0" w:color="auto"/>
            <w:bottom w:val="none" w:sz="0" w:space="0" w:color="auto"/>
            <w:right w:val="none" w:sz="0" w:space="0" w:color="auto"/>
          </w:divBdr>
        </w:div>
        <w:div w:id="397244436">
          <w:marLeft w:val="640"/>
          <w:marRight w:val="0"/>
          <w:marTop w:val="0"/>
          <w:marBottom w:val="0"/>
          <w:divBdr>
            <w:top w:val="none" w:sz="0" w:space="0" w:color="auto"/>
            <w:left w:val="none" w:sz="0" w:space="0" w:color="auto"/>
            <w:bottom w:val="none" w:sz="0" w:space="0" w:color="auto"/>
            <w:right w:val="none" w:sz="0" w:space="0" w:color="auto"/>
          </w:divBdr>
        </w:div>
        <w:div w:id="436753143">
          <w:marLeft w:val="640"/>
          <w:marRight w:val="0"/>
          <w:marTop w:val="0"/>
          <w:marBottom w:val="0"/>
          <w:divBdr>
            <w:top w:val="none" w:sz="0" w:space="0" w:color="auto"/>
            <w:left w:val="none" w:sz="0" w:space="0" w:color="auto"/>
            <w:bottom w:val="none" w:sz="0" w:space="0" w:color="auto"/>
            <w:right w:val="none" w:sz="0" w:space="0" w:color="auto"/>
          </w:divBdr>
        </w:div>
        <w:div w:id="461189596">
          <w:marLeft w:val="640"/>
          <w:marRight w:val="0"/>
          <w:marTop w:val="0"/>
          <w:marBottom w:val="0"/>
          <w:divBdr>
            <w:top w:val="none" w:sz="0" w:space="0" w:color="auto"/>
            <w:left w:val="none" w:sz="0" w:space="0" w:color="auto"/>
            <w:bottom w:val="none" w:sz="0" w:space="0" w:color="auto"/>
            <w:right w:val="none" w:sz="0" w:space="0" w:color="auto"/>
          </w:divBdr>
        </w:div>
        <w:div w:id="479882163">
          <w:marLeft w:val="640"/>
          <w:marRight w:val="0"/>
          <w:marTop w:val="0"/>
          <w:marBottom w:val="0"/>
          <w:divBdr>
            <w:top w:val="none" w:sz="0" w:space="0" w:color="auto"/>
            <w:left w:val="none" w:sz="0" w:space="0" w:color="auto"/>
            <w:bottom w:val="none" w:sz="0" w:space="0" w:color="auto"/>
            <w:right w:val="none" w:sz="0" w:space="0" w:color="auto"/>
          </w:divBdr>
        </w:div>
        <w:div w:id="506990851">
          <w:marLeft w:val="640"/>
          <w:marRight w:val="0"/>
          <w:marTop w:val="0"/>
          <w:marBottom w:val="0"/>
          <w:divBdr>
            <w:top w:val="none" w:sz="0" w:space="0" w:color="auto"/>
            <w:left w:val="none" w:sz="0" w:space="0" w:color="auto"/>
            <w:bottom w:val="none" w:sz="0" w:space="0" w:color="auto"/>
            <w:right w:val="none" w:sz="0" w:space="0" w:color="auto"/>
          </w:divBdr>
        </w:div>
        <w:div w:id="528615472">
          <w:marLeft w:val="640"/>
          <w:marRight w:val="0"/>
          <w:marTop w:val="0"/>
          <w:marBottom w:val="0"/>
          <w:divBdr>
            <w:top w:val="none" w:sz="0" w:space="0" w:color="auto"/>
            <w:left w:val="none" w:sz="0" w:space="0" w:color="auto"/>
            <w:bottom w:val="none" w:sz="0" w:space="0" w:color="auto"/>
            <w:right w:val="none" w:sz="0" w:space="0" w:color="auto"/>
          </w:divBdr>
        </w:div>
        <w:div w:id="567616242">
          <w:marLeft w:val="640"/>
          <w:marRight w:val="0"/>
          <w:marTop w:val="0"/>
          <w:marBottom w:val="0"/>
          <w:divBdr>
            <w:top w:val="none" w:sz="0" w:space="0" w:color="auto"/>
            <w:left w:val="none" w:sz="0" w:space="0" w:color="auto"/>
            <w:bottom w:val="none" w:sz="0" w:space="0" w:color="auto"/>
            <w:right w:val="none" w:sz="0" w:space="0" w:color="auto"/>
          </w:divBdr>
        </w:div>
        <w:div w:id="597640137">
          <w:marLeft w:val="640"/>
          <w:marRight w:val="0"/>
          <w:marTop w:val="0"/>
          <w:marBottom w:val="0"/>
          <w:divBdr>
            <w:top w:val="none" w:sz="0" w:space="0" w:color="auto"/>
            <w:left w:val="none" w:sz="0" w:space="0" w:color="auto"/>
            <w:bottom w:val="none" w:sz="0" w:space="0" w:color="auto"/>
            <w:right w:val="none" w:sz="0" w:space="0" w:color="auto"/>
          </w:divBdr>
        </w:div>
        <w:div w:id="608507880">
          <w:marLeft w:val="640"/>
          <w:marRight w:val="0"/>
          <w:marTop w:val="0"/>
          <w:marBottom w:val="0"/>
          <w:divBdr>
            <w:top w:val="none" w:sz="0" w:space="0" w:color="auto"/>
            <w:left w:val="none" w:sz="0" w:space="0" w:color="auto"/>
            <w:bottom w:val="none" w:sz="0" w:space="0" w:color="auto"/>
            <w:right w:val="none" w:sz="0" w:space="0" w:color="auto"/>
          </w:divBdr>
        </w:div>
        <w:div w:id="784931765">
          <w:marLeft w:val="640"/>
          <w:marRight w:val="0"/>
          <w:marTop w:val="0"/>
          <w:marBottom w:val="0"/>
          <w:divBdr>
            <w:top w:val="none" w:sz="0" w:space="0" w:color="auto"/>
            <w:left w:val="none" w:sz="0" w:space="0" w:color="auto"/>
            <w:bottom w:val="none" w:sz="0" w:space="0" w:color="auto"/>
            <w:right w:val="none" w:sz="0" w:space="0" w:color="auto"/>
          </w:divBdr>
        </w:div>
        <w:div w:id="843325542">
          <w:marLeft w:val="640"/>
          <w:marRight w:val="0"/>
          <w:marTop w:val="0"/>
          <w:marBottom w:val="0"/>
          <w:divBdr>
            <w:top w:val="none" w:sz="0" w:space="0" w:color="auto"/>
            <w:left w:val="none" w:sz="0" w:space="0" w:color="auto"/>
            <w:bottom w:val="none" w:sz="0" w:space="0" w:color="auto"/>
            <w:right w:val="none" w:sz="0" w:space="0" w:color="auto"/>
          </w:divBdr>
        </w:div>
        <w:div w:id="926377153">
          <w:marLeft w:val="640"/>
          <w:marRight w:val="0"/>
          <w:marTop w:val="0"/>
          <w:marBottom w:val="0"/>
          <w:divBdr>
            <w:top w:val="none" w:sz="0" w:space="0" w:color="auto"/>
            <w:left w:val="none" w:sz="0" w:space="0" w:color="auto"/>
            <w:bottom w:val="none" w:sz="0" w:space="0" w:color="auto"/>
            <w:right w:val="none" w:sz="0" w:space="0" w:color="auto"/>
          </w:divBdr>
        </w:div>
        <w:div w:id="985478622">
          <w:marLeft w:val="640"/>
          <w:marRight w:val="0"/>
          <w:marTop w:val="0"/>
          <w:marBottom w:val="0"/>
          <w:divBdr>
            <w:top w:val="none" w:sz="0" w:space="0" w:color="auto"/>
            <w:left w:val="none" w:sz="0" w:space="0" w:color="auto"/>
            <w:bottom w:val="none" w:sz="0" w:space="0" w:color="auto"/>
            <w:right w:val="none" w:sz="0" w:space="0" w:color="auto"/>
          </w:divBdr>
        </w:div>
        <w:div w:id="1097213412">
          <w:marLeft w:val="640"/>
          <w:marRight w:val="0"/>
          <w:marTop w:val="0"/>
          <w:marBottom w:val="0"/>
          <w:divBdr>
            <w:top w:val="none" w:sz="0" w:space="0" w:color="auto"/>
            <w:left w:val="none" w:sz="0" w:space="0" w:color="auto"/>
            <w:bottom w:val="none" w:sz="0" w:space="0" w:color="auto"/>
            <w:right w:val="none" w:sz="0" w:space="0" w:color="auto"/>
          </w:divBdr>
        </w:div>
        <w:div w:id="1104574546">
          <w:marLeft w:val="640"/>
          <w:marRight w:val="0"/>
          <w:marTop w:val="0"/>
          <w:marBottom w:val="0"/>
          <w:divBdr>
            <w:top w:val="none" w:sz="0" w:space="0" w:color="auto"/>
            <w:left w:val="none" w:sz="0" w:space="0" w:color="auto"/>
            <w:bottom w:val="none" w:sz="0" w:space="0" w:color="auto"/>
            <w:right w:val="none" w:sz="0" w:space="0" w:color="auto"/>
          </w:divBdr>
        </w:div>
        <w:div w:id="1134180418">
          <w:marLeft w:val="640"/>
          <w:marRight w:val="0"/>
          <w:marTop w:val="0"/>
          <w:marBottom w:val="0"/>
          <w:divBdr>
            <w:top w:val="none" w:sz="0" w:space="0" w:color="auto"/>
            <w:left w:val="none" w:sz="0" w:space="0" w:color="auto"/>
            <w:bottom w:val="none" w:sz="0" w:space="0" w:color="auto"/>
            <w:right w:val="none" w:sz="0" w:space="0" w:color="auto"/>
          </w:divBdr>
        </w:div>
        <w:div w:id="1166163851">
          <w:marLeft w:val="640"/>
          <w:marRight w:val="0"/>
          <w:marTop w:val="0"/>
          <w:marBottom w:val="0"/>
          <w:divBdr>
            <w:top w:val="none" w:sz="0" w:space="0" w:color="auto"/>
            <w:left w:val="none" w:sz="0" w:space="0" w:color="auto"/>
            <w:bottom w:val="none" w:sz="0" w:space="0" w:color="auto"/>
            <w:right w:val="none" w:sz="0" w:space="0" w:color="auto"/>
          </w:divBdr>
        </w:div>
        <w:div w:id="1212618058">
          <w:marLeft w:val="640"/>
          <w:marRight w:val="0"/>
          <w:marTop w:val="0"/>
          <w:marBottom w:val="0"/>
          <w:divBdr>
            <w:top w:val="none" w:sz="0" w:space="0" w:color="auto"/>
            <w:left w:val="none" w:sz="0" w:space="0" w:color="auto"/>
            <w:bottom w:val="none" w:sz="0" w:space="0" w:color="auto"/>
            <w:right w:val="none" w:sz="0" w:space="0" w:color="auto"/>
          </w:divBdr>
        </w:div>
        <w:div w:id="1218931118">
          <w:marLeft w:val="640"/>
          <w:marRight w:val="0"/>
          <w:marTop w:val="0"/>
          <w:marBottom w:val="0"/>
          <w:divBdr>
            <w:top w:val="none" w:sz="0" w:space="0" w:color="auto"/>
            <w:left w:val="none" w:sz="0" w:space="0" w:color="auto"/>
            <w:bottom w:val="none" w:sz="0" w:space="0" w:color="auto"/>
            <w:right w:val="none" w:sz="0" w:space="0" w:color="auto"/>
          </w:divBdr>
        </w:div>
        <w:div w:id="1241403106">
          <w:marLeft w:val="640"/>
          <w:marRight w:val="0"/>
          <w:marTop w:val="0"/>
          <w:marBottom w:val="0"/>
          <w:divBdr>
            <w:top w:val="none" w:sz="0" w:space="0" w:color="auto"/>
            <w:left w:val="none" w:sz="0" w:space="0" w:color="auto"/>
            <w:bottom w:val="none" w:sz="0" w:space="0" w:color="auto"/>
            <w:right w:val="none" w:sz="0" w:space="0" w:color="auto"/>
          </w:divBdr>
        </w:div>
        <w:div w:id="1256401215">
          <w:marLeft w:val="640"/>
          <w:marRight w:val="0"/>
          <w:marTop w:val="0"/>
          <w:marBottom w:val="0"/>
          <w:divBdr>
            <w:top w:val="none" w:sz="0" w:space="0" w:color="auto"/>
            <w:left w:val="none" w:sz="0" w:space="0" w:color="auto"/>
            <w:bottom w:val="none" w:sz="0" w:space="0" w:color="auto"/>
            <w:right w:val="none" w:sz="0" w:space="0" w:color="auto"/>
          </w:divBdr>
        </w:div>
        <w:div w:id="1315376438">
          <w:marLeft w:val="640"/>
          <w:marRight w:val="0"/>
          <w:marTop w:val="0"/>
          <w:marBottom w:val="0"/>
          <w:divBdr>
            <w:top w:val="none" w:sz="0" w:space="0" w:color="auto"/>
            <w:left w:val="none" w:sz="0" w:space="0" w:color="auto"/>
            <w:bottom w:val="none" w:sz="0" w:space="0" w:color="auto"/>
            <w:right w:val="none" w:sz="0" w:space="0" w:color="auto"/>
          </w:divBdr>
        </w:div>
        <w:div w:id="1392921769">
          <w:marLeft w:val="640"/>
          <w:marRight w:val="0"/>
          <w:marTop w:val="0"/>
          <w:marBottom w:val="0"/>
          <w:divBdr>
            <w:top w:val="none" w:sz="0" w:space="0" w:color="auto"/>
            <w:left w:val="none" w:sz="0" w:space="0" w:color="auto"/>
            <w:bottom w:val="none" w:sz="0" w:space="0" w:color="auto"/>
            <w:right w:val="none" w:sz="0" w:space="0" w:color="auto"/>
          </w:divBdr>
        </w:div>
        <w:div w:id="1423259772">
          <w:marLeft w:val="640"/>
          <w:marRight w:val="0"/>
          <w:marTop w:val="0"/>
          <w:marBottom w:val="0"/>
          <w:divBdr>
            <w:top w:val="none" w:sz="0" w:space="0" w:color="auto"/>
            <w:left w:val="none" w:sz="0" w:space="0" w:color="auto"/>
            <w:bottom w:val="none" w:sz="0" w:space="0" w:color="auto"/>
            <w:right w:val="none" w:sz="0" w:space="0" w:color="auto"/>
          </w:divBdr>
        </w:div>
        <w:div w:id="1441221348">
          <w:marLeft w:val="640"/>
          <w:marRight w:val="0"/>
          <w:marTop w:val="0"/>
          <w:marBottom w:val="0"/>
          <w:divBdr>
            <w:top w:val="none" w:sz="0" w:space="0" w:color="auto"/>
            <w:left w:val="none" w:sz="0" w:space="0" w:color="auto"/>
            <w:bottom w:val="none" w:sz="0" w:space="0" w:color="auto"/>
            <w:right w:val="none" w:sz="0" w:space="0" w:color="auto"/>
          </w:divBdr>
        </w:div>
        <w:div w:id="1497111656">
          <w:marLeft w:val="640"/>
          <w:marRight w:val="0"/>
          <w:marTop w:val="0"/>
          <w:marBottom w:val="0"/>
          <w:divBdr>
            <w:top w:val="none" w:sz="0" w:space="0" w:color="auto"/>
            <w:left w:val="none" w:sz="0" w:space="0" w:color="auto"/>
            <w:bottom w:val="none" w:sz="0" w:space="0" w:color="auto"/>
            <w:right w:val="none" w:sz="0" w:space="0" w:color="auto"/>
          </w:divBdr>
        </w:div>
        <w:div w:id="1499927599">
          <w:marLeft w:val="640"/>
          <w:marRight w:val="0"/>
          <w:marTop w:val="0"/>
          <w:marBottom w:val="0"/>
          <w:divBdr>
            <w:top w:val="none" w:sz="0" w:space="0" w:color="auto"/>
            <w:left w:val="none" w:sz="0" w:space="0" w:color="auto"/>
            <w:bottom w:val="none" w:sz="0" w:space="0" w:color="auto"/>
            <w:right w:val="none" w:sz="0" w:space="0" w:color="auto"/>
          </w:divBdr>
        </w:div>
        <w:div w:id="1594506382">
          <w:marLeft w:val="640"/>
          <w:marRight w:val="0"/>
          <w:marTop w:val="0"/>
          <w:marBottom w:val="0"/>
          <w:divBdr>
            <w:top w:val="none" w:sz="0" w:space="0" w:color="auto"/>
            <w:left w:val="none" w:sz="0" w:space="0" w:color="auto"/>
            <w:bottom w:val="none" w:sz="0" w:space="0" w:color="auto"/>
            <w:right w:val="none" w:sz="0" w:space="0" w:color="auto"/>
          </w:divBdr>
        </w:div>
        <w:div w:id="1626110446">
          <w:marLeft w:val="640"/>
          <w:marRight w:val="0"/>
          <w:marTop w:val="0"/>
          <w:marBottom w:val="0"/>
          <w:divBdr>
            <w:top w:val="none" w:sz="0" w:space="0" w:color="auto"/>
            <w:left w:val="none" w:sz="0" w:space="0" w:color="auto"/>
            <w:bottom w:val="none" w:sz="0" w:space="0" w:color="auto"/>
            <w:right w:val="none" w:sz="0" w:space="0" w:color="auto"/>
          </w:divBdr>
        </w:div>
        <w:div w:id="1649244145">
          <w:marLeft w:val="640"/>
          <w:marRight w:val="0"/>
          <w:marTop w:val="0"/>
          <w:marBottom w:val="0"/>
          <w:divBdr>
            <w:top w:val="none" w:sz="0" w:space="0" w:color="auto"/>
            <w:left w:val="none" w:sz="0" w:space="0" w:color="auto"/>
            <w:bottom w:val="none" w:sz="0" w:space="0" w:color="auto"/>
            <w:right w:val="none" w:sz="0" w:space="0" w:color="auto"/>
          </w:divBdr>
        </w:div>
        <w:div w:id="1719551170">
          <w:marLeft w:val="640"/>
          <w:marRight w:val="0"/>
          <w:marTop w:val="0"/>
          <w:marBottom w:val="0"/>
          <w:divBdr>
            <w:top w:val="none" w:sz="0" w:space="0" w:color="auto"/>
            <w:left w:val="none" w:sz="0" w:space="0" w:color="auto"/>
            <w:bottom w:val="none" w:sz="0" w:space="0" w:color="auto"/>
            <w:right w:val="none" w:sz="0" w:space="0" w:color="auto"/>
          </w:divBdr>
        </w:div>
        <w:div w:id="1785036495">
          <w:marLeft w:val="640"/>
          <w:marRight w:val="0"/>
          <w:marTop w:val="0"/>
          <w:marBottom w:val="0"/>
          <w:divBdr>
            <w:top w:val="none" w:sz="0" w:space="0" w:color="auto"/>
            <w:left w:val="none" w:sz="0" w:space="0" w:color="auto"/>
            <w:bottom w:val="none" w:sz="0" w:space="0" w:color="auto"/>
            <w:right w:val="none" w:sz="0" w:space="0" w:color="auto"/>
          </w:divBdr>
        </w:div>
        <w:div w:id="1795320675">
          <w:marLeft w:val="640"/>
          <w:marRight w:val="0"/>
          <w:marTop w:val="0"/>
          <w:marBottom w:val="0"/>
          <w:divBdr>
            <w:top w:val="none" w:sz="0" w:space="0" w:color="auto"/>
            <w:left w:val="none" w:sz="0" w:space="0" w:color="auto"/>
            <w:bottom w:val="none" w:sz="0" w:space="0" w:color="auto"/>
            <w:right w:val="none" w:sz="0" w:space="0" w:color="auto"/>
          </w:divBdr>
        </w:div>
        <w:div w:id="1861578510">
          <w:marLeft w:val="640"/>
          <w:marRight w:val="0"/>
          <w:marTop w:val="0"/>
          <w:marBottom w:val="0"/>
          <w:divBdr>
            <w:top w:val="none" w:sz="0" w:space="0" w:color="auto"/>
            <w:left w:val="none" w:sz="0" w:space="0" w:color="auto"/>
            <w:bottom w:val="none" w:sz="0" w:space="0" w:color="auto"/>
            <w:right w:val="none" w:sz="0" w:space="0" w:color="auto"/>
          </w:divBdr>
        </w:div>
        <w:div w:id="1922644458">
          <w:marLeft w:val="640"/>
          <w:marRight w:val="0"/>
          <w:marTop w:val="0"/>
          <w:marBottom w:val="0"/>
          <w:divBdr>
            <w:top w:val="none" w:sz="0" w:space="0" w:color="auto"/>
            <w:left w:val="none" w:sz="0" w:space="0" w:color="auto"/>
            <w:bottom w:val="none" w:sz="0" w:space="0" w:color="auto"/>
            <w:right w:val="none" w:sz="0" w:space="0" w:color="auto"/>
          </w:divBdr>
        </w:div>
        <w:div w:id="2046902592">
          <w:marLeft w:val="640"/>
          <w:marRight w:val="0"/>
          <w:marTop w:val="0"/>
          <w:marBottom w:val="0"/>
          <w:divBdr>
            <w:top w:val="none" w:sz="0" w:space="0" w:color="auto"/>
            <w:left w:val="none" w:sz="0" w:space="0" w:color="auto"/>
            <w:bottom w:val="none" w:sz="0" w:space="0" w:color="auto"/>
            <w:right w:val="none" w:sz="0" w:space="0" w:color="auto"/>
          </w:divBdr>
        </w:div>
        <w:div w:id="2097511497">
          <w:marLeft w:val="640"/>
          <w:marRight w:val="0"/>
          <w:marTop w:val="0"/>
          <w:marBottom w:val="0"/>
          <w:divBdr>
            <w:top w:val="none" w:sz="0" w:space="0" w:color="auto"/>
            <w:left w:val="none" w:sz="0" w:space="0" w:color="auto"/>
            <w:bottom w:val="none" w:sz="0" w:space="0" w:color="auto"/>
            <w:right w:val="none" w:sz="0" w:space="0" w:color="auto"/>
          </w:divBdr>
        </w:div>
      </w:divsChild>
    </w:div>
    <w:div w:id="740835781">
      <w:bodyDiv w:val="1"/>
      <w:marLeft w:val="0"/>
      <w:marRight w:val="0"/>
      <w:marTop w:val="0"/>
      <w:marBottom w:val="0"/>
      <w:divBdr>
        <w:top w:val="none" w:sz="0" w:space="0" w:color="auto"/>
        <w:left w:val="none" w:sz="0" w:space="0" w:color="auto"/>
        <w:bottom w:val="none" w:sz="0" w:space="0" w:color="auto"/>
        <w:right w:val="none" w:sz="0" w:space="0" w:color="auto"/>
      </w:divBdr>
      <w:divsChild>
        <w:div w:id="10300848">
          <w:marLeft w:val="640"/>
          <w:marRight w:val="0"/>
          <w:marTop w:val="0"/>
          <w:marBottom w:val="0"/>
          <w:divBdr>
            <w:top w:val="none" w:sz="0" w:space="0" w:color="auto"/>
            <w:left w:val="none" w:sz="0" w:space="0" w:color="auto"/>
            <w:bottom w:val="none" w:sz="0" w:space="0" w:color="auto"/>
            <w:right w:val="none" w:sz="0" w:space="0" w:color="auto"/>
          </w:divBdr>
        </w:div>
        <w:div w:id="47263162">
          <w:marLeft w:val="640"/>
          <w:marRight w:val="0"/>
          <w:marTop w:val="0"/>
          <w:marBottom w:val="0"/>
          <w:divBdr>
            <w:top w:val="none" w:sz="0" w:space="0" w:color="auto"/>
            <w:left w:val="none" w:sz="0" w:space="0" w:color="auto"/>
            <w:bottom w:val="none" w:sz="0" w:space="0" w:color="auto"/>
            <w:right w:val="none" w:sz="0" w:space="0" w:color="auto"/>
          </w:divBdr>
        </w:div>
        <w:div w:id="98111691">
          <w:marLeft w:val="640"/>
          <w:marRight w:val="0"/>
          <w:marTop w:val="0"/>
          <w:marBottom w:val="0"/>
          <w:divBdr>
            <w:top w:val="none" w:sz="0" w:space="0" w:color="auto"/>
            <w:left w:val="none" w:sz="0" w:space="0" w:color="auto"/>
            <w:bottom w:val="none" w:sz="0" w:space="0" w:color="auto"/>
            <w:right w:val="none" w:sz="0" w:space="0" w:color="auto"/>
          </w:divBdr>
        </w:div>
        <w:div w:id="237062625">
          <w:marLeft w:val="640"/>
          <w:marRight w:val="0"/>
          <w:marTop w:val="0"/>
          <w:marBottom w:val="0"/>
          <w:divBdr>
            <w:top w:val="none" w:sz="0" w:space="0" w:color="auto"/>
            <w:left w:val="none" w:sz="0" w:space="0" w:color="auto"/>
            <w:bottom w:val="none" w:sz="0" w:space="0" w:color="auto"/>
            <w:right w:val="none" w:sz="0" w:space="0" w:color="auto"/>
          </w:divBdr>
        </w:div>
        <w:div w:id="372971650">
          <w:marLeft w:val="640"/>
          <w:marRight w:val="0"/>
          <w:marTop w:val="0"/>
          <w:marBottom w:val="0"/>
          <w:divBdr>
            <w:top w:val="none" w:sz="0" w:space="0" w:color="auto"/>
            <w:left w:val="none" w:sz="0" w:space="0" w:color="auto"/>
            <w:bottom w:val="none" w:sz="0" w:space="0" w:color="auto"/>
            <w:right w:val="none" w:sz="0" w:space="0" w:color="auto"/>
          </w:divBdr>
        </w:div>
        <w:div w:id="526912279">
          <w:marLeft w:val="640"/>
          <w:marRight w:val="0"/>
          <w:marTop w:val="0"/>
          <w:marBottom w:val="0"/>
          <w:divBdr>
            <w:top w:val="none" w:sz="0" w:space="0" w:color="auto"/>
            <w:left w:val="none" w:sz="0" w:space="0" w:color="auto"/>
            <w:bottom w:val="none" w:sz="0" w:space="0" w:color="auto"/>
            <w:right w:val="none" w:sz="0" w:space="0" w:color="auto"/>
          </w:divBdr>
        </w:div>
        <w:div w:id="783840116">
          <w:marLeft w:val="640"/>
          <w:marRight w:val="0"/>
          <w:marTop w:val="0"/>
          <w:marBottom w:val="0"/>
          <w:divBdr>
            <w:top w:val="none" w:sz="0" w:space="0" w:color="auto"/>
            <w:left w:val="none" w:sz="0" w:space="0" w:color="auto"/>
            <w:bottom w:val="none" w:sz="0" w:space="0" w:color="auto"/>
            <w:right w:val="none" w:sz="0" w:space="0" w:color="auto"/>
          </w:divBdr>
        </w:div>
        <w:div w:id="972515104">
          <w:marLeft w:val="640"/>
          <w:marRight w:val="0"/>
          <w:marTop w:val="0"/>
          <w:marBottom w:val="0"/>
          <w:divBdr>
            <w:top w:val="none" w:sz="0" w:space="0" w:color="auto"/>
            <w:left w:val="none" w:sz="0" w:space="0" w:color="auto"/>
            <w:bottom w:val="none" w:sz="0" w:space="0" w:color="auto"/>
            <w:right w:val="none" w:sz="0" w:space="0" w:color="auto"/>
          </w:divBdr>
        </w:div>
        <w:div w:id="999967757">
          <w:marLeft w:val="640"/>
          <w:marRight w:val="0"/>
          <w:marTop w:val="0"/>
          <w:marBottom w:val="0"/>
          <w:divBdr>
            <w:top w:val="none" w:sz="0" w:space="0" w:color="auto"/>
            <w:left w:val="none" w:sz="0" w:space="0" w:color="auto"/>
            <w:bottom w:val="none" w:sz="0" w:space="0" w:color="auto"/>
            <w:right w:val="none" w:sz="0" w:space="0" w:color="auto"/>
          </w:divBdr>
        </w:div>
        <w:div w:id="1044256715">
          <w:marLeft w:val="640"/>
          <w:marRight w:val="0"/>
          <w:marTop w:val="0"/>
          <w:marBottom w:val="0"/>
          <w:divBdr>
            <w:top w:val="none" w:sz="0" w:space="0" w:color="auto"/>
            <w:left w:val="none" w:sz="0" w:space="0" w:color="auto"/>
            <w:bottom w:val="none" w:sz="0" w:space="0" w:color="auto"/>
            <w:right w:val="none" w:sz="0" w:space="0" w:color="auto"/>
          </w:divBdr>
        </w:div>
        <w:div w:id="1097561251">
          <w:marLeft w:val="640"/>
          <w:marRight w:val="0"/>
          <w:marTop w:val="0"/>
          <w:marBottom w:val="0"/>
          <w:divBdr>
            <w:top w:val="none" w:sz="0" w:space="0" w:color="auto"/>
            <w:left w:val="none" w:sz="0" w:space="0" w:color="auto"/>
            <w:bottom w:val="none" w:sz="0" w:space="0" w:color="auto"/>
            <w:right w:val="none" w:sz="0" w:space="0" w:color="auto"/>
          </w:divBdr>
        </w:div>
        <w:div w:id="1140226409">
          <w:marLeft w:val="640"/>
          <w:marRight w:val="0"/>
          <w:marTop w:val="0"/>
          <w:marBottom w:val="0"/>
          <w:divBdr>
            <w:top w:val="none" w:sz="0" w:space="0" w:color="auto"/>
            <w:left w:val="none" w:sz="0" w:space="0" w:color="auto"/>
            <w:bottom w:val="none" w:sz="0" w:space="0" w:color="auto"/>
            <w:right w:val="none" w:sz="0" w:space="0" w:color="auto"/>
          </w:divBdr>
        </w:div>
        <w:div w:id="1168786311">
          <w:marLeft w:val="640"/>
          <w:marRight w:val="0"/>
          <w:marTop w:val="0"/>
          <w:marBottom w:val="0"/>
          <w:divBdr>
            <w:top w:val="none" w:sz="0" w:space="0" w:color="auto"/>
            <w:left w:val="none" w:sz="0" w:space="0" w:color="auto"/>
            <w:bottom w:val="none" w:sz="0" w:space="0" w:color="auto"/>
            <w:right w:val="none" w:sz="0" w:space="0" w:color="auto"/>
          </w:divBdr>
        </w:div>
        <w:div w:id="1189754787">
          <w:marLeft w:val="640"/>
          <w:marRight w:val="0"/>
          <w:marTop w:val="0"/>
          <w:marBottom w:val="0"/>
          <w:divBdr>
            <w:top w:val="none" w:sz="0" w:space="0" w:color="auto"/>
            <w:left w:val="none" w:sz="0" w:space="0" w:color="auto"/>
            <w:bottom w:val="none" w:sz="0" w:space="0" w:color="auto"/>
            <w:right w:val="none" w:sz="0" w:space="0" w:color="auto"/>
          </w:divBdr>
        </w:div>
        <w:div w:id="1287079474">
          <w:marLeft w:val="640"/>
          <w:marRight w:val="0"/>
          <w:marTop w:val="0"/>
          <w:marBottom w:val="0"/>
          <w:divBdr>
            <w:top w:val="none" w:sz="0" w:space="0" w:color="auto"/>
            <w:left w:val="none" w:sz="0" w:space="0" w:color="auto"/>
            <w:bottom w:val="none" w:sz="0" w:space="0" w:color="auto"/>
            <w:right w:val="none" w:sz="0" w:space="0" w:color="auto"/>
          </w:divBdr>
        </w:div>
        <w:div w:id="1400329500">
          <w:marLeft w:val="640"/>
          <w:marRight w:val="0"/>
          <w:marTop w:val="0"/>
          <w:marBottom w:val="0"/>
          <w:divBdr>
            <w:top w:val="none" w:sz="0" w:space="0" w:color="auto"/>
            <w:left w:val="none" w:sz="0" w:space="0" w:color="auto"/>
            <w:bottom w:val="none" w:sz="0" w:space="0" w:color="auto"/>
            <w:right w:val="none" w:sz="0" w:space="0" w:color="auto"/>
          </w:divBdr>
        </w:div>
        <w:div w:id="1423837635">
          <w:marLeft w:val="640"/>
          <w:marRight w:val="0"/>
          <w:marTop w:val="0"/>
          <w:marBottom w:val="0"/>
          <w:divBdr>
            <w:top w:val="none" w:sz="0" w:space="0" w:color="auto"/>
            <w:left w:val="none" w:sz="0" w:space="0" w:color="auto"/>
            <w:bottom w:val="none" w:sz="0" w:space="0" w:color="auto"/>
            <w:right w:val="none" w:sz="0" w:space="0" w:color="auto"/>
          </w:divBdr>
        </w:div>
        <w:div w:id="1491868981">
          <w:marLeft w:val="640"/>
          <w:marRight w:val="0"/>
          <w:marTop w:val="0"/>
          <w:marBottom w:val="0"/>
          <w:divBdr>
            <w:top w:val="none" w:sz="0" w:space="0" w:color="auto"/>
            <w:left w:val="none" w:sz="0" w:space="0" w:color="auto"/>
            <w:bottom w:val="none" w:sz="0" w:space="0" w:color="auto"/>
            <w:right w:val="none" w:sz="0" w:space="0" w:color="auto"/>
          </w:divBdr>
        </w:div>
        <w:div w:id="1551578918">
          <w:marLeft w:val="640"/>
          <w:marRight w:val="0"/>
          <w:marTop w:val="0"/>
          <w:marBottom w:val="0"/>
          <w:divBdr>
            <w:top w:val="none" w:sz="0" w:space="0" w:color="auto"/>
            <w:left w:val="none" w:sz="0" w:space="0" w:color="auto"/>
            <w:bottom w:val="none" w:sz="0" w:space="0" w:color="auto"/>
            <w:right w:val="none" w:sz="0" w:space="0" w:color="auto"/>
          </w:divBdr>
        </w:div>
        <w:div w:id="1575386330">
          <w:marLeft w:val="640"/>
          <w:marRight w:val="0"/>
          <w:marTop w:val="0"/>
          <w:marBottom w:val="0"/>
          <w:divBdr>
            <w:top w:val="none" w:sz="0" w:space="0" w:color="auto"/>
            <w:left w:val="none" w:sz="0" w:space="0" w:color="auto"/>
            <w:bottom w:val="none" w:sz="0" w:space="0" w:color="auto"/>
            <w:right w:val="none" w:sz="0" w:space="0" w:color="auto"/>
          </w:divBdr>
        </w:div>
        <w:div w:id="1671524706">
          <w:marLeft w:val="640"/>
          <w:marRight w:val="0"/>
          <w:marTop w:val="0"/>
          <w:marBottom w:val="0"/>
          <w:divBdr>
            <w:top w:val="none" w:sz="0" w:space="0" w:color="auto"/>
            <w:left w:val="none" w:sz="0" w:space="0" w:color="auto"/>
            <w:bottom w:val="none" w:sz="0" w:space="0" w:color="auto"/>
            <w:right w:val="none" w:sz="0" w:space="0" w:color="auto"/>
          </w:divBdr>
        </w:div>
        <w:div w:id="1949920802">
          <w:marLeft w:val="640"/>
          <w:marRight w:val="0"/>
          <w:marTop w:val="0"/>
          <w:marBottom w:val="0"/>
          <w:divBdr>
            <w:top w:val="none" w:sz="0" w:space="0" w:color="auto"/>
            <w:left w:val="none" w:sz="0" w:space="0" w:color="auto"/>
            <w:bottom w:val="none" w:sz="0" w:space="0" w:color="auto"/>
            <w:right w:val="none" w:sz="0" w:space="0" w:color="auto"/>
          </w:divBdr>
        </w:div>
        <w:div w:id="1981228821">
          <w:marLeft w:val="640"/>
          <w:marRight w:val="0"/>
          <w:marTop w:val="0"/>
          <w:marBottom w:val="0"/>
          <w:divBdr>
            <w:top w:val="none" w:sz="0" w:space="0" w:color="auto"/>
            <w:left w:val="none" w:sz="0" w:space="0" w:color="auto"/>
            <w:bottom w:val="none" w:sz="0" w:space="0" w:color="auto"/>
            <w:right w:val="none" w:sz="0" w:space="0" w:color="auto"/>
          </w:divBdr>
        </w:div>
        <w:div w:id="2144420606">
          <w:marLeft w:val="640"/>
          <w:marRight w:val="0"/>
          <w:marTop w:val="0"/>
          <w:marBottom w:val="0"/>
          <w:divBdr>
            <w:top w:val="none" w:sz="0" w:space="0" w:color="auto"/>
            <w:left w:val="none" w:sz="0" w:space="0" w:color="auto"/>
            <w:bottom w:val="none" w:sz="0" w:space="0" w:color="auto"/>
            <w:right w:val="none" w:sz="0" w:space="0" w:color="auto"/>
          </w:divBdr>
        </w:div>
      </w:divsChild>
    </w:div>
    <w:div w:id="747074915">
      <w:bodyDiv w:val="1"/>
      <w:marLeft w:val="0"/>
      <w:marRight w:val="0"/>
      <w:marTop w:val="0"/>
      <w:marBottom w:val="0"/>
      <w:divBdr>
        <w:top w:val="none" w:sz="0" w:space="0" w:color="auto"/>
        <w:left w:val="none" w:sz="0" w:space="0" w:color="auto"/>
        <w:bottom w:val="none" w:sz="0" w:space="0" w:color="auto"/>
        <w:right w:val="none" w:sz="0" w:space="0" w:color="auto"/>
      </w:divBdr>
      <w:divsChild>
        <w:div w:id="86314182">
          <w:marLeft w:val="640"/>
          <w:marRight w:val="0"/>
          <w:marTop w:val="0"/>
          <w:marBottom w:val="0"/>
          <w:divBdr>
            <w:top w:val="none" w:sz="0" w:space="0" w:color="auto"/>
            <w:left w:val="none" w:sz="0" w:space="0" w:color="auto"/>
            <w:bottom w:val="none" w:sz="0" w:space="0" w:color="auto"/>
            <w:right w:val="none" w:sz="0" w:space="0" w:color="auto"/>
          </w:divBdr>
        </w:div>
        <w:div w:id="180704516">
          <w:marLeft w:val="640"/>
          <w:marRight w:val="0"/>
          <w:marTop w:val="0"/>
          <w:marBottom w:val="0"/>
          <w:divBdr>
            <w:top w:val="none" w:sz="0" w:space="0" w:color="auto"/>
            <w:left w:val="none" w:sz="0" w:space="0" w:color="auto"/>
            <w:bottom w:val="none" w:sz="0" w:space="0" w:color="auto"/>
            <w:right w:val="none" w:sz="0" w:space="0" w:color="auto"/>
          </w:divBdr>
        </w:div>
        <w:div w:id="276452247">
          <w:marLeft w:val="640"/>
          <w:marRight w:val="0"/>
          <w:marTop w:val="0"/>
          <w:marBottom w:val="0"/>
          <w:divBdr>
            <w:top w:val="none" w:sz="0" w:space="0" w:color="auto"/>
            <w:left w:val="none" w:sz="0" w:space="0" w:color="auto"/>
            <w:bottom w:val="none" w:sz="0" w:space="0" w:color="auto"/>
            <w:right w:val="none" w:sz="0" w:space="0" w:color="auto"/>
          </w:divBdr>
        </w:div>
        <w:div w:id="278799557">
          <w:marLeft w:val="640"/>
          <w:marRight w:val="0"/>
          <w:marTop w:val="0"/>
          <w:marBottom w:val="0"/>
          <w:divBdr>
            <w:top w:val="none" w:sz="0" w:space="0" w:color="auto"/>
            <w:left w:val="none" w:sz="0" w:space="0" w:color="auto"/>
            <w:bottom w:val="none" w:sz="0" w:space="0" w:color="auto"/>
            <w:right w:val="none" w:sz="0" w:space="0" w:color="auto"/>
          </w:divBdr>
        </w:div>
        <w:div w:id="323437199">
          <w:marLeft w:val="640"/>
          <w:marRight w:val="0"/>
          <w:marTop w:val="0"/>
          <w:marBottom w:val="0"/>
          <w:divBdr>
            <w:top w:val="none" w:sz="0" w:space="0" w:color="auto"/>
            <w:left w:val="none" w:sz="0" w:space="0" w:color="auto"/>
            <w:bottom w:val="none" w:sz="0" w:space="0" w:color="auto"/>
            <w:right w:val="none" w:sz="0" w:space="0" w:color="auto"/>
          </w:divBdr>
        </w:div>
        <w:div w:id="443812385">
          <w:marLeft w:val="640"/>
          <w:marRight w:val="0"/>
          <w:marTop w:val="0"/>
          <w:marBottom w:val="0"/>
          <w:divBdr>
            <w:top w:val="none" w:sz="0" w:space="0" w:color="auto"/>
            <w:left w:val="none" w:sz="0" w:space="0" w:color="auto"/>
            <w:bottom w:val="none" w:sz="0" w:space="0" w:color="auto"/>
            <w:right w:val="none" w:sz="0" w:space="0" w:color="auto"/>
          </w:divBdr>
        </w:div>
        <w:div w:id="536815360">
          <w:marLeft w:val="640"/>
          <w:marRight w:val="0"/>
          <w:marTop w:val="0"/>
          <w:marBottom w:val="0"/>
          <w:divBdr>
            <w:top w:val="none" w:sz="0" w:space="0" w:color="auto"/>
            <w:left w:val="none" w:sz="0" w:space="0" w:color="auto"/>
            <w:bottom w:val="none" w:sz="0" w:space="0" w:color="auto"/>
            <w:right w:val="none" w:sz="0" w:space="0" w:color="auto"/>
          </w:divBdr>
        </w:div>
        <w:div w:id="670065442">
          <w:marLeft w:val="640"/>
          <w:marRight w:val="0"/>
          <w:marTop w:val="0"/>
          <w:marBottom w:val="0"/>
          <w:divBdr>
            <w:top w:val="none" w:sz="0" w:space="0" w:color="auto"/>
            <w:left w:val="none" w:sz="0" w:space="0" w:color="auto"/>
            <w:bottom w:val="none" w:sz="0" w:space="0" w:color="auto"/>
            <w:right w:val="none" w:sz="0" w:space="0" w:color="auto"/>
          </w:divBdr>
        </w:div>
        <w:div w:id="750467551">
          <w:marLeft w:val="640"/>
          <w:marRight w:val="0"/>
          <w:marTop w:val="0"/>
          <w:marBottom w:val="0"/>
          <w:divBdr>
            <w:top w:val="none" w:sz="0" w:space="0" w:color="auto"/>
            <w:left w:val="none" w:sz="0" w:space="0" w:color="auto"/>
            <w:bottom w:val="none" w:sz="0" w:space="0" w:color="auto"/>
            <w:right w:val="none" w:sz="0" w:space="0" w:color="auto"/>
          </w:divBdr>
        </w:div>
        <w:div w:id="759906489">
          <w:marLeft w:val="640"/>
          <w:marRight w:val="0"/>
          <w:marTop w:val="0"/>
          <w:marBottom w:val="0"/>
          <w:divBdr>
            <w:top w:val="none" w:sz="0" w:space="0" w:color="auto"/>
            <w:left w:val="none" w:sz="0" w:space="0" w:color="auto"/>
            <w:bottom w:val="none" w:sz="0" w:space="0" w:color="auto"/>
            <w:right w:val="none" w:sz="0" w:space="0" w:color="auto"/>
          </w:divBdr>
        </w:div>
        <w:div w:id="761292351">
          <w:marLeft w:val="640"/>
          <w:marRight w:val="0"/>
          <w:marTop w:val="0"/>
          <w:marBottom w:val="0"/>
          <w:divBdr>
            <w:top w:val="none" w:sz="0" w:space="0" w:color="auto"/>
            <w:left w:val="none" w:sz="0" w:space="0" w:color="auto"/>
            <w:bottom w:val="none" w:sz="0" w:space="0" w:color="auto"/>
            <w:right w:val="none" w:sz="0" w:space="0" w:color="auto"/>
          </w:divBdr>
        </w:div>
        <w:div w:id="876090599">
          <w:marLeft w:val="640"/>
          <w:marRight w:val="0"/>
          <w:marTop w:val="0"/>
          <w:marBottom w:val="0"/>
          <w:divBdr>
            <w:top w:val="none" w:sz="0" w:space="0" w:color="auto"/>
            <w:left w:val="none" w:sz="0" w:space="0" w:color="auto"/>
            <w:bottom w:val="none" w:sz="0" w:space="0" w:color="auto"/>
            <w:right w:val="none" w:sz="0" w:space="0" w:color="auto"/>
          </w:divBdr>
        </w:div>
        <w:div w:id="905188503">
          <w:marLeft w:val="640"/>
          <w:marRight w:val="0"/>
          <w:marTop w:val="0"/>
          <w:marBottom w:val="0"/>
          <w:divBdr>
            <w:top w:val="none" w:sz="0" w:space="0" w:color="auto"/>
            <w:left w:val="none" w:sz="0" w:space="0" w:color="auto"/>
            <w:bottom w:val="none" w:sz="0" w:space="0" w:color="auto"/>
            <w:right w:val="none" w:sz="0" w:space="0" w:color="auto"/>
          </w:divBdr>
        </w:div>
        <w:div w:id="946039584">
          <w:marLeft w:val="640"/>
          <w:marRight w:val="0"/>
          <w:marTop w:val="0"/>
          <w:marBottom w:val="0"/>
          <w:divBdr>
            <w:top w:val="none" w:sz="0" w:space="0" w:color="auto"/>
            <w:left w:val="none" w:sz="0" w:space="0" w:color="auto"/>
            <w:bottom w:val="none" w:sz="0" w:space="0" w:color="auto"/>
            <w:right w:val="none" w:sz="0" w:space="0" w:color="auto"/>
          </w:divBdr>
        </w:div>
        <w:div w:id="1120227315">
          <w:marLeft w:val="640"/>
          <w:marRight w:val="0"/>
          <w:marTop w:val="0"/>
          <w:marBottom w:val="0"/>
          <w:divBdr>
            <w:top w:val="none" w:sz="0" w:space="0" w:color="auto"/>
            <w:left w:val="none" w:sz="0" w:space="0" w:color="auto"/>
            <w:bottom w:val="none" w:sz="0" w:space="0" w:color="auto"/>
            <w:right w:val="none" w:sz="0" w:space="0" w:color="auto"/>
          </w:divBdr>
        </w:div>
        <w:div w:id="1304195499">
          <w:marLeft w:val="640"/>
          <w:marRight w:val="0"/>
          <w:marTop w:val="0"/>
          <w:marBottom w:val="0"/>
          <w:divBdr>
            <w:top w:val="none" w:sz="0" w:space="0" w:color="auto"/>
            <w:left w:val="none" w:sz="0" w:space="0" w:color="auto"/>
            <w:bottom w:val="none" w:sz="0" w:space="0" w:color="auto"/>
            <w:right w:val="none" w:sz="0" w:space="0" w:color="auto"/>
          </w:divBdr>
        </w:div>
        <w:div w:id="1328905089">
          <w:marLeft w:val="640"/>
          <w:marRight w:val="0"/>
          <w:marTop w:val="0"/>
          <w:marBottom w:val="0"/>
          <w:divBdr>
            <w:top w:val="none" w:sz="0" w:space="0" w:color="auto"/>
            <w:left w:val="none" w:sz="0" w:space="0" w:color="auto"/>
            <w:bottom w:val="none" w:sz="0" w:space="0" w:color="auto"/>
            <w:right w:val="none" w:sz="0" w:space="0" w:color="auto"/>
          </w:divBdr>
        </w:div>
        <w:div w:id="1447697772">
          <w:marLeft w:val="640"/>
          <w:marRight w:val="0"/>
          <w:marTop w:val="0"/>
          <w:marBottom w:val="0"/>
          <w:divBdr>
            <w:top w:val="none" w:sz="0" w:space="0" w:color="auto"/>
            <w:left w:val="none" w:sz="0" w:space="0" w:color="auto"/>
            <w:bottom w:val="none" w:sz="0" w:space="0" w:color="auto"/>
            <w:right w:val="none" w:sz="0" w:space="0" w:color="auto"/>
          </w:divBdr>
        </w:div>
        <w:div w:id="1535576836">
          <w:marLeft w:val="640"/>
          <w:marRight w:val="0"/>
          <w:marTop w:val="0"/>
          <w:marBottom w:val="0"/>
          <w:divBdr>
            <w:top w:val="none" w:sz="0" w:space="0" w:color="auto"/>
            <w:left w:val="none" w:sz="0" w:space="0" w:color="auto"/>
            <w:bottom w:val="none" w:sz="0" w:space="0" w:color="auto"/>
            <w:right w:val="none" w:sz="0" w:space="0" w:color="auto"/>
          </w:divBdr>
        </w:div>
        <w:div w:id="1806970919">
          <w:marLeft w:val="640"/>
          <w:marRight w:val="0"/>
          <w:marTop w:val="0"/>
          <w:marBottom w:val="0"/>
          <w:divBdr>
            <w:top w:val="none" w:sz="0" w:space="0" w:color="auto"/>
            <w:left w:val="none" w:sz="0" w:space="0" w:color="auto"/>
            <w:bottom w:val="none" w:sz="0" w:space="0" w:color="auto"/>
            <w:right w:val="none" w:sz="0" w:space="0" w:color="auto"/>
          </w:divBdr>
        </w:div>
        <w:div w:id="1828983593">
          <w:marLeft w:val="640"/>
          <w:marRight w:val="0"/>
          <w:marTop w:val="0"/>
          <w:marBottom w:val="0"/>
          <w:divBdr>
            <w:top w:val="none" w:sz="0" w:space="0" w:color="auto"/>
            <w:left w:val="none" w:sz="0" w:space="0" w:color="auto"/>
            <w:bottom w:val="none" w:sz="0" w:space="0" w:color="auto"/>
            <w:right w:val="none" w:sz="0" w:space="0" w:color="auto"/>
          </w:divBdr>
        </w:div>
        <w:div w:id="1980987364">
          <w:marLeft w:val="640"/>
          <w:marRight w:val="0"/>
          <w:marTop w:val="0"/>
          <w:marBottom w:val="0"/>
          <w:divBdr>
            <w:top w:val="none" w:sz="0" w:space="0" w:color="auto"/>
            <w:left w:val="none" w:sz="0" w:space="0" w:color="auto"/>
            <w:bottom w:val="none" w:sz="0" w:space="0" w:color="auto"/>
            <w:right w:val="none" w:sz="0" w:space="0" w:color="auto"/>
          </w:divBdr>
        </w:div>
      </w:divsChild>
    </w:div>
    <w:div w:id="767428359">
      <w:bodyDiv w:val="1"/>
      <w:marLeft w:val="0"/>
      <w:marRight w:val="0"/>
      <w:marTop w:val="0"/>
      <w:marBottom w:val="0"/>
      <w:divBdr>
        <w:top w:val="none" w:sz="0" w:space="0" w:color="auto"/>
        <w:left w:val="none" w:sz="0" w:space="0" w:color="auto"/>
        <w:bottom w:val="none" w:sz="0" w:space="0" w:color="auto"/>
        <w:right w:val="none" w:sz="0" w:space="0" w:color="auto"/>
      </w:divBdr>
      <w:divsChild>
        <w:div w:id="49233890">
          <w:marLeft w:val="640"/>
          <w:marRight w:val="0"/>
          <w:marTop w:val="0"/>
          <w:marBottom w:val="0"/>
          <w:divBdr>
            <w:top w:val="none" w:sz="0" w:space="0" w:color="auto"/>
            <w:left w:val="none" w:sz="0" w:space="0" w:color="auto"/>
            <w:bottom w:val="none" w:sz="0" w:space="0" w:color="auto"/>
            <w:right w:val="none" w:sz="0" w:space="0" w:color="auto"/>
          </w:divBdr>
        </w:div>
        <w:div w:id="132328751">
          <w:marLeft w:val="640"/>
          <w:marRight w:val="0"/>
          <w:marTop w:val="0"/>
          <w:marBottom w:val="0"/>
          <w:divBdr>
            <w:top w:val="none" w:sz="0" w:space="0" w:color="auto"/>
            <w:left w:val="none" w:sz="0" w:space="0" w:color="auto"/>
            <w:bottom w:val="none" w:sz="0" w:space="0" w:color="auto"/>
            <w:right w:val="none" w:sz="0" w:space="0" w:color="auto"/>
          </w:divBdr>
        </w:div>
        <w:div w:id="178738577">
          <w:marLeft w:val="640"/>
          <w:marRight w:val="0"/>
          <w:marTop w:val="0"/>
          <w:marBottom w:val="0"/>
          <w:divBdr>
            <w:top w:val="none" w:sz="0" w:space="0" w:color="auto"/>
            <w:left w:val="none" w:sz="0" w:space="0" w:color="auto"/>
            <w:bottom w:val="none" w:sz="0" w:space="0" w:color="auto"/>
            <w:right w:val="none" w:sz="0" w:space="0" w:color="auto"/>
          </w:divBdr>
        </w:div>
        <w:div w:id="190530532">
          <w:marLeft w:val="640"/>
          <w:marRight w:val="0"/>
          <w:marTop w:val="0"/>
          <w:marBottom w:val="0"/>
          <w:divBdr>
            <w:top w:val="none" w:sz="0" w:space="0" w:color="auto"/>
            <w:left w:val="none" w:sz="0" w:space="0" w:color="auto"/>
            <w:bottom w:val="none" w:sz="0" w:space="0" w:color="auto"/>
            <w:right w:val="none" w:sz="0" w:space="0" w:color="auto"/>
          </w:divBdr>
        </w:div>
        <w:div w:id="208349552">
          <w:marLeft w:val="640"/>
          <w:marRight w:val="0"/>
          <w:marTop w:val="0"/>
          <w:marBottom w:val="0"/>
          <w:divBdr>
            <w:top w:val="none" w:sz="0" w:space="0" w:color="auto"/>
            <w:left w:val="none" w:sz="0" w:space="0" w:color="auto"/>
            <w:bottom w:val="none" w:sz="0" w:space="0" w:color="auto"/>
            <w:right w:val="none" w:sz="0" w:space="0" w:color="auto"/>
          </w:divBdr>
        </w:div>
        <w:div w:id="230166777">
          <w:marLeft w:val="640"/>
          <w:marRight w:val="0"/>
          <w:marTop w:val="0"/>
          <w:marBottom w:val="0"/>
          <w:divBdr>
            <w:top w:val="none" w:sz="0" w:space="0" w:color="auto"/>
            <w:left w:val="none" w:sz="0" w:space="0" w:color="auto"/>
            <w:bottom w:val="none" w:sz="0" w:space="0" w:color="auto"/>
            <w:right w:val="none" w:sz="0" w:space="0" w:color="auto"/>
          </w:divBdr>
        </w:div>
        <w:div w:id="329068575">
          <w:marLeft w:val="640"/>
          <w:marRight w:val="0"/>
          <w:marTop w:val="0"/>
          <w:marBottom w:val="0"/>
          <w:divBdr>
            <w:top w:val="none" w:sz="0" w:space="0" w:color="auto"/>
            <w:left w:val="none" w:sz="0" w:space="0" w:color="auto"/>
            <w:bottom w:val="none" w:sz="0" w:space="0" w:color="auto"/>
            <w:right w:val="none" w:sz="0" w:space="0" w:color="auto"/>
          </w:divBdr>
        </w:div>
        <w:div w:id="356125329">
          <w:marLeft w:val="640"/>
          <w:marRight w:val="0"/>
          <w:marTop w:val="0"/>
          <w:marBottom w:val="0"/>
          <w:divBdr>
            <w:top w:val="none" w:sz="0" w:space="0" w:color="auto"/>
            <w:left w:val="none" w:sz="0" w:space="0" w:color="auto"/>
            <w:bottom w:val="none" w:sz="0" w:space="0" w:color="auto"/>
            <w:right w:val="none" w:sz="0" w:space="0" w:color="auto"/>
          </w:divBdr>
        </w:div>
        <w:div w:id="471557507">
          <w:marLeft w:val="640"/>
          <w:marRight w:val="0"/>
          <w:marTop w:val="0"/>
          <w:marBottom w:val="0"/>
          <w:divBdr>
            <w:top w:val="none" w:sz="0" w:space="0" w:color="auto"/>
            <w:left w:val="none" w:sz="0" w:space="0" w:color="auto"/>
            <w:bottom w:val="none" w:sz="0" w:space="0" w:color="auto"/>
            <w:right w:val="none" w:sz="0" w:space="0" w:color="auto"/>
          </w:divBdr>
        </w:div>
        <w:div w:id="489171839">
          <w:marLeft w:val="640"/>
          <w:marRight w:val="0"/>
          <w:marTop w:val="0"/>
          <w:marBottom w:val="0"/>
          <w:divBdr>
            <w:top w:val="none" w:sz="0" w:space="0" w:color="auto"/>
            <w:left w:val="none" w:sz="0" w:space="0" w:color="auto"/>
            <w:bottom w:val="none" w:sz="0" w:space="0" w:color="auto"/>
            <w:right w:val="none" w:sz="0" w:space="0" w:color="auto"/>
          </w:divBdr>
        </w:div>
        <w:div w:id="504169866">
          <w:marLeft w:val="640"/>
          <w:marRight w:val="0"/>
          <w:marTop w:val="0"/>
          <w:marBottom w:val="0"/>
          <w:divBdr>
            <w:top w:val="none" w:sz="0" w:space="0" w:color="auto"/>
            <w:left w:val="none" w:sz="0" w:space="0" w:color="auto"/>
            <w:bottom w:val="none" w:sz="0" w:space="0" w:color="auto"/>
            <w:right w:val="none" w:sz="0" w:space="0" w:color="auto"/>
          </w:divBdr>
        </w:div>
        <w:div w:id="620840821">
          <w:marLeft w:val="640"/>
          <w:marRight w:val="0"/>
          <w:marTop w:val="0"/>
          <w:marBottom w:val="0"/>
          <w:divBdr>
            <w:top w:val="none" w:sz="0" w:space="0" w:color="auto"/>
            <w:left w:val="none" w:sz="0" w:space="0" w:color="auto"/>
            <w:bottom w:val="none" w:sz="0" w:space="0" w:color="auto"/>
            <w:right w:val="none" w:sz="0" w:space="0" w:color="auto"/>
          </w:divBdr>
        </w:div>
        <w:div w:id="719092869">
          <w:marLeft w:val="640"/>
          <w:marRight w:val="0"/>
          <w:marTop w:val="0"/>
          <w:marBottom w:val="0"/>
          <w:divBdr>
            <w:top w:val="none" w:sz="0" w:space="0" w:color="auto"/>
            <w:left w:val="none" w:sz="0" w:space="0" w:color="auto"/>
            <w:bottom w:val="none" w:sz="0" w:space="0" w:color="auto"/>
            <w:right w:val="none" w:sz="0" w:space="0" w:color="auto"/>
          </w:divBdr>
        </w:div>
        <w:div w:id="755054085">
          <w:marLeft w:val="640"/>
          <w:marRight w:val="0"/>
          <w:marTop w:val="0"/>
          <w:marBottom w:val="0"/>
          <w:divBdr>
            <w:top w:val="none" w:sz="0" w:space="0" w:color="auto"/>
            <w:left w:val="none" w:sz="0" w:space="0" w:color="auto"/>
            <w:bottom w:val="none" w:sz="0" w:space="0" w:color="auto"/>
            <w:right w:val="none" w:sz="0" w:space="0" w:color="auto"/>
          </w:divBdr>
        </w:div>
        <w:div w:id="834764675">
          <w:marLeft w:val="640"/>
          <w:marRight w:val="0"/>
          <w:marTop w:val="0"/>
          <w:marBottom w:val="0"/>
          <w:divBdr>
            <w:top w:val="none" w:sz="0" w:space="0" w:color="auto"/>
            <w:left w:val="none" w:sz="0" w:space="0" w:color="auto"/>
            <w:bottom w:val="none" w:sz="0" w:space="0" w:color="auto"/>
            <w:right w:val="none" w:sz="0" w:space="0" w:color="auto"/>
          </w:divBdr>
        </w:div>
        <w:div w:id="884176818">
          <w:marLeft w:val="640"/>
          <w:marRight w:val="0"/>
          <w:marTop w:val="0"/>
          <w:marBottom w:val="0"/>
          <w:divBdr>
            <w:top w:val="none" w:sz="0" w:space="0" w:color="auto"/>
            <w:left w:val="none" w:sz="0" w:space="0" w:color="auto"/>
            <w:bottom w:val="none" w:sz="0" w:space="0" w:color="auto"/>
            <w:right w:val="none" w:sz="0" w:space="0" w:color="auto"/>
          </w:divBdr>
        </w:div>
        <w:div w:id="988558920">
          <w:marLeft w:val="640"/>
          <w:marRight w:val="0"/>
          <w:marTop w:val="0"/>
          <w:marBottom w:val="0"/>
          <w:divBdr>
            <w:top w:val="none" w:sz="0" w:space="0" w:color="auto"/>
            <w:left w:val="none" w:sz="0" w:space="0" w:color="auto"/>
            <w:bottom w:val="none" w:sz="0" w:space="0" w:color="auto"/>
            <w:right w:val="none" w:sz="0" w:space="0" w:color="auto"/>
          </w:divBdr>
        </w:div>
        <w:div w:id="989476366">
          <w:marLeft w:val="640"/>
          <w:marRight w:val="0"/>
          <w:marTop w:val="0"/>
          <w:marBottom w:val="0"/>
          <w:divBdr>
            <w:top w:val="none" w:sz="0" w:space="0" w:color="auto"/>
            <w:left w:val="none" w:sz="0" w:space="0" w:color="auto"/>
            <w:bottom w:val="none" w:sz="0" w:space="0" w:color="auto"/>
            <w:right w:val="none" w:sz="0" w:space="0" w:color="auto"/>
          </w:divBdr>
        </w:div>
        <w:div w:id="1020624801">
          <w:marLeft w:val="640"/>
          <w:marRight w:val="0"/>
          <w:marTop w:val="0"/>
          <w:marBottom w:val="0"/>
          <w:divBdr>
            <w:top w:val="none" w:sz="0" w:space="0" w:color="auto"/>
            <w:left w:val="none" w:sz="0" w:space="0" w:color="auto"/>
            <w:bottom w:val="none" w:sz="0" w:space="0" w:color="auto"/>
            <w:right w:val="none" w:sz="0" w:space="0" w:color="auto"/>
          </w:divBdr>
        </w:div>
        <w:div w:id="1175725929">
          <w:marLeft w:val="640"/>
          <w:marRight w:val="0"/>
          <w:marTop w:val="0"/>
          <w:marBottom w:val="0"/>
          <w:divBdr>
            <w:top w:val="none" w:sz="0" w:space="0" w:color="auto"/>
            <w:left w:val="none" w:sz="0" w:space="0" w:color="auto"/>
            <w:bottom w:val="none" w:sz="0" w:space="0" w:color="auto"/>
            <w:right w:val="none" w:sz="0" w:space="0" w:color="auto"/>
          </w:divBdr>
        </w:div>
        <w:div w:id="1183593118">
          <w:marLeft w:val="640"/>
          <w:marRight w:val="0"/>
          <w:marTop w:val="0"/>
          <w:marBottom w:val="0"/>
          <w:divBdr>
            <w:top w:val="none" w:sz="0" w:space="0" w:color="auto"/>
            <w:left w:val="none" w:sz="0" w:space="0" w:color="auto"/>
            <w:bottom w:val="none" w:sz="0" w:space="0" w:color="auto"/>
            <w:right w:val="none" w:sz="0" w:space="0" w:color="auto"/>
          </w:divBdr>
          <w:divsChild>
            <w:div w:id="188295220">
              <w:marLeft w:val="0"/>
              <w:marRight w:val="0"/>
              <w:marTop w:val="0"/>
              <w:marBottom w:val="0"/>
              <w:divBdr>
                <w:top w:val="none" w:sz="0" w:space="0" w:color="auto"/>
                <w:left w:val="none" w:sz="0" w:space="0" w:color="auto"/>
                <w:bottom w:val="none" w:sz="0" w:space="0" w:color="auto"/>
                <w:right w:val="none" w:sz="0" w:space="0" w:color="auto"/>
              </w:divBdr>
              <w:divsChild>
                <w:div w:id="74985097">
                  <w:marLeft w:val="640"/>
                  <w:marRight w:val="0"/>
                  <w:marTop w:val="0"/>
                  <w:marBottom w:val="0"/>
                  <w:divBdr>
                    <w:top w:val="none" w:sz="0" w:space="0" w:color="auto"/>
                    <w:left w:val="none" w:sz="0" w:space="0" w:color="auto"/>
                    <w:bottom w:val="none" w:sz="0" w:space="0" w:color="auto"/>
                    <w:right w:val="none" w:sz="0" w:space="0" w:color="auto"/>
                  </w:divBdr>
                </w:div>
                <w:div w:id="114519340">
                  <w:marLeft w:val="640"/>
                  <w:marRight w:val="0"/>
                  <w:marTop w:val="0"/>
                  <w:marBottom w:val="0"/>
                  <w:divBdr>
                    <w:top w:val="none" w:sz="0" w:space="0" w:color="auto"/>
                    <w:left w:val="none" w:sz="0" w:space="0" w:color="auto"/>
                    <w:bottom w:val="none" w:sz="0" w:space="0" w:color="auto"/>
                    <w:right w:val="none" w:sz="0" w:space="0" w:color="auto"/>
                  </w:divBdr>
                </w:div>
                <w:div w:id="122818663">
                  <w:marLeft w:val="640"/>
                  <w:marRight w:val="0"/>
                  <w:marTop w:val="0"/>
                  <w:marBottom w:val="0"/>
                  <w:divBdr>
                    <w:top w:val="none" w:sz="0" w:space="0" w:color="auto"/>
                    <w:left w:val="none" w:sz="0" w:space="0" w:color="auto"/>
                    <w:bottom w:val="none" w:sz="0" w:space="0" w:color="auto"/>
                    <w:right w:val="none" w:sz="0" w:space="0" w:color="auto"/>
                  </w:divBdr>
                </w:div>
                <w:div w:id="133301018">
                  <w:marLeft w:val="640"/>
                  <w:marRight w:val="0"/>
                  <w:marTop w:val="0"/>
                  <w:marBottom w:val="0"/>
                  <w:divBdr>
                    <w:top w:val="none" w:sz="0" w:space="0" w:color="auto"/>
                    <w:left w:val="none" w:sz="0" w:space="0" w:color="auto"/>
                    <w:bottom w:val="none" w:sz="0" w:space="0" w:color="auto"/>
                    <w:right w:val="none" w:sz="0" w:space="0" w:color="auto"/>
                  </w:divBdr>
                </w:div>
                <w:div w:id="201095983">
                  <w:marLeft w:val="640"/>
                  <w:marRight w:val="0"/>
                  <w:marTop w:val="0"/>
                  <w:marBottom w:val="0"/>
                  <w:divBdr>
                    <w:top w:val="none" w:sz="0" w:space="0" w:color="auto"/>
                    <w:left w:val="none" w:sz="0" w:space="0" w:color="auto"/>
                    <w:bottom w:val="none" w:sz="0" w:space="0" w:color="auto"/>
                    <w:right w:val="none" w:sz="0" w:space="0" w:color="auto"/>
                  </w:divBdr>
                </w:div>
                <w:div w:id="313145222">
                  <w:marLeft w:val="640"/>
                  <w:marRight w:val="0"/>
                  <w:marTop w:val="0"/>
                  <w:marBottom w:val="0"/>
                  <w:divBdr>
                    <w:top w:val="none" w:sz="0" w:space="0" w:color="auto"/>
                    <w:left w:val="none" w:sz="0" w:space="0" w:color="auto"/>
                    <w:bottom w:val="none" w:sz="0" w:space="0" w:color="auto"/>
                    <w:right w:val="none" w:sz="0" w:space="0" w:color="auto"/>
                  </w:divBdr>
                </w:div>
                <w:div w:id="333608948">
                  <w:marLeft w:val="640"/>
                  <w:marRight w:val="0"/>
                  <w:marTop w:val="0"/>
                  <w:marBottom w:val="0"/>
                  <w:divBdr>
                    <w:top w:val="none" w:sz="0" w:space="0" w:color="auto"/>
                    <w:left w:val="none" w:sz="0" w:space="0" w:color="auto"/>
                    <w:bottom w:val="none" w:sz="0" w:space="0" w:color="auto"/>
                    <w:right w:val="none" w:sz="0" w:space="0" w:color="auto"/>
                  </w:divBdr>
                </w:div>
                <w:div w:id="424347196">
                  <w:marLeft w:val="640"/>
                  <w:marRight w:val="0"/>
                  <w:marTop w:val="0"/>
                  <w:marBottom w:val="0"/>
                  <w:divBdr>
                    <w:top w:val="none" w:sz="0" w:space="0" w:color="auto"/>
                    <w:left w:val="none" w:sz="0" w:space="0" w:color="auto"/>
                    <w:bottom w:val="none" w:sz="0" w:space="0" w:color="auto"/>
                    <w:right w:val="none" w:sz="0" w:space="0" w:color="auto"/>
                  </w:divBdr>
                </w:div>
                <w:div w:id="598830909">
                  <w:marLeft w:val="640"/>
                  <w:marRight w:val="0"/>
                  <w:marTop w:val="0"/>
                  <w:marBottom w:val="0"/>
                  <w:divBdr>
                    <w:top w:val="none" w:sz="0" w:space="0" w:color="auto"/>
                    <w:left w:val="none" w:sz="0" w:space="0" w:color="auto"/>
                    <w:bottom w:val="none" w:sz="0" w:space="0" w:color="auto"/>
                    <w:right w:val="none" w:sz="0" w:space="0" w:color="auto"/>
                  </w:divBdr>
                </w:div>
                <w:div w:id="599144298">
                  <w:marLeft w:val="640"/>
                  <w:marRight w:val="0"/>
                  <w:marTop w:val="0"/>
                  <w:marBottom w:val="0"/>
                  <w:divBdr>
                    <w:top w:val="none" w:sz="0" w:space="0" w:color="auto"/>
                    <w:left w:val="none" w:sz="0" w:space="0" w:color="auto"/>
                    <w:bottom w:val="none" w:sz="0" w:space="0" w:color="auto"/>
                    <w:right w:val="none" w:sz="0" w:space="0" w:color="auto"/>
                  </w:divBdr>
                </w:div>
                <w:div w:id="619847153">
                  <w:marLeft w:val="640"/>
                  <w:marRight w:val="0"/>
                  <w:marTop w:val="0"/>
                  <w:marBottom w:val="0"/>
                  <w:divBdr>
                    <w:top w:val="none" w:sz="0" w:space="0" w:color="auto"/>
                    <w:left w:val="none" w:sz="0" w:space="0" w:color="auto"/>
                    <w:bottom w:val="none" w:sz="0" w:space="0" w:color="auto"/>
                    <w:right w:val="none" w:sz="0" w:space="0" w:color="auto"/>
                  </w:divBdr>
                </w:div>
                <w:div w:id="802234436">
                  <w:marLeft w:val="640"/>
                  <w:marRight w:val="0"/>
                  <w:marTop w:val="0"/>
                  <w:marBottom w:val="0"/>
                  <w:divBdr>
                    <w:top w:val="none" w:sz="0" w:space="0" w:color="auto"/>
                    <w:left w:val="none" w:sz="0" w:space="0" w:color="auto"/>
                    <w:bottom w:val="none" w:sz="0" w:space="0" w:color="auto"/>
                    <w:right w:val="none" w:sz="0" w:space="0" w:color="auto"/>
                  </w:divBdr>
                </w:div>
                <w:div w:id="802692288">
                  <w:marLeft w:val="640"/>
                  <w:marRight w:val="0"/>
                  <w:marTop w:val="0"/>
                  <w:marBottom w:val="0"/>
                  <w:divBdr>
                    <w:top w:val="none" w:sz="0" w:space="0" w:color="auto"/>
                    <w:left w:val="none" w:sz="0" w:space="0" w:color="auto"/>
                    <w:bottom w:val="none" w:sz="0" w:space="0" w:color="auto"/>
                    <w:right w:val="none" w:sz="0" w:space="0" w:color="auto"/>
                  </w:divBdr>
                </w:div>
                <w:div w:id="1073547998">
                  <w:marLeft w:val="640"/>
                  <w:marRight w:val="0"/>
                  <w:marTop w:val="0"/>
                  <w:marBottom w:val="0"/>
                  <w:divBdr>
                    <w:top w:val="none" w:sz="0" w:space="0" w:color="auto"/>
                    <w:left w:val="none" w:sz="0" w:space="0" w:color="auto"/>
                    <w:bottom w:val="none" w:sz="0" w:space="0" w:color="auto"/>
                    <w:right w:val="none" w:sz="0" w:space="0" w:color="auto"/>
                  </w:divBdr>
                </w:div>
                <w:div w:id="1098328056">
                  <w:marLeft w:val="640"/>
                  <w:marRight w:val="0"/>
                  <w:marTop w:val="0"/>
                  <w:marBottom w:val="0"/>
                  <w:divBdr>
                    <w:top w:val="none" w:sz="0" w:space="0" w:color="auto"/>
                    <w:left w:val="none" w:sz="0" w:space="0" w:color="auto"/>
                    <w:bottom w:val="none" w:sz="0" w:space="0" w:color="auto"/>
                    <w:right w:val="none" w:sz="0" w:space="0" w:color="auto"/>
                  </w:divBdr>
                </w:div>
                <w:div w:id="1160535151">
                  <w:marLeft w:val="640"/>
                  <w:marRight w:val="0"/>
                  <w:marTop w:val="0"/>
                  <w:marBottom w:val="0"/>
                  <w:divBdr>
                    <w:top w:val="none" w:sz="0" w:space="0" w:color="auto"/>
                    <w:left w:val="none" w:sz="0" w:space="0" w:color="auto"/>
                    <w:bottom w:val="none" w:sz="0" w:space="0" w:color="auto"/>
                    <w:right w:val="none" w:sz="0" w:space="0" w:color="auto"/>
                  </w:divBdr>
                </w:div>
                <w:div w:id="1249848816">
                  <w:marLeft w:val="640"/>
                  <w:marRight w:val="0"/>
                  <w:marTop w:val="0"/>
                  <w:marBottom w:val="0"/>
                  <w:divBdr>
                    <w:top w:val="none" w:sz="0" w:space="0" w:color="auto"/>
                    <w:left w:val="none" w:sz="0" w:space="0" w:color="auto"/>
                    <w:bottom w:val="none" w:sz="0" w:space="0" w:color="auto"/>
                    <w:right w:val="none" w:sz="0" w:space="0" w:color="auto"/>
                  </w:divBdr>
                </w:div>
                <w:div w:id="1265842519">
                  <w:marLeft w:val="640"/>
                  <w:marRight w:val="0"/>
                  <w:marTop w:val="0"/>
                  <w:marBottom w:val="0"/>
                  <w:divBdr>
                    <w:top w:val="none" w:sz="0" w:space="0" w:color="auto"/>
                    <w:left w:val="none" w:sz="0" w:space="0" w:color="auto"/>
                    <w:bottom w:val="none" w:sz="0" w:space="0" w:color="auto"/>
                    <w:right w:val="none" w:sz="0" w:space="0" w:color="auto"/>
                  </w:divBdr>
                </w:div>
                <w:div w:id="1270431778">
                  <w:marLeft w:val="640"/>
                  <w:marRight w:val="0"/>
                  <w:marTop w:val="0"/>
                  <w:marBottom w:val="0"/>
                  <w:divBdr>
                    <w:top w:val="none" w:sz="0" w:space="0" w:color="auto"/>
                    <w:left w:val="none" w:sz="0" w:space="0" w:color="auto"/>
                    <w:bottom w:val="none" w:sz="0" w:space="0" w:color="auto"/>
                    <w:right w:val="none" w:sz="0" w:space="0" w:color="auto"/>
                  </w:divBdr>
                </w:div>
                <w:div w:id="1288854941">
                  <w:marLeft w:val="640"/>
                  <w:marRight w:val="0"/>
                  <w:marTop w:val="0"/>
                  <w:marBottom w:val="0"/>
                  <w:divBdr>
                    <w:top w:val="none" w:sz="0" w:space="0" w:color="auto"/>
                    <w:left w:val="none" w:sz="0" w:space="0" w:color="auto"/>
                    <w:bottom w:val="none" w:sz="0" w:space="0" w:color="auto"/>
                    <w:right w:val="none" w:sz="0" w:space="0" w:color="auto"/>
                  </w:divBdr>
                </w:div>
                <w:div w:id="1328509986">
                  <w:marLeft w:val="640"/>
                  <w:marRight w:val="0"/>
                  <w:marTop w:val="0"/>
                  <w:marBottom w:val="0"/>
                  <w:divBdr>
                    <w:top w:val="none" w:sz="0" w:space="0" w:color="auto"/>
                    <w:left w:val="none" w:sz="0" w:space="0" w:color="auto"/>
                    <w:bottom w:val="none" w:sz="0" w:space="0" w:color="auto"/>
                    <w:right w:val="none" w:sz="0" w:space="0" w:color="auto"/>
                  </w:divBdr>
                </w:div>
                <w:div w:id="1344670543">
                  <w:marLeft w:val="640"/>
                  <w:marRight w:val="0"/>
                  <w:marTop w:val="0"/>
                  <w:marBottom w:val="0"/>
                  <w:divBdr>
                    <w:top w:val="none" w:sz="0" w:space="0" w:color="auto"/>
                    <w:left w:val="none" w:sz="0" w:space="0" w:color="auto"/>
                    <w:bottom w:val="none" w:sz="0" w:space="0" w:color="auto"/>
                    <w:right w:val="none" w:sz="0" w:space="0" w:color="auto"/>
                  </w:divBdr>
                </w:div>
                <w:div w:id="1417556016">
                  <w:marLeft w:val="640"/>
                  <w:marRight w:val="0"/>
                  <w:marTop w:val="0"/>
                  <w:marBottom w:val="0"/>
                  <w:divBdr>
                    <w:top w:val="none" w:sz="0" w:space="0" w:color="auto"/>
                    <w:left w:val="none" w:sz="0" w:space="0" w:color="auto"/>
                    <w:bottom w:val="none" w:sz="0" w:space="0" w:color="auto"/>
                    <w:right w:val="none" w:sz="0" w:space="0" w:color="auto"/>
                  </w:divBdr>
                </w:div>
                <w:div w:id="1430932452">
                  <w:marLeft w:val="640"/>
                  <w:marRight w:val="0"/>
                  <w:marTop w:val="0"/>
                  <w:marBottom w:val="0"/>
                  <w:divBdr>
                    <w:top w:val="none" w:sz="0" w:space="0" w:color="auto"/>
                    <w:left w:val="none" w:sz="0" w:space="0" w:color="auto"/>
                    <w:bottom w:val="none" w:sz="0" w:space="0" w:color="auto"/>
                    <w:right w:val="none" w:sz="0" w:space="0" w:color="auto"/>
                  </w:divBdr>
                </w:div>
                <w:div w:id="1431509030">
                  <w:marLeft w:val="640"/>
                  <w:marRight w:val="0"/>
                  <w:marTop w:val="0"/>
                  <w:marBottom w:val="0"/>
                  <w:divBdr>
                    <w:top w:val="none" w:sz="0" w:space="0" w:color="auto"/>
                    <w:left w:val="none" w:sz="0" w:space="0" w:color="auto"/>
                    <w:bottom w:val="none" w:sz="0" w:space="0" w:color="auto"/>
                    <w:right w:val="none" w:sz="0" w:space="0" w:color="auto"/>
                  </w:divBdr>
                </w:div>
                <w:div w:id="1477331121">
                  <w:marLeft w:val="640"/>
                  <w:marRight w:val="0"/>
                  <w:marTop w:val="0"/>
                  <w:marBottom w:val="0"/>
                  <w:divBdr>
                    <w:top w:val="none" w:sz="0" w:space="0" w:color="auto"/>
                    <w:left w:val="none" w:sz="0" w:space="0" w:color="auto"/>
                    <w:bottom w:val="none" w:sz="0" w:space="0" w:color="auto"/>
                    <w:right w:val="none" w:sz="0" w:space="0" w:color="auto"/>
                  </w:divBdr>
                </w:div>
                <w:div w:id="1486623098">
                  <w:marLeft w:val="640"/>
                  <w:marRight w:val="0"/>
                  <w:marTop w:val="0"/>
                  <w:marBottom w:val="0"/>
                  <w:divBdr>
                    <w:top w:val="none" w:sz="0" w:space="0" w:color="auto"/>
                    <w:left w:val="none" w:sz="0" w:space="0" w:color="auto"/>
                    <w:bottom w:val="none" w:sz="0" w:space="0" w:color="auto"/>
                    <w:right w:val="none" w:sz="0" w:space="0" w:color="auto"/>
                  </w:divBdr>
                </w:div>
                <w:div w:id="1568344515">
                  <w:marLeft w:val="640"/>
                  <w:marRight w:val="0"/>
                  <w:marTop w:val="0"/>
                  <w:marBottom w:val="0"/>
                  <w:divBdr>
                    <w:top w:val="none" w:sz="0" w:space="0" w:color="auto"/>
                    <w:left w:val="none" w:sz="0" w:space="0" w:color="auto"/>
                    <w:bottom w:val="none" w:sz="0" w:space="0" w:color="auto"/>
                    <w:right w:val="none" w:sz="0" w:space="0" w:color="auto"/>
                  </w:divBdr>
                </w:div>
                <w:div w:id="1576740602">
                  <w:marLeft w:val="640"/>
                  <w:marRight w:val="0"/>
                  <w:marTop w:val="0"/>
                  <w:marBottom w:val="0"/>
                  <w:divBdr>
                    <w:top w:val="none" w:sz="0" w:space="0" w:color="auto"/>
                    <w:left w:val="none" w:sz="0" w:space="0" w:color="auto"/>
                    <w:bottom w:val="none" w:sz="0" w:space="0" w:color="auto"/>
                    <w:right w:val="none" w:sz="0" w:space="0" w:color="auto"/>
                  </w:divBdr>
                </w:div>
                <w:div w:id="1657614405">
                  <w:marLeft w:val="640"/>
                  <w:marRight w:val="0"/>
                  <w:marTop w:val="0"/>
                  <w:marBottom w:val="0"/>
                  <w:divBdr>
                    <w:top w:val="none" w:sz="0" w:space="0" w:color="auto"/>
                    <w:left w:val="none" w:sz="0" w:space="0" w:color="auto"/>
                    <w:bottom w:val="none" w:sz="0" w:space="0" w:color="auto"/>
                    <w:right w:val="none" w:sz="0" w:space="0" w:color="auto"/>
                  </w:divBdr>
                </w:div>
                <w:div w:id="1696812261">
                  <w:marLeft w:val="640"/>
                  <w:marRight w:val="0"/>
                  <w:marTop w:val="0"/>
                  <w:marBottom w:val="0"/>
                  <w:divBdr>
                    <w:top w:val="none" w:sz="0" w:space="0" w:color="auto"/>
                    <w:left w:val="none" w:sz="0" w:space="0" w:color="auto"/>
                    <w:bottom w:val="none" w:sz="0" w:space="0" w:color="auto"/>
                    <w:right w:val="none" w:sz="0" w:space="0" w:color="auto"/>
                  </w:divBdr>
                </w:div>
                <w:div w:id="1721438938">
                  <w:marLeft w:val="640"/>
                  <w:marRight w:val="0"/>
                  <w:marTop w:val="0"/>
                  <w:marBottom w:val="0"/>
                  <w:divBdr>
                    <w:top w:val="none" w:sz="0" w:space="0" w:color="auto"/>
                    <w:left w:val="none" w:sz="0" w:space="0" w:color="auto"/>
                    <w:bottom w:val="none" w:sz="0" w:space="0" w:color="auto"/>
                    <w:right w:val="none" w:sz="0" w:space="0" w:color="auto"/>
                  </w:divBdr>
                </w:div>
                <w:div w:id="1753315574">
                  <w:marLeft w:val="640"/>
                  <w:marRight w:val="0"/>
                  <w:marTop w:val="0"/>
                  <w:marBottom w:val="0"/>
                  <w:divBdr>
                    <w:top w:val="none" w:sz="0" w:space="0" w:color="auto"/>
                    <w:left w:val="none" w:sz="0" w:space="0" w:color="auto"/>
                    <w:bottom w:val="none" w:sz="0" w:space="0" w:color="auto"/>
                    <w:right w:val="none" w:sz="0" w:space="0" w:color="auto"/>
                  </w:divBdr>
                </w:div>
                <w:div w:id="1788770541">
                  <w:marLeft w:val="640"/>
                  <w:marRight w:val="0"/>
                  <w:marTop w:val="0"/>
                  <w:marBottom w:val="0"/>
                  <w:divBdr>
                    <w:top w:val="none" w:sz="0" w:space="0" w:color="auto"/>
                    <w:left w:val="none" w:sz="0" w:space="0" w:color="auto"/>
                    <w:bottom w:val="none" w:sz="0" w:space="0" w:color="auto"/>
                    <w:right w:val="none" w:sz="0" w:space="0" w:color="auto"/>
                  </w:divBdr>
                </w:div>
                <w:div w:id="1795170949">
                  <w:marLeft w:val="640"/>
                  <w:marRight w:val="0"/>
                  <w:marTop w:val="0"/>
                  <w:marBottom w:val="0"/>
                  <w:divBdr>
                    <w:top w:val="none" w:sz="0" w:space="0" w:color="auto"/>
                    <w:left w:val="none" w:sz="0" w:space="0" w:color="auto"/>
                    <w:bottom w:val="none" w:sz="0" w:space="0" w:color="auto"/>
                    <w:right w:val="none" w:sz="0" w:space="0" w:color="auto"/>
                  </w:divBdr>
                </w:div>
                <w:div w:id="1909151916">
                  <w:marLeft w:val="640"/>
                  <w:marRight w:val="0"/>
                  <w:marTop w:val="0"/>
                  <w:marBottom w:val="0"/>
                  <w:divBdr>
                    <w:top w:val="none" w:sz="0" w:space="0" w:color="auto"/>
                    <w:left w:val="none" w:sz="0" w:space="0" w:color="auto"/>
                    <w:bottom w:val="none" w:sz="0" w:space="0" w:color="auto"/>
                    <w:right w:val="none" w:sz="0" w:space="0" w:color="auto"/>
                  </w:divBdr>
                </w:div>
                <w:div w:id="1936859905">
                  <w:marLeft w:val="640"/>
                  <w:marRight w:val="0"/>
                  <w:marTop w:val="0"/>
                  <w:marBottom w:val="0"/>
                  <w:divBdr>
                    <w:top w:val="none" w:sz="0" w:space="0" w:color="auto"/>
                    <w:left w:val="none" w:sz="0" w:space="0" w:color="auto"/>
                    <w:bottom w:val="none" w:sz="0" w:space="0" w:color="auto"/>
                    <w:right w:val="none" w:sz="0" w:space="0" w:color="auto"/>
                  </w:divBdr>
                </w:div>
                <w:div w:id="1951206915">
                  <w:marLeft w:val="640"/>
                  <w:marRight w:val="0"/>
                  <w:marTop w:val="0"/>
                  <w:marBottom w:val="0"/>
                  <w:divBdr>
                    <w:top w:val="none" w:sz="0" w:space="0" w:color="auto"/>
                    <w:left w:val="none" w:sz="0" w:space="0" w:color="auto"/>
                    <w:bottom w:val="none" w:sz="0" w:space="0" w:color="auto"/>
                    <w:right w:val="none" w:sz="0" w:space="0" w:color="auto"/>
                  </w:divBdr>
                </w:div>
                <w:div w:id="1954166879">
                  <w:marLeft w:val="640"/>
                  <w:marRight w:val="0"/>
                  <w:marTop w:val="0"/>
                  <w:marBottom w:val="0"/>
                  <w:divBdr>
                    <w:top w:val="none" w:sz="0" w:space="0" w:color="auto"/>
                    <w:left w:val="none" w:sz="0" w:space="0" w:color="auto"/>
                    <w:bottom w:val="none" w:sz="0" w:space="0" w:color="auto"/>
                    <w:right w:val="none" w:sz="0" w:space="0" w:color="auto"/>
                  </w:divBdr>
                </w:div>
                <w:div w:id="1958097296">
                  <w:marLeft w:val="640"/>
                  <w:marRight w:val="0"/>
                  <w:marTop w:val="0"/>
                  <w:marBottom w:val="0"/>
                  <w:divBdr>
                    <w:top w:val="none" w:sz="0" w:space="0" w:color="auto"/>
                    <w:left w:val="none" w:sz="0" w:space="0" w:color="auto"/>
                    <w:bottom w:val="none" w:sz="0" w:space="0" w:color="auto"/>
                    <w:right w:val="none" w:sz="0" w:space="0" w:color="auto"/>
                  </w:divBdr>
                </w:div>
                <w:div w:id="1966615244">
                  <w:marLeft w:val="640"/>
                  <w:marRight w:val="0"/>
                  <w:marTop w:val="0"/>
                  <w:marBottom w:val="0"/>
                  <w:divBdr>
                    <w:top w:val="none" w:sz="0" w:space="0" w:color="auto"/>
                    <w:left w:val="none" w:sz="0" w:space="0" w:color="auto"/>
                    <w:bottom w:val="none" w:sz="0" w:space="0" w:color="auto"/>
                    <w:right w:val="none" w:sz="0" w:space="0" w:color="auto"/>
                  </w:divBdr>
                </w:div>
                <w:div w:id="1971671392">
                  <w:marLeft w:val="640"/>
                  <w:marRight w:val="0"/>
                  <w:marTop w:val="0"/>
                  <w:marBottom w:val="0"/>
                  <w:divBdr>
                    <w:top w:val="none" w:sz="0" w:space="0" w:color="auto"/>
                    <w:left w:val="none" w:sz="0" w:space="0" w:color="auto"/>
                    <w:bottom w:val="none" w:sz="0" w:space="0" w:color="auto"/>
                    <w:right w:val="none" w:sz="0" w:space="0" w:color="auto"/>
                  </w:divBdr>
                </w:div>
                <w:div w:id="2045057158">
                  <w:marLeft w:val="640"/>
                  <w:marRight w:val="0"/>
                  <w:marTop w:val="0"/>
                  <w:marBottom w:val="0"/>
                  <w:divBdr>
                    <w:top w:val="none" w:sz="0" w:space="0" w:color="auto"/>
                    <w:left w:val="none" w:sz="0" w:space="0" w:color="auto"/>
                    <w:bottom w:val="none" w:sz="0" w:space="0" w:color="auto"/>
                    <w:right w:val="none" w:sz="0" w:space="0" w:color="auto"/>
                  </w:divBdr>
                </w:div>
                <w:div w:id="2114208621">
                  <w:marLeft w:val="640"/>
                  <w:marRight w:val="0"/>
                  <w:marTop w:val="0"/>
                  <w:marBottom w:val="0"/>
                  <w:divBdr>
                    <w:top w:val="none" w:sz="0" w:space="0" w:color="auto"/>
                    <w:left w:val="none" w:sz="0" w:space="0" w:color="auto"/>
                    <w:bottom w:val="none" w:sz="0" w:space="0" w:color="auto"/>
                    <w:right w:val="none" w:sz="0" w:space="0" w:color="auto"/>
                  </w:divBdr>
                </w:div>
                <w:div w:id="2123836751">
                  <w:marLeft w:val="640"/>
                  <w:marRight w:val="0"/>
                  <w:marTop w:val="0"/>
                  <w:marBottom w:val="0"/>
                  <w:divBdr>
                    <w:top w:val="none" w:sz="0" w:space="0" w:color="auto"/>
                    <w:left w:val="none" w:sz="0" w:space="0" w:color="auto"/>
                    <w:bottom w:val="none" w:sz="0" w:space="0" w:color="auto"/>
                    <w:right w:val="none" w:sz="0" w:space="0" w:color="auto"/>
                  </w:divBdr>
                </w:div>
              </w:divsChild>
            </w:div>
            <w:div w:id="317537248">
              <w:marLeft w:val="0"/>
              <w:marRight w:val="0"/>
              <w:marTop w:val="0"/>
              <w:marBottom w:val="0"/>
              <w:divBdr>
                <w:top w:val="none" w:sz="0" w:space="0" w:color="auto"/>
                <w:left w:val="none" w:sz="0" w:space="0" w:color="auto"/>
                <w:bottom w:val="none" w:sz="0" w:space="0" w:color="auto"/>
                <w:right w:val="none" w:sz="0" w:space="0" w:color="auto"/>
              </w:divBdr>
              <w:divsChild>
                <w:div w:id="18169028">
                  <w:marLeft w:val="640"/>
                  <w:marRight w:val="0"/>
                  <w:marTop w:val="0"/>
                  <w:marBottom w:val="0"/>
                  <w:divBdr>
                    <w:top w:val="none" w:sz="0" w:space="0" w:color="auto"/>
                    <w:left w:val="none" w:sz="0" w:space="0" w:color="auto"/>
                    <w:bottom w:val="none" w:sz="0" w:space="0" w:color="auto"/>
                    <w:right w:val="none" w:sz="0" w:space="0" w:color="auto"/>
                  </w:divBdr>
                </w:div>
                <w:div w:id="108429192">
                  <w:marLeft w:val="640"/>
                  <w:marRight w:val="0"/>
                  <w:marTop w:val="0"/>
                  <w:marBottom w:val="0"/>
                  <w:divBdr>
                    <w:top w:val="none" w:sz="0" w:space="0" w:color="auto"/>
                    <w:left w:val="none" w:sz="0" w:space="0" w:color="auto"/>
                    <w:bottom w:val="none" w:sz="0" w:space="0" w:color="auto"/>
                    <w:right w:val="none" w:sz="0" w:space="0" w:color="auto"/>
                  </w:divBdr>
                </w:div>
                <w:div w:id="135295812">
                  <w:marLeft w:val="640"/>
                  <w:marRight w:val="0"/>
                  <w:marTop w:val="0"/>
                  <w:marBottom w:val="0"/>
                  <w:divBdr>
                    <w:top w:val="none" w:sz="0" w:space="0" w:color="auto"/>
                    <w:left w:val="none" w:sz="0" w:space="0" w:color="auto"/>
                    <w:bottom w:val="none" w:sz="0" w:space="0" w:color="auto"/>
                    <w:right w:val="none" w:sz="0" w:space="0" w:color="auto"/>
                  </w:divBdr>
                </w:div>
                <w:div w:id="164395489">
                  <w:marLeft w:val="640"/>
                  <w:marRight w:val="0"/>
                  <w:marTop w:val="0"/>
                  <w:marBottom w:val="0"/>
                  <w:divBdr>
                    <w:top w:val="none" w:sz="0" w:space="0" w:color="auto"/>
                    <w:left w:val="none" w:sz="0" w:space="0" w:color="auto"/>
                    <w:bottom w:val="none" w:sz="0" w:space="0" w:color="auto"/>
                    <w:right w:val="none" w:sz="0" w:space="0" w:color="auto"/>
                  </w:divBdr>
                </w:div>
                <w:div w:id="216087089">
                  <w:marLeft w:val="640"/>
                  <w:marRight w:val="0"/>
                  <w:marTop w:val="0"/>
                  <w:marBottom w:val="0"/>
                  <w:divBdr>
                    <w:top w:val="none" w:sz="0" w:space="0" w:color="auto"/>
                    <w:left w:val="none" w:sz="0" w:space="0" w:color="auto"/>
                    <w:bottom w:val="none" w:sz="0" w:space="0" w:color="auto"/>
                    <w:right w:val="none" w:sz="0" w:space="0" w:color="auto"/>
                  </w:divBdr>
                </w:div>
                <w:div w:id="223806701">
                  <w:marLeft w:val="640"/>
                  <w:marRight w:val="0"/>
                  <w:marTop w:val="0"/>
                  <w:marBottom w:val="0"/>
                  <w:divBdr>
                    <w:top w:val="none" w:sz="0" w:space="0" w:color="auto"/>
                    <w:left w:val="none" w:sz="0" w:space="0" w:color="auto"/>
                    <w:bottom w:val="none" w:sz="0" w:space="0" w:color="auto"/>
                    <w:right w:val="none" w:sz="0" w:space="0" w:color="auto"/>
                  </w:divBdr>
                </w:div>
                <w:div w:id="227964523">
                  <w:marLeft w:val="640"/>
                  <w:marRight w:val="0"/>
                  <w:marTop w:val="0"/>
                  <w:marBottom w:val="0"/>
                  <w:divBdr>
                    <w:top w:val="none" w:sz="0" w:space="0" w:color="auto"/>
                    <w:left w:val="none" w:sz="0" w:space="0" w:color="auto"/>
                    <w:bottom w:val="none" w:sz="0" w:space="0" w:color="auto"/>
                    <w:right w:val="none" w:sz="0" w:space="0" w:color="auto"/>
                  </w:divBdr>
                </w:div>
                <w:div w:id="252589194">
                  <w:marLeft w:val="640"/>
                  <w:marRight w:val="0"/>
                  <w:marTop w:val="0"/>
                  <w:marBottom w:val="0"/>
                  <w:divBdr>
                    <w:top w:val="none" w:sz="0" w:space="0" w:color="auto"/>
                    <w:left w:val="none" w:sz="0" w:space="0" w:color="auto"/>
                    <w:bottom w:val="none" w:sz="0" w:space="0" w:color="auto"/>
                    <w:right w:val="none" w:sz="0" w:space="0" w:color="auto"/>
                  </w:divBdr>
                </w:div>
                <w:div w:id="316954287">
                  <w:marLeft w:val="640"/>
                  <w:marRight w:val="0"/>
                  <w:marTop w:val="0"/>
                  <w:marBottom w:val="0"/>
                  <w:divBdr>
                    <w:top w:val="none" w:sz="0" w:space="0" w:color="auto"/>
                    <w:left w:val="none" w:sz="0" w:space="0" w:color="auto"/>
                    <w:bottom w:val="none" w:sz="0" w:space="0" w:color="auto"/>
                    <w:right w:val="none" w:sz="0" w:space="0" w:color="auto"/>
                  </w:divBdr>
                </w:div>
                <w:div w:id="329870091">
                  <w:marLeft w:val="640"/>
                  <w:marRight w:val="0"/>
                  <w:marTop w:val="0"/>
                  <w:marBottom w:val="0"/>
                  <w:divBdr>
                    <w:top w:val="none" w:sz="0" w:space="0" w:color="auto"/>
                    <w:left w:val="none" w:sz="0" w:space="0" w:color="auto"/>
                    <w:bottom w:val="none" w:sz="0" w:space="0" w:color="auto"/>
                    <w:right w:val="none" w:sz="0" w:space="0" w:color="auto"/>
                  </w:divBdr>
                </w:div>
                <w:div w:id="342977505">
                  <w:marLeft w:val="640"/>
                  <w:marRight w:val="0"/>
                  <w:marTop w:val="0"/>
                  <w:marBottom w:val="0"/>
                  <w:divBdr>
                    <w:top w:val="none" w:sz="0" w:space="0" w:color="auto"/>
                    <w:left w:val="none" w:sz="0" w:space="0" w:color="auto"/>
                    <w:bottom w:val="none" w:sz="0" w:space="0" w:color="auto"/>
                    <w:right w:val="none" w:sz="0" w:space="0" w:color="auto"/>
                  </w:divBdr>
                </w:div>
                <w:div w:id="510265774">
                  <w:marLeft w:val="640"/>
                  <w:marRight w:val="0"/>
                  <w:marTop w:val="0"/>
                  <w:marBottom w:val="0"/>
                  <w:divBdr>
                    <w:top w:val="none" w:sz="0" w:space="0" w:color="auto"/>
                    <w:left w:val="none" w:sz="0" w:space="0" w:color="auto"/>
                    <w:bottom w:val="none" w:sz="0" w:space="0" w:color="auto"/>
                    <w:right w:val="none" w:sz="0" w:space="0" w:color="auto"/>
                  </w:divBdr>
                </w:div>
                <w:div w:id="543098270">
                  <w:marLeft w:val="640"/>
                  <w:marRight w:val="0"/>
                  <w:marTop w:val="0"/>
                  <w:marBottom w:val="0"/>
                  <w:divBdr>
                    <w:top w:val="none" w:sz="0" w:space="0" w:color="auto"/>
                    <w:left w:val="none" w:sz="0" w:space="0" w:color="auto"/>
                    <w:bottom w:val="none" w:sz="0" w:space="0" w:color="auto"/>
                    <w:right w:val="none" w:sz="0" w:space="0" w:color="auto"/>
                  </w:divBdr>
                </w:div>
                <w:div w:id="552665619">
                  <w:marLeft w:val="640"/>
                  <w:marRight w:val="0"/>
                  <w:marTop w:val="0"/>
                  <w:marBottom w:val="0"/>
                  <w:divBdr>
                    <w:top w:val="none" w:sz="0" w:space="0" w:color="auto"/>
                    <w:left w:val="none" w:sz="0" w:space="0" w:color="auto"/>
                    <w:bottom w:val="none" w:sz="0" w:space="0" w:color="auto"/>
                    <w:right w:val="none" w:sz="0" w:space="0" w:color="auto"/>
                  </w:divBdr>
                </w:div>
                <w:div w:id="705102780">
                  <w:marLeft w:val="640"/>
                  <w:marRight w:val="0"/>
                  <w:marTop w:val="0"/>
                  <w:marBottom w:val="0"/>
                  <w:divBdr>
                    <w:top w:val="none" w:sz="0" w:space="0" w:color="auto"/>
                    <w:left w:val="none" w:sz="0" w:space="0" w:color="auto"/>
                    <w:bottom w:val="none" w:sz="0" w:space="0" w:color="auto"/>
                    <w:right w:val="none" w:sz="0" w:space="0" w:color="auto"/>
                  </w:divBdr>
                </w:div>
                <w:div w:id="767310942">
                  <w:marLeft w:val="640"/>
                  <w:marRight w:val="0"/>
                  <w:marTop w:val="0"/>
                  <w:marBottom w:val="0"/>
                  <w:divBdr>
                    <w:top w:val="none" w:sz="0" w:space="0" w:color="auto"/>
                    <w:left w:val="none" w:sz="0" w:space="0" w:color="auto"/>
                    <w:bottom w:val="none" w:sz="0" w:space="0" w:color="auto"/>
                    <w:right w:val="none" w:sz="0" w:space="0" w:color="auto"/>
                  </w:divBdr>
                </w:div>
                <w:div w:id="772214716">
                  <w:marLeft w:val="640"/>
                  <w:marRight w:val="0"/>
                  <w:marTop w:val="0"/>
                  <w:marBottom w:val="0"/>
                  <w:divBdr>
                    <w:top w:val="none" w:sz="0" w:space="0" w:color="auto"/>
                    <w:left w:val="none" w:sz="0" w:space="0" w:color="auto"/>
                    <w:bottom w:val="none" w:sz="0" w:space="0" w:color="auto"/>
                    <w:right w:val="none" w:sz="0" w:space="0" w:color="auto"/>
                  </w:divBdr>
                </w:div>
                <w:div w:id="777872619">
                  <w:marLeft w:val="640"/>
                  <w:marRight w:val="0"/>
                  <w:marTop w:val="0"/>
                  <w:marBottom w:val="0"/>
                  <w:divBdr>
                    <w:top w:val="none" w:sz="0" w:space="0" w:color="auto"/>
                    <w:left w:val="none" w:sz="0" w:space="0" w:color="auto"/>
                    <w:bottom w:val="none" w:sz="0" w:space="0" w:color="auto"/>
                    <w:right w:val="none" w:sz="0" w:space="0" w:color="auto"/>
                  </w:divBdr>
                </w:div>
                <w:div w:id="833761360">
                  <w:marLeft w:val="640"/>
                  <w:marRight w:val="0"/>
                  <w:marTop w:val="0"/>
                  <w:marBottom w:val="0"/>
                  <w:divBdr>
                    <w:top w:val="none" w:sz="0" w:space="0" w:color="auto"/>
                    <w:left w:val="none" w:sz="0" w:space="0" w:color="auto"/>
                    <w:bottom w:val="none" w:sz="0" w:space="0" w:color="auto"/>
                    <w:right w:val="none" w:sz="0" w:space="0" w:color="auto"/>
                  </w:divBdr>
                </w:div>
                <w:div w:id="855849076">
                  <w:marLeft w:val="640"/>
                  <w:marRight w:val="0"/>
                  <w:marTop w:val="0"/>
                  <w:marBottom w:val="0"/>
                  <w:divBdr>
                    <w:top w:val="none" w:sz="0" w:space="0" w:color="auto"/>
                    <w:left w:val="none" w:sz="0" w:space="0" w:color="auto"/>
                    <w:bottom w:val="none" w:sz="0" w:space="0" w:color="auto"/>
                    <w:right w:val="none" w:sz="0" w:space="0" w:color="auto"/>
                  </w:divBdr>
                </w:div>
                <w:div w:id="856961763">
                  <w:marLeft w:val="640"/>
                  <w:marRight w:val="0"/>
                  <w:marTop w:val="0"/>
                  <w:marBottom w:val="0"/>
                  <w:divBdr>
                    <w:top w:val="none" w:sz="0" w:space="0" w:color="auto"/>
                    <w:left w:val="none" w:sz="0" w:space="0" w:color="auto"/>
                    <w:bottom w:val="none" w:sz="0" w:space="0" w:color="auto"/>
                    <w:right w:val="none" w:sz="0" w:space="0" w:color="auto"/>
                  </w:divBdr>
                </w:div>
                <w:div w:id="919097033">
                  <w:marLeft w:val="640"/>
                  <w:marRight w:val="0"/>
                  <w:marTop w:val="0"/>
                  <w:marBottom w:val="0"/>
                  <w:divBdr>
                    <w:top w:val="none" w:sz="0" w:space="0" w:color="auto"/>
                    <w:left w:val="none" w:sz="0" w:space="0" w:color="auto"/>
                    <w:bottom w:val="none" w:sz="0" w:space="0" w:color="auto"/>
                    <w:right w:val="none" w:sz="0" w:space="0" w:color="auto"/>
                  </w:divBdr>
                </w:div>
                <w:div w:id="991366704">
                  <w:marLeft w:val="640"/>
                  <w:marRight w:val="0"/>
                  <w:marTop w:val="0"/>
                  <w:marBottom w:val="0"/>
                  <w:divBdr>
                    <w:top w:val="none" w:sz="0" w:space="0" w:color="auto"/>
                    <w:left w:val="none" w:sz="0" w:space="0" w:color="auto"/>
                    <w:bottom w:val="none" w:sz="0" w:space="0" w:color="auto"/>
                    <w:right w:val="none" w:sz="0" w:space="0" w:color="auto"/>
                  </w:divBdr>
                </w:div>
                <w:div w:id="1010790510">
                  <w:marLeft w:val="640"/>
                  <w:marRight w:val="0"/>
                  <w:marTop w:val="0"/>
                  <w:marBottom w:val="0"/>
                  <w:divBdr>
                    <w:top w:val="none" w:sz="0" w:space="0" w:color="auto"/>
                    <w:left w:val="none" w:sz="0" w:space="0" w:color="auto"/>
                    <w:bottom w:val="none" w:sz="0" w:space="0" w:color="auto"/>
                    <w:right w:val="none" w:sz="0" w:space="0" w:color="auto"/>
                  </w:divBdr>
                </w:div>
                <w:div w:id="1011371943">
                  <w:marLeft w:val="640"/>
                  <w:marRight w:val="0"/>
                  <w:marTop w:val="0"/>
                  <w:marBottom w:val="0"/>
                  <w:divBdr>
                    <w:top w:val="none" w:sz="0" w:space="0" w:color="auto"/>
                    <w:left w:val="none" w:sz="0" w:space="0" w:color="auto"/>
                    <w:bottom w:val="none" w:sz="0" w:space="0" w:color="auto"/>
                    <w:right w:val="none" w:sz="0" w:space="0" w:color="auto"/>
                  </w:divBdr>
                </w:div>
                <w:div w:id="1037849537">
                  <w:marLeft w:val="640"/>
                  <w:marRight w:val="0"/>
                  <w:marTop w:val="0"/>
                  <w:marBottom w:val="0"/>
                  <w:divBdr>
                    <w:top w:val="none" w:sz="0" w:space="0" w:color="auto"/>
                    <w:left w:val="none" w:sz="0" w:space="0" w:color="auto"/>
                    <w:bottom w:val="none" w:sz="0" w:space="0" w:color="auto"/>
                    <w:right w:val="none" w:sz="0" w:space="0" w:color="auto"/>
                  </w:divBdr>
                </w:div>
                <w:div w:id="1068920366">
                  <w:marLeft w:val="640"/>
                  <w:marRight w:val="0"/>
                  <w:marTop w:val="0"/>
                  <w:marBottom w:val="0"/>
                  <w:divBdr>
                    <w:top w:val="none" w:sz="0" w:space="0" w:color="auto"/>
                    <w:left w:val="none" w:sz="0" w:space="0" w:color="auto"/>
                    <w:bottom w:val="none" w:sz="0" w:space="0" w:color="auto"/>
                    <w:right w:val="none" w:sz="0" w:space="0" w:color="auto"/>
                  </w:divBdr>
                </w:div>
                <w:div w:id="1125729695">
                  <w:marLeft w:val="640"/>
                  <w:marRight w:val="0"/>
                  <w:marTop w:val="0"/>
                  <w:marBottom w:val="0"/>
                  <w:divBdr>
                    <w:top w:val="none" w:sz="0" w:space="0" w:color="auto"/>
                    <w:left w:val="none" w:sz="0" w:space="0" w:color="auto"/>
                    <w:bottom w:val="none" w:sz="0" w:space="0" w:color="auto"/>
                    <w:right w:val="none" w:sz="0" w:space="0" w:color="auto"/>
                  </w:divBdr>
                </w:div>
                <w:div w:id="1131897012">
                  <w:marLeft w:val="640"/>
                  <w:marRight w:val="0"/>
                  <w:marTop w:val="0"/>
                  <w:marBottom w:val="0"/>
                  <w:divBdr>
                    <w:top w:val="none" w:sz="0" w:space="0" w:color="auto"/>
                    <w:left w:val="none" w:sz="0" w:space="0" w:color="auto"/>
                    <w:bottom w:val="none" w:sz="0" w:space="0" w:color="auto"/>
                    <w:right w:val="none" w:sz="0" w:space="0" w:color="auto"/>
                  </w:divBdr>
                </w:div>
                <w:div w:id="1193616378">
                  <w:marLeft w:val="640"/>
                  <w:marRight w:val="0"/>
                  <w:marTop w:val="0"/>
                  <w:marBottom w:val="0"/>
                  <w:divBdr>
                    <w:top w:val="none" w:sz="0" w:space="0" w:color="auto"/>
                    <w:left w:val="none" w:sz="0" w:space="0" w:color="auto"/>
                    <w:bottom w:val="none" w:sz="0" w:space="0" w:color="auto"/>
                    <w:right w:val="none" w:sz="0" w:space="0" w:color="auto"/>
                  </w:divBdr>
                </w:div>
                <w:div w:id="1208495043">
                  <w:marLeft w:val="640"/>
                  <w:marRight w:val="0"/>
                  <w:marTop w:val="0"/>
                  <w:marBottom w:val="0"/>
                  <w:divBdr>
                    <w:top w:val="none" w:sz="0" w:space="0" w:color="auto"/>
                    <w:left w:val="none" w:sz="0" w:space="0" w:color="auto"/>
                    <w:bottom w:val="none" w:sz="0" w:space="0" w:color="auto"/>
                    <w:right w:val="none" w:sz="0" w:space="0" w:color="auto"/>
                  </w:divBdr>
                </w:div>
                <w:div w:id="1214073750">
                  <w:marLeft w:val="640"/>
                  <w:marRight w:val="0"/>
                  <w:marTop w:val="0"/>
                  <w:marBottom w:val="0"/>
                  <w:divBdr>
                    <w:top w:val="none" w:sz="0" w:space="0" w:color="auto"/>
                    <w:left w:val="none" w:sz="0" w:space="0" w:color="auto"/>
                    <w:bottom w:val="none" w:sz="0" w:space="0" w:color="auto"/>
                    <w:right w:val="none" w:sz="0" w:space="0" w:color="auto"/>
                  </w:divBdr>
                </w:div>
                <w:div w:id="1224217483">
                  <w:marLeft w:val="640"/>
                  <w:marRight w:val="0"/>
                  <w:marTop w:val="0"/>
                  <w:marBottom w:val="0"/>
                  <w:divBdr>
                    <w:top w:val="none" w:sz="0" w:space="0" w:color="auto"/>
                    <w:left w:val="none" w:sz="0" w:space="0" w:color="auto"/>
                    <w:bottom w:val="none" w:sz="0" w:space="0" w:color="auto"/>
                    <w:right w:val="none" w:sz="0" w:space="0" w:color="auto"/>
                  </w:divBdr>
                </w:div>
                <w:div w:id="1263998328">
                  <w:marLeft w:val="640"/>
                  <w:marRight w:val="0"/>
                  <w:marTop w:val="0"/>
                  <w:marBottom w:val="0"/>
                  <w:divBdr>
                    <w:top w:val="none" w:sz="0" w:space="0" w:color="auto"/>
                    <w:left w:val="none" w:sz="0" w:space="0" w:color="auto"/>
                    <w:bottom w:val="none" w:sz="0" w:space="0" w:color="auto"/>
                    <w:right w:val="none" w:sz="0" w:space="0" w:color="auto"/>
                  </w:divBdr>
                </w:div>
                <w:div w:id="1265768710">
                  <w:marLeft w:val="640"/>
                  <w:marRight w:val="0"/>
                  <w:marTop w:val="0"/>
                  <w:marBottom w:val="0"/>
                  <w:divBdr>
                    <w:top w:val="none" w:sz="0" w:space="0" w:color="auto"/>
                    <w:left w:val="none" w:sz="0" w:space="0" w:color="auto"/>
                    <w:bottom w:val="none" w:sz="0" w:space="0" w:color="auto"/>
                    <w:right w:val="none" w:sz="0" w:space="0" w:color="auto"/>
                  </w:divBdr>
                </w:div>
                <w:div w:id="1364400840">
                  <w:marLeft w:val="640"/>
                  <w:marRight w:val="0"/>
                  <w:marTop w:val="0"/>
                  <w:marBottom w:val="0"/>
                  <w:divBdr>
                    <w:top w:val="none" w:sz="0" w:space="0" w:color="auto"/>
                    <w:left w:val="none" w:sz="0" w:space="0" w:color="auto"/>
                    <w:bottom w:val="none" w:sz="0" w:space="0" w:color="auto"/>
                    <w:right w:val="none" w:sz="0" w:space="0" w:color="auto"/>
                  </w:divBdr>
                </w:div>
                <w:div w:id="1537816985">
                  <w:marLeft w:val="640"/>
                  <w:marRight w:val="0"/>
                  <w:marTop w:val="0"/>
                  <w:marBottom w:val="0"/>
                  <w:divBdr>
                    <w:top w:val="none" w:sz="0" w:space="0" w:color="auto"/>
                    <w:left w:val="none" w:sz="0" w:space="0" w:color="auto"/>
                    <w:bottom w:val="none" w:sz="0" w:space="0" w:color="auto"/>
                    <w:right w:val="none" w:sz="0" w:space="0" w:color="auto"/>
                  </w:divBdr>
                </w:div>
                <w:div w:id="1635063141">
                  <w:marLeft w:val="640"/>
                  <w:marRight w:val="0"/>
                  <w:marTop w:val="0"/>
                  <w:marBottom w:val="0"/>
                  <w:divBdr>
                    <w:top w:val="none" w:sz="0" w:space="0" w:color="auto"/>
                    <w:left w:val="none" w:sz="0" w:space="0" w:color="auto"/>
                    <w:bottom w:val="none" w:sz="0" w:space="0" w:color="auto"/>
                    <w:right w:val="none" w:sz="0" w:space="0" w:color="auto"/>
                  </w:divBdr>
                </w:div>
                <w:div w:id="1746565398">
                  <w:marLeft w:val="640"/>
                  <w:marRight w:val="0"/>
                  <w:marTop w:val="0"/>
                  <w:marBottom w:val="0"/>
                  <w:divBdr>
                    <w:top w:val="none" w:sz="0" w:space="0" w:color="auto"/>
                    <w:left w:val="none" w:sz="0" w:space="0" w:color="auto"/>
                    <w:bottom w:val="none" w:sz="0" w:space="0" w:color="auto"/>
                    <w:right w:val="none" w:sz="0" w:space="0" w:color="auto"/>
                  </w:divBdr>
                </w:div>
                <w:div w:id="1758358008">
                  <w:marLeft w:val="640"/>
                  <w:marRight w:val="0"/>
                  <w:marTop w:val="0"/>
                  <w:marBottom w:val="0"/>
                  <w:divBdr>
                    <w:top w:val="none" w:sz="0" w:space="0" w:color="auto"/>
                    <w:left w:val="none" w:sz="0" w:space="0" w:color="auto"/>
                    <w:bottom w:val="none" w:sz="0" w:space="0" w:color="auto"/>
                    <w:right w:val="none" w:sz="0" w:space="0" w:color="auto"/>
                  </w:divBdr>
                </w:div>
                <w:div w:id="1864247123">
                  <w:marLeft w:val="640"/>
                  <w:marRight w:val="0"/>
                  <w:marTop w:val="0"/>
                  <w:marBottom w:val="0"/>
                  <w:divBdr>
                    <w:top w:val="none" w:sz="0" w:space="0" w:color="auto"/>
                    <w:left w:val="none" w:sz="0" w:space="0" w:color="auto"/>
                    <w:bottom w:val="none" w:sz="0" w:space="0" w:color="auto"/>
                    <w:right w:val="none" w:sz="0" w:space="0" w:color="auto"/>
                  </w:divBdr>
                </w:div>
                <w:div w:id="1892308816">
                  <w:marLeft w:val="640"/>
                  <w:marRight w:val="0"/>
                  <w:marTop w:val="0"/>
                  <w:marBottom w:val="0"/>
                  <w:divBdr>
                    <w:top w:val="none" w:sz="0" w:space="0" w:color="auto"/>
                    <w:left w:val="none" w:sz="0" w:space="0" w:color="auto"/>
                    <w:bottom w:val="none" w:sz="0" w:space="0" w:color="auto"/>
                    <w:right w:val="none" w:sz="0" w:space="0" w:color="auto"/>
                  </w:divBdr>
                </w:div>
                <w:div w:id="1896156625">
                  <w:marLeft w:val="640"/>
                  <w:marRight w:val="0"/>
                  <w:marTop w:val="0"/>
                  <w:marBottom w:val="0"/>
                  <w:divBdr>
                    <w:top w:val="none" w:sz="0" w:space="0" w:color="auto"/>
                    <w:left w:val="none" w:sz="0" w:space="0" w:color="auto"/>
                    <w:bottom w:val="none" w:sz="0" w:space="0" w:color="auto"/>
                    <w:right w:val="none" w:sz="0" w:space="0" w:color="auto"/>
                  </w:divBdr>
                </w:div>
                <w:div w:id="1961255783">
                  <w:marLeft w:val="640"/>
                  <w:marRight w:val="0"/>
                  <w:marTop w:val="0"/>
                  <w:marBottom w:val="0"/>
                  <w:divBdr>
                    <w:top w:val="none" w:sz="0" w:space="0" w:color="auto"/>
                    <w:left w:val="none" w:sz="0" w:space="0" w:color="auto"/>
                    <w:bottom w:val="none" w:sz="0" w:space="0" w:color="auto"/>
                    <w:right w:val="none" w:sz="0" w:space="0" w:color="auto"/>
                  </w:divBdr>
                </w:div>
                <w:div w:id="2025087698">
                  <w:marLeft w:val="640"/>
                  <w:marRight w:val="0"/>
                  <w:marTop w:val="0"/>
                  <w:marBottom w:val="0"/>
                  <w:divBdr>
                    <w:top w:val="none" w:sz="0" w:space="0" w:color="auto"/>
                    <w:left w:val="none" w:sz="0" w:space="0" w:color="auto"/>
                    <w:bottom w:val="none" w:sz="0" w:space="0" w:color="auto"/>
                    <w:right w:val="none" w:sz="0" w:space="0" w:color="auto"/>
                  </w:divBdr>
                </w:div>
              </w:divsChild>
            </w:div>
            <w:div w:id="1881551712">
              <w:marLeft w:val="0"/>
              <w:marRight w:val="0"/>
              <w:marTop w:val="0"/>
              <w:marBottom w:val="0"/>
              <w:divBdr>
                <w:top w:val="none" w:sz="0" w:space="0" w:color="auto"/>
                <w:left w:val="none" w:sz="0" w:space="0" w:color="auto"/>
                <w:bottom w:val="none" w:sz="0" w:space="0" w:color="auto"/>
                <w:right w:val="none" w:sz="0" w:space="0" w:color="auto"/>
              </w:divBdr>
              <w:divsChild>
                <w:div w:id="11227360">
                  <w:marLeft w:val="640"/>
                  <w:marRight w:val="0"/>
                  <w:marTop w:val="0"/>
                  <w:marBottom w:val="0"/>
                  <w:divBdr>
                    <w:top w:val="none" w:sz="0" w:space="0" w:color="auto"/>
                    <w:left w:val="none" w:sz="0" w:space="0" w:color="auto"/>
                    <w:bottom w:val="none" w:sz="0" w:space="0" w:color="auto"/>
                    <w:right w:val="none" w:sz="0" w:space="0" w:color="auto"/>
                  </w:divBdr>
                </w:div>
                <w:div w:id="118846226">
                  <w:marLeft w:val="640"/>
                  <w:marRight w:val="0"/>
                  <w:marTop w:val="0"/>
                  <w:marBottom w:val="0"/>
                  <w:divBdr>
                    <w:top w:val="none" w:sz="0" w:space="0" w:color="auto"/>
                    <w:left w:val="none" w:sz="0" w:space="0" w:color="auto"/>
                    <w:bottom w:val="none" w:sz="0" w:space="0" w:color="auto"/>
                    <w:right w:val="none" w:sz="0" w:space="0" w:color="auto"/>
                  </w:divBdr>
                </w:div>
                <w:div w:id="122430911">
                  <w:marLeft w:val="640"/>
                  <w:marRight w:val="0"/>
                  <w:marTop w:val="0"/>
                  <w:marBottom w:val="0"/>
                  <w:divBdr>
                    <w:top w:val="none" w:sz="0" w:space="0" w:color="auto"/>
                    <w:left w:val="none" w:sz="0" w:space="0" w:color="auto"/>
                    <w:bottom w:val="none" w:sz="0" w:space="0" w:color="auto"/>
                    <w:right w:val="none" w:sz="0" w:space="0" w:color="auto"/>
                  </w:divBdr>
                </w:div>
                <w:div w:id="141429218">
                  <w:marLeft w:val="640"/>
                  <w:marRight w:val="0"/>
                  <w:marTop w:val="0"/>
                  <w:marBottom w:val="0"/>
                  <w:divBdr>
                    <w:top w:val="none" w:sz="0" w:space="0" w:color="auto"/>
                    <w:left w:val="none" w:sz="0" w:space="0" w:color="auto"/>
                    <w:bottom w:val="none" w:sz="0" w:space="0" w:color="auto"/>
                    <w:right w:val="none" w:sz="0" w:space="0" w:color="auto"/>
                  </w:divBdr>
                </w:div>
                <w:div w:id="179319031">
                  <w:marLeft w:val="640"/>
                  <w:marRight w:val="0"/>
                  <w:marTop w:val="0"/>
                  <w:marBottom w:val="0"/>
                  <w:divBdr>
                    <w:top w:val="none" w:sz="0" w:space="0" w:color="auto"/>
                    <w:left w:val="none" w:sz="0" w:space="0" w:color="auto"/>
                    <w:bottom w:val="none" w:sz="0" w:space="0" w:color="auto"/>
                    <w:right w:val="none" w:sz="0" w:space="0" w:color="auto"/>
                  </w:divBdr>
                </w:div>
                <w:div w:id="181671366">
                  <w:marLeft w:val="640"/>
                  <w:marRight w:val="0"/>
                  <w:marTop w:val="0"/>
                  <w:marBottom w:val="0"/>
                  <w:divBdr>
                    <w:top w:val="none" w:sz="0" w:space="0" w:color="auto"/>
                    <w:left w:val="none" w:sz="0" w:space="0" w:color="auto"/>
                    <w:bottom w:val="none" w:sz="0" w:space="0" w:color="auto"/>
                    <w:right w:val="none" w:sz="0" w:space="0" w:color="auto"/>
                  </w:divBdr>
                </w:div>
                <w:div w:id="232277332">
                  <w:marLeft w:val="640"/>
                  <w:marRight w:val="0"/>
                  <w:marTop w:val="0"/>
                  <w:marBottom w:val="0"/>
                  <w:divBdr>
                    <w:top w:val="none" w:sz="0" w:space="0" w:color="auto"/>
                    <w:left w:val="none" w:sz="0" w:space="0" w:color="auto"/>
                    <w:bottom w:val="none" w:sz="0" w:space="0" w:color="auto"/>
                    <w:right w:val="none" w:sz="0" w:space="0" w:color="auto"/>
                  </w:divBdr>
                </w:div>
                <w:div w:id="232593012">
                  <w:marLeft w:val="640"/>
                  <w:marRight w:val="0"/>
                  <w:marTop w:val="0"/>
                  <w:marBottom w:val="0"/>
                  <w:divBdr>
                    <w:top w:val="none" w:sz="0" w:space="0" w:color="auto"/>
                    <w:left w:val="none" w:sz="0" w:space="0" w:color="auto"/>
                    <w:bottom w:val="none" w:sz="0" w:space="0" w:color="auto"/>
                    <w:right w:val="none" w:sz="0" w:space="0" w:color="auto"/>
                  </w:divBdr>
                </w:div>
                <w:div w:id="294919543">
                  <w:marLeft w:val="640"/>
                  <w:marRight w:val="0"/>
                  <w:marTop w:val="0"/>
                  <w:marBottom w:val="0"/>
                  <w:divBdr>
                    <w:top w:val="none" w:sz="0" w:space="0" w:color="auto"/>
                    <w:left w:val="none" w:sz="0" w:space="0" w:color="auto"/>
                    <w:bottom w:val="none" w:sz="0" w:space="0" w:color="auto"/>
                    <w:right w:val="none" w:sz="0" w:space="0" w:color="auto"/>
                  </w:divBdr>
                </w:div>
                <w:div w:id="296952170">
                  <w:marLeft w:val="640"/>
                  <w:marRight w:val="0"/>
                  <w:marTop w:val="0"/>
                  <w:marBottom w:val="0"/>
                  <w:divBdr>
                    <w:top w:val="none" w:sz="0" w:space="0" w:color="auto"/>
                    <w:left w:val="none" w:sz="0" w:space="0" w:color="auto"/>
                    <w:bottom w:val="none" w:sz="0" w:space="0" w:color="auto"/>
                    <w:right w:val="none" w:sz="0" w:space="0" w:color="auto"/>
                  </w:divBdr>
                </w:div>
                <w:div w:id="310600769">
                  <w:marLeft w:val="640"/>
                  <w:marRight w:val="0"/>
                  <w:marTop w:val="0"/>
                  <w:marBottom w:val="0"/>
                  <w:divBdr>
                    <w:top w:val="none" w:sz="0" w:space="0" w:color="auto"/>
                    <w:left w:val="none" w:sz="0" w:space="0" w:color="auto"/>
                    <w:bottom w:val="none" w:sz="0" w:space="0" w:color="auto"/>
                    <w:right w:val="none" w:sz="0" w:space="0" w:color="auto"/>
                  </w:divBdr>
                </w:div>
                <w:div w:id="314721199">
                  <w:marLeft w:val="640"/>
                  <w:marRight w:val="0"/>
                  <w:marTop w:val="0"/>
                  <w:marBottom w:val="0"/>
                  <w:divBdr>
                    <w:top w:val="none" w:sz="0" w:space="0" w:color="auto"/>
                    <w:left w:val="none" w:sz="0" w:space="0" w:color="auto"/>
                    <w:bottom w:val="none" w:sz="0" w:space="0" w:color="auto"/>
                    <w:right w:val="none" w:sz="0" w:space="0" w:color="auto"/>
                  </w:divBdr>
                </w:div>
                <w:div w:id="494494827">
                  <w:marLeft w:val="640"/>
                  <w:marRight w:val="0"/>
                  <w:marTop w:val="0"/>
                  <w:marBottom w:val="0"/>
                  <w:divBdr>
                    <w:top w:val="none" w:sz="0" w:space="0" w:color="auto"/>
                    <w:left w:val="none" w:sz="0" w:space="0" w:color="auto"/>
                    <w:bottom w:val="none" w:sz="0" w:space="0" w:color="auto"/>
                    <w:right w:val="none" w:sz="0" w:space="0" w:color="auto"/>
                  </w:divBdr>
                </w:div>
                <w:div w:id="516163144">
                  <w:marLeft w:val="640"/>
                  <w:marRight w:val="0"/>
                  <w:marTop w:val="0"/>
                  <w:marBottom w:val="0"/>
                  <w:divBdr>
                    <w:top w:val="none" w:sz="0" w:space="0" w:color="auto"/>
                    <w:left w:val="none" w:sz="0" w:space="0" w:color="auto"/>
                    <w:bottom w:val="none" w:sz="0" w:space="0" w:color="auto"/>
                    <w:right w:val="none" w:sz="0" w:space="0" w:color="auto"/>
                  </w:divBdr>
                </w:div>
                <w:div w:id="708648539">
                  <w:marLeft w:val="640"/>
                  <w:marRight w:val="0"/>
                  <w:marTop w:val="0"/>
                  <w:marBottom w:val="0"/>
                  <w:divBdr>
                    <w:top w:val="none" w:sz="0" w:space="0" w:color="auto"/>
                    <w:left w:val="none" w:sz="0" w:space="0" w:color="auto"/>
                    <w:bottom w:val="none" w:sz="0" w:space="0" w:color="auto"/>
                    <w:right w:val="none" w:sz="0" w:space="0" w:color="auto"/>
                  </w:divBdr>
                </w:div>
                <w:div w:id="733772133">
                  <w:marLeft w:val="640"/>
                  <w:marRight w:val="0"/>
                  <w:marTop w:val="0"/>
                  <w:marBottom w:val="0"/>
                  <w:divBdr>
                    <w:top w:val="none" w:sz="0" w:space="0" w:color="auto"/>
                    <w:left w:val="none" w:sz="0" w:space="0" w:color="auto"/>
                    <w:bottom w:val="none" w:sz="0" w:space="0" w:color="auto"/>
                    <w:right w:val="none" w:sz="0" w:space="0" w:color="auto"/>
                  </w:divBdr>
                </w:div>
                <w:div w:id="746415280">
                  <w:marLeft w:val="640"/>
                  <w:marRight w:val="0"/>
                  <w:marTop w:val="0"/>
                  <w:marBottom w:val="0"/>
                  <w:divBdr>
                    <w:top w:val="none" w:sz="0" w:space="0" w:color="auto"/>
                    <w:left w:val="none" w:sz="0" w:space="0" w:color="auto"/>
                    <w:bottom w:val="none" w:sz="0" w:space="0" w:color="auto"/>
                    <w:right w:val="none" w:sz="0" w:space="0" w:color="auto"/>
                  </w:divBdr>
                </w:div>
                <w:div w:id="750809228">
                  <w:marLeft w:val="640"/>
                  <w:marRight w:val="0"/>
                  <w:marTop w:val="0"/>
                  <w:marBottom w:val="0"/>
                  <w:divBdr>
                    <w:top w:val="none" w:sz="0" w:space="0" w:color="auto"/>
                    <w:left w:val="none" w:sz="0" w:space="0" w:color="auto"/>
                    <w:bottom w:val="none" w:sz="0" w:space="0" w:color="auto"/>
                    <w:right w:val="none" w:sz="0" w:space="0" w:color="auto"/>
                  </w:divBdr>
                </w:div>
                <w:div w:id="818348961">
                  <w:marLeft w:val="640"/>
                  <w:marRight w:val="0"/>
                  <w:marTop w:val="0"/>
                  <w:marBottom w:val="0"/>
                  <w:divBdr>
                    <w:top w:val="none" w:sz="0" w:space="0" w:color="auto"/>
                    <w:left w:val="none" w:sz="0" w:space="0" w:color="auto"/>
                    <w:bottom w:val="none" w:sz="0" w:space="0" w:color="auto"/>
                    <w:right w:val="none" w:sz="0" w:space="0" w:color="auto"/>
                  </w:divBdr>
                </w:div>
                <w:div w:id="819419299">
                  <w:marLeft w:val="640"/>
                  <w:marRight w:val="0"/>
                  <w:marTop w:val="0"/>
                  <w:marBottom w:val="0"/>
                  <w:divBdr>
                    <w:top w:val="none" w:sz="0" w:space="0" w:color="auto"/>
                    <w:left w:val="none" w:sz="0" w:space="0" w:color="auto"/>
                    <w:bottom w:val="none" w:sz="0" w:space="0" w:color="auto"/>
                    <w:right w:val="none" w:sz="0" w:space="0" w:color="auto"/>
                  </w:divBdr>
                </w:div>
                <w:div w:id="833449972">
                  <w:marLeft w:val="640"/>
                  <w:marRight w:val="0"/>
                  <w:marTop w:val="0"/>
                  <w:marBottom w:val="0"/>
                  <w:divBdr>
                    <w:top w:val="none" w:sz="0" w:space="0" w:color="auto"/>
                    <w:left w:val="none" w:sz="0" w:space="0" w:color="auto"/>
                    <w:bottom w:val="none" w:sz="0" w:space="0" w:color="auto"/>
                    <w:right w:val="none" w:sz="0" w:space="0" w:color="auto"/>
                  </w:divBdr>
                </w:div>
                <w:div w:id="846796107">
                  <w:marLeft w:val="640"/>
                  <w:marRight w:val="0"/>
                  <w:marTop w:val="0"/>
                  <w:marBottom w:val="0"/>
                  <w:divBdr>
                    <w:top w:val="none" w:sz="0" w:space="0" w:color="auto"/>
                    <w:left w:val="none" w:sz="0" w:space="0" w:color="auto"/>
                    <w:bottom w:val="none" w:sz="0" w:space="0" w:color="auto"/>
                    <w:right w:val="none" w:sz="0" w:space="0" w:color="auto"/>
                  </w:divBdr>
                </w:div>
                <w:div w:id="948506685">
                  <w:marLeft w:val="640"/>
                  <w:marRight w:val="0"/>
                  <w:marTop w:val="0"/>
                  <w:marBottom w:val="0"/>
                  <w:divBdr>
                    <w:top w:val="none" w:sz="0" w:space="0" w:color="auto"/>
                    <w:left w:val="none" w:sz="0" w:space="0" w:color="auto"/>
                    <w:bottom w:val="none" w:sz="0" w:space="0" w:color="auto"/>
                    <w:right w:val="none" w:sz="0" w:space="0" w:color="auto"/>
                  </w:divBdr>
                </w:div>
                <w:div w:id="1009218808">
                  <w:marLeft w:val="640"/>
                  <w:marRight w:val="0"/>
                  <w:marTop w:val="0"/>
                  <w:marBottom w:val="0"/>
                  <w:divBdr>
                    <w:top w:val="none" w:sz="0" w:space="0" w:color="auto"/>
                    <w:left w:val="none" w:sz="0" w:space="0" w:color="auto"/>
                    <w:bottom w:val="none" w:sz="0" w:space="0" w:color="auto"/>
                    <w:right w:val="none" w:sz="0" w:space="0" w:color="auto"/>
                  </w:divBdr>
                </w:div>
                <w:div w:id="1031298375">
                  <w:marLeft w:val="640"/>
                  <w:marRight w:val="0"/>
                  <w:marTop w:val="0"/>
                  <w:marBottom w:val="0"/>
                  <w:divBdr>
                    <w:top w:val="none" w:sz="0" w:space="0" w:color="auto"/>
                    <w:left w:val="none" w:sz="0" w:space="0" w:color="auto"/>
                    <w:bottom w:val="none" w:sz="0" w:space="0" w:color="auto"/>
                    <w:right w:val="none" w:sz="0" w:space="0" w:color="auto"/>
                  </w:divBdr>
                </w:div>
                <w:div w:id="1107576086">
                  <w:marLeft w:val="640"/>
                  <w:marRight w:val="0"/>
                  <w:marTop w:val="0"/>
                  <w:marBottom w:val="0"/>
                  <w:divBdr>
                    <w:top w:val="none" w:sz="0" w:space="0" w:color="auto"/>
                    <w:left w:val="none" w:sz="0" w:space="0" w:color="auto"/>
                    <w:bottom w:val="none" w:sz="0" w:space="0" w:color="auto"/>
                    <w:right w:val="none" w:sz="0" w:space="0" w:color="auto"/>
                  </w:divBdr>
                </w:div>
                <w:div w:id="1117138790">
                  <w:marLeft w:val="640"/>
                  <w:marRight w:val="0"/>
                  <w:marTop w:val="0"/>
                  <w:marBottom w:val="0"/>
                  <w:divBdr>
                    <w:top w:val="none" w:sz="0" w:space="0" w:color="auto"/>
                    <w:left w:val="none" w:sz="0" w:space="0" w:color="auto"/>
                    <w:bottom w:val="none" w:sz="0" w:space="0" w:color="auto"/>
                    <w:right w:val="none" w:sz="0" w:space="0" w:color="auto"/>
                  </w:divBdr>
                </w:div>
                <w:div w:id="1210216978">
                  <w:marLeft w:val="640"/>
                  <w:marRight w:val="0"/>
                  <w:marTop w:val="0"/>
                  <w:marBottom w:val="0"/>
                  <w:divBdr>
                    <w:top w:val="none" w:sz="0" w:space="0" w:color="auto"/>
                    <w:left w:val="none" w:sz="0" w:space="0" w:color="auto"/>
                    <w:bottom w:val="none" w:sz="0" w:space="0" w:color="auto"/>
                    <w:right w:val="none" w:sz="0" w:space="0" w:color="auto"/>
                  </w:divBdr>
                </w:div>
                <w:div w:id="1271084570">
                  <w:marLeft w:val="640"/>
                  <w:marRight w:val="0"/>
                  <w:marTop w:val="0"/>
                  <w:marBottom w:val="0"/>
                  <w:divBdr>
                    <w:top w:val="none" w:sz="0" w:space="0" w:color="auto"/>
                    <w:left w:val="none" w:sz="0" w:space="0" w:color="auto"/>
                    <w:bottom w:val="none" w:sz="0" w:space="0" w:color="auto"/>
                    <w:right w:val="none" w:sz="0" w:space="0" w:color="auto"/>
                  </w:divBdr>
                </w:div>
                <w:div w:id="1346787287">
                  <w:marLeft w:val="640"/>
                  <w:marRight w:val="0"/>
                  <w:marTop w:val="0"/>
                  <w:marBottom w:val="0"/>
                  <w:divBdr>
                    <w:top w:val="none" w:sz="0" w:space="0" w:color="auto"/>
                    <w:left w:val="none" w:sz="0" w:space="0" w:color="auto"/>
                    <w:bottom w:val="none" w:sz="0" w:space="0" w:color="auto"/>
                    <w:right w:val="none" w:sz="0" w:space="0" w:color="auto"/>
                  </w:divBdr>
                </w:div>
                <w:div w:id="1502887253">
                  <w:marLeft w:val="640"/>
                  <w:marRight w:val="0"/>
                  <w:marTop w:val="0"/>
                  <w:marBottom w:val="0"/>
                  <w:divBdr>
                    <w:top w:val="none" w:sz="0" w:space="0" w:color="auto"/>
                    <w:left w:val="none" w:sz="0" w:space="0" w:color="auto"/>
                    <w:bottom w:val="none" w:sz="0" w:space="0" w:color="auto"/>
                    <w:right w:val="none" w:sz="0" w:space="0" w:color="auto"/>
                  </w:divBdr>
                </w:div>
                <w:div w:id="1524974061">
                  <w:marLeft w:val="640"/>
                  <w:marRight w:val="0"/>
                  <w:marTop w:val="0"/>
                  <w:marBottom w:val="0"/>
                  <w:divBdr>
                    <w:top w:val="none" w:sz="0" w:space="0" w:color="auto"/>
                    <w:left w:val="none" w:sz="0" w:space="0" w:color="auto"/>
                    <w:bottom w:val="none" w:sz="0" w:space="0" w:color="auto"/>
                    <w:right w:val="none" w:sz="0" w:space="0" w:color="auto"/>
                  </w:divBdr>
                </w:div>
                <w:div w:id="1579288670">
                  <w:marLeft w:val="640"/>
                  <w:marRight w:val="0"/>
                  <w:marTop w:val="0"/>
                  <w:marBottom w:val="0"/>
                  <w:divBdr>
                    <w:top w:val="none" w:sz="0" w:space="0" w:color="auto"/>
                    <w:left w:val="none" w:sz="0" w:space="0" w:color="auto"/>
                    <w:bottom w:val="none" w:sz="0" w:space="0" w:color="auto"/>
                    <w:right w:val="none" w:sz="0" w:space="0" w:color="auto"/>
                  </w:divBdr>
                </w:div>
                <w:div w:id="1618489697">
                  <w:marLeft w:val="640"/>
                  <w:marRight w:val="0"/>
                  <w:marTop w:val="0"/>
                  <w:marBottom w:val="0"/>
                  <w:divBdr>
                    <w:top w:val="none" w:sz="0" w:space="0" w:color="auto"/>
                    <w:left w:val="none" w:sz="0" w:space="0" w:color="auto"/>
                    <w:bottom w:val="none" w:sz="0" w:space="0" w:color="auto"/>
                    <w:right w:val="none" w:sz="0" w:space="0" w:color="auto"/>
                  </w:divBdr>
                </w:div>
                <w:div w:id="1636258220">
                  <w:marLeft w:val="640"/>
                  <w:marRight w:val="0"/>
                  <w:marTop w:val="0"/>
                  <w:marBottom w:val="0"/>
                  <w:divBdr>
                    <w:top w:val="none" w:sz="0" w:space="0" w:color="auto"/>
                    <w:left w:val="none" w:sz="0" w:space="0" w:color="auto"/>
                    <w:bottom w:val="none" w:sz="0" w:space="0" w:color="auto"/>
                    <w:right w:val="none" w:sz="0" w:space="0" w:color="auto"/>
                  </w:divBdr>
                </w:div>
                <w:div w:id="1665544126">
                  <w:marLeft w:val="640"/>
                  <w:marRight w:val="0"/>
                  <w:marTop w:val="0"/>
                  <w:marBottom w:val="0"/>
                  <w:divBdr>
                    <w:top w:val="none" w:sz="0" w:space="0" w:color="auto"/>
                    <w:left w:val="none" w:sz="0" w:space="0" w:color="auto"/>
                    <w:bottom w:val="none" w:sz="0" w:space="0" w:color="auto"/>
                    <w:right w:val="none" w:sz="0" w:space="0" w:color="auto"/>
                  </w:divBdr>
                </w:div>
                <w:div w:id="1684280043">
                  <w:marLeft w:val="640"/>
                  <w:marRight w:val="0"/>
                  <w:marTop w:val="0"/>
                  <w:marBottom w:val="0"/>
                  <w:divBdr>
                    <w:top w:val="none" w:sz="0" w:space="0" w:color="auto"/>
                    <w:left w:val="none" w:sz="0" w:space="0" w:color="auto"/>
                    <w:bottom w:val="none" w:sz="0" w:space="0" w:color="auto"/>
                    <w:right w:val="none" w:sz="0" w:space="0" w:color="auto"/>
                  </w:divBdr>
                </w:div>
                <w:div w:id="1698192352">
                  <w:marLeft w:val="640"/>
                  <w:marRight w:val="0"/>
                  <w:marTop w:val="0"/>
                  <w:marBottom w:val="0"/>
                  <w:divBdr>
                    <w:top w:val="none" w:sz="0" w:space="0" w:color="auto"/>
                    <w:left w:val="none" w:sz="0" w:space="0" w:color="auto"/>
                    <w:bottom w:val="none" w:sz="0" w:space="0" w:color="auto"/>
                    <w:right w:val="none" w:sz="0" w:space="0" w:color="auto"/>
                  </w:divBdr>
                </w:div>
                <w:div w:id="1820418166">
                  <w:marLeft w:val="640"/>
                  <w:marRight w:val="0"/>
                  <w:marTop w:val="0"/>
                  <w:marBottom w:val="0"/>
                  <w:divBdr>
                    <w:top w:val="none" w:sz="0" w:space="0" w:color="auto"/>
                    <w:left w:val="none" w:sz="0" w:space="0" w:color="auto"/>
                    <w:bottom w:val="none" w:sz="0" w:space="0" w:color="auto"/>
                    <w:right w:val="none" w:sz="0" w:space="0" w:color="auto"/>
                  </w:divBdr>
                </w:div>
                <w:div w:id="1866597027">
                  <w:marLeft w:val="640"/>
                  <w:marRight w:val="0"/>
                  <w:marTop w:val="0"/>
                  <w:marBottom w:val="0"/>
                  <w:divBdr>
                    <w:top w:val="none" w:sz="0" w:space="0" w:color="auto"/>
                    <w:left w:val="none" w:sz="0" w:space="0" w:color="auto"/>
                    <w:bottom w:val="none" w:sz="0" w:space="0" w:color="auto"/>
                    <w:right w:val="none" w:sz="0" w:space="0" w:color="auto"/>
                  </w:divBdr>
                </w:div>
                <w:div w:id="1892036012">
                  <w:marLeft w:val="640"/>
                  <w:marRight w:val="0"/>
                  <w:marTop w:val="0"/>
                  <w:marBottom w:val="0"/>
                  <w:divBdr>
                    <w:top w:val="none" w:sz="0" w:space="0" w:color="auto"/>
                    <w:left w:val="none" w:sz="0" w:space="0" w:color="auto"/>
                    <w:bottom w:val="none" w:sz="0" w:space="0" w:color="auto"/>
                    <w:right w:val="none" w:sz="0" w:space="0" w:color="auto"/>
                  </w:divBdr>
                </w:div>
                <w:div w:id="1903561092">
                  <w:marLeft w:val="640"/>
                  <w:marRight w:val="0"/>
                  <w:marTop w:val="0"/>
                  <w:marBottom w:val="0"/>
                  <w:divBdr>
                    <w:top w:val="none" w:sz="0" w:space="0" w:color="auto"/>
                    <w:left w:val="none" w:sz="0" w:space="0" w:color="auto"/>
                    <w:bottom w:val="none" w:sz="0" w:space="0" w:color="auto"/>
                    <w:right w:val="none" w:sz="0" w:space="0" w:color="auto"/>
                  </w:divBdr>
                </w:div>
                <w:div w:id="1966765684">
                  <w:marLeft w:val="640"/>
                  <w:marRight w:val="0"/>
                  <w:marTop w:val="0"/>
                  <w:marBottom w:val="0"/>
                  <w:divBdr>
                    <w:top w:val="none" w:sz="0" w:space="0" w:color="auto"/>
                    <w:left w:val="none" w:sz="0" w:space="0" w:color="auto"/>
                    <w:bottom w:val="none" w:sz="0" w:space="0" w:color="auto"/>
                    <w:right w:val="none" w:sz="0" w:space="0" w:color="auto"/>
                  </w:divBdr>
                </w:div>
                <w:div w:id="1972898818">
                  <w:marLeft w:val="640"/>
                  <w:marRight w:val="0"/>
                  <w:marTop w:val="0"/>
                  <w:marBottom w:val="0"/>
                  <w:divBdr>
                    <w:top w:val="none" w:sz="0" w:space="0" w:color="auto"/>
                    <w:left w:val="none" w:sz="0" w:space="0" w:color="auto"/>
                    <w:bottom w:val="none" w:sz="0" w:space="0" w:color="auto"/>
                    <w:right w:val="none" w:sz="0" w:space="0" w:color="auto"/>
                  </w:divBdr>
                </w:div>
                <w:div w:id="2079202957">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236354478">
          <w:marLeft w:val="640"/>
          <w:marRight w:val="0"/>
          <w:marTop w:val="0"/>
          <w:marBottom w:val="0"/>
          <w:divBdr>
            <w:top w:val="none" w:sz="0" w:space="0" w:color="auto"/>
            <w:left w:val="none" w:sz="0" w:space="0" w:color="auto"/>
            <w:bottom w:val="none" w:sz="0" w:space="0" w:color="auto"/>
            <w:right w:val="none" w:sz="0" w:space="0" w:color="auto"/>
          </w:divBdr>
        </w:div>
        <w:div w:id="1252349194">
          <w:marLeft w:val="640"/>
          <w:marRight w:val="0"/>
          <w:marTop w:val="0"/>
          <w:marBottom w:val="0"/>
          <w:divBdr>
            <w:top w:val="none" w:sz="0" w:space="0" w:color="auto"/>
            <w:left w:val="none" w:sz="0" w:space="0" w:color="auto"/>
            <w:bottom w:val="none" w:sz="0" w:space="0" w:color="auto"/>
            <w:right w:val="none" w:sz="0" w:space="0" w:color="auto"/>
          </w:divBdr>
        </w:div>
        <w:div w:id="1260872174">
          <w:marLeft w:val="640"/>
          <w:marRight w:val="0"/>
          <w:marTop w:val="0"/>
          <w:marBottom w:val="0"/>
          <w:divBdr>
            <w:top w:val="none" w:sz="0" w:space="0" w:color="auto"/>
            <w:left w:val="none" w:sz="0" w:space="0" w:color="auto"/>
            <w:bottom w:val="none" w:sz="0" w:space="0" w:color="auto"/>
            <w:right w:val="none" w:sz="0" w:space="0" w:color="auto"/>
          </w:divBdr>
        </w:div>
        <w:div w:id="1261110285">
          <w:marLeft w:val="640"/>
          <w:marRight w:val="0"/>
          <w:marTop w:val="0"/>
          <w:marBottom w:val="0"/>
          <w:divBdr>
            <w:top w:val="none" w:sz="0" w:space="0" w:color="auto"/>
            <w:left w:val="none" w:sz="0" w:space="0" w:color="auto"/>
            <w:bottom w:val="none" w:sz="0" w:space="0" w:color="auto"/>
            <w:right w:val="none" w:sz="0" w:space="0" w:color="auto"/>
          </w:divBdr>
        </w:div>
        <w:div w:id="1345327321">
          <w:marLeft w:val="640"/>
          <w:marRight w:val="0"/>
          <w:marTop w:val="0"/>
          <w:marBottom w:val="0"/>
          <w:divBdr>
            <w:top w:val="none" w:sz="0" w:space="0" w:color="auto"/>
            <w:left w:val="none" w:sz="0" w:space="0" w:color="auto"/>
            <w:bottom w:val="none" w:sz="0" w:space="0" w:color="auto"/>
            <w:right w:val="none" w:sz="0" w:space="0" w:color="auto"/>
          </w:divBdr>
        </w:div>
        <w:div w:id="1381129455">
          <w:marLeft w:val="640"/>
          <w:marRight w:val="0"/>
          <w:marTop w:val="0"/>
          <w:marBottom w:val="0"/>
          <w:divBdr>
            <w:top w:val="none" w:sz="0" w:space="0" w:color="auto"/>
            <w:left w:val="none" w:sz="0" w:space="0" w:color="auto"/>
            <w:bottom w:val="none" w:sz="0" w:space="0" w:color="auto"/>
            <w:right w:val="none" w:sz="0" w:space="0" w:color="auto"/>
          </w:divBdr>
        </w:div>
        <w:div w:id="1472092721">
          <w:marLeft w:val="640"/>
          <w:marRight w:val="0"/>
          <w:marTop w:val="0"/>
          <w:marBottom w:val="0"/>
          <w:divBdr>
            <w:top w:val="none" w:sz="0" w:space="0" w:color="auto"/>
            <w:left w:val="none" w:sz="0" w:space="0" w:color="auto"/>
            <w:bottom w:val="none" w:sz="0" w:space="0" w:color="auto"/>
            <w:right w:val="none" w:sz="0" w:space="0" w:color="auto"/>
          </w:divBdr>
        </w:div>
        <w:div w:id="1482186211">
          <w:marLeft w:val="640"/>
          <w:marRight w:val="0"/>
          <w:marTop w:val="0"/>
          <w:marBottom w:val="0"/>
          <w:divBdr>
            <w:top w:val="none" w:sz="0" w:space="0" w:color="auto"/>
            <w:left w:val="none" w:sz="0" w:space="0" w:color="auto"/>
            <w:bottom w:val="none" w:sz="0" w:space="0" w:color="auto"/>
            <w:right w:val="none" w:sz="0" w:space="0" w:color="auto"/>
          </w:divBdr>
        </w:div>
        <w:div w:id="1517041891">
          <w:marLeft w:val="640"/>
          <w:marRight w:val="0"/>
          <w:marTop w:val="0"/>
          <w:marBottom w:val="0"/>
          <w:divBdr>
            <w:top w:val="none" w:sz="0" w:space="0" w:color="auto"/>
            <w:left w:val="none" w:sz="0" w:space="0" w:color="auto"/>
            <w:bottom w:val="none" w:sz="0" w:space="0" w:color="auto"/>
            <w:right w:val="none" w:sz="0" w:space="0" w:color="auto"/>
          </w:divBdr>
        </w:div>
        <w:div w:id="1605964552">
          <w:marLeft w:val="640"/>
          <w:marRight w:val="0"/>
          <w:marTop w:val="0"/>
          <w:marBottom w:val="0"/>
          <w:divBdr>
            <w:top w:val="none" w:sz="0" w:space="0" w:color="auto"/>
            <w:left w:val="none" w:sz="0" w:space="0" w:color="auto"/>
            <w:bottom w:val="none" w:sz="0" w:space="0" w:color="auto"/>
            <w:right w:val="none" w:sz="0" w:space="0" w:color="auto"/>
          </w:divBdr>
        </w:div>
        <w:div w:id="1623148581">
          <w:marLeft w:val="640"/>
          <w:marRight w:val="0"/>
          <w:marTop w:val="0"/>
          <w:marBottom w:val="0"/>
          <w:divBdr>
            <w:top w:val="none" w:sz="0" w:space="0" w:color="auto"/>
            <w:left w:val="none" w:sz="0" w:space="0" w:color="auto"/>
            <w:bottom w:val="none" w:sz="0" w:space="0" w:color="auto"/>
            <w:right w:val="none" w:sz="0" w:space="0" w:color="auto"/>
          </w:divBdr>
        </w:div>
        <w:div w:id="1669601018">
          <w:marLeft w:val="640"/>
          <w:marRight w:val="0"/>
          <w:marTop w:val="0"/>
          <w:marBottom w:val="0"/>
          <w:divBdr>
            <w:top w:val="none" w:sz="0" w:space="0" w:color="auto"/>
            <w:left w:val="none" w:sz="0" w:space="0" w:color="auto"/>
            <w:bottom w:val="none" w:sz="0" w:space="0" w:color="auto"/>
            <w:right w:val="none" w:sz="0" w:space="0" w:color="auto"/>
          </w:divBdr>
        </w:div>
        <w:div w:id="1689793029">
          <w:marLeft w:val="640"/>
          <w:marRight w:val="0"/>
          <w:marTop w:val="0"/>
          <w:marBottom w:val="0"/>
          <w:divBdr>
            <w:top w:val="none" w:sz="0" w:space="0" w:color="auto"/>
            <w:left w:val="none" w:sz="0" w:space="0" w:color="auto"/>
            <w:bottom w:val="none" w:sz="0" w:space="0" w:color="auto"/>
            <w:right w:val="none" w:sz="0" w:space="0" w:color="auto"/>
          </w:divBdr>
        </w:div>
        <w:div w:id="1721827769">
          <w:marLeft w:val="640"/>
          <w:marRight w:val="0"/>
          <w:marTop w:val="0"/>
          <w:marBottom w:val="0"/>
          <w:divBdr>
            <w:top w:val="none" w:sz="0" w:space="0" w:color="auto"/>
            <w:left w:val="none" w:sz="0" w:space="0" w:color="auto"/>
            <w:bottom w:val="none" w:sz="0" w:space="0" w:color="auto"/>
            <w:right w:val="none" w:sz="0" w:space="0" w:color="auto"/>
          </w:divBdr>
        </w:div>
        <w:div w:id="1751072784">
          <w:marLeft w:val="640"/>
          <w:marRight w:val="0"/>
          <w:marTop w:val="0"/>
          <w:marBottom w:val="0"/>
          <w:divBdr>
            <w:top w:val="none" w:sz="0" w:space="0" w:color="auto"/>
            <w:left w:val="none" w:sz="0" w:space="0" w:color="auto"/>
            <w:bottom w:val="none" w:sz="0" w:space="0" w:color="auto"/>
            <w:right w:val="none" w:sz="0" w:space="0" w:color="auto"/>
          </w:divBdr>
        </w:div>
        <w:div w:id="1798987717">
          <w:marLeft w:val="640"/>
          <w:marRight w:val="0"/>
          <w:marTop w:val="0"/>
          <w:marBottom w:val="0"/>
          <w:divBdr>
            <w:top w:val="none" w:sz="0" w:space="0" w:color="auto"/>
            <w:left w:val="none" w:sz="0" w:space="0" w:color="auto"/>
            <w:bottom w:val="none" w:sz="0" w:space="0" w:color="auto"/>
            <w:right w:val="none" w:sz="0" w:space="0" w:color="auto"/>
          </w:divBdr>
        </w:div>
        <w:div w:id="1811316120">
          <w:marLeft w:val="640"/>
          <w:marRight w:val="0"/>
          <w:marTop w:val="0"/>
          <w:marBottom w:val="0"/>
          <w:divBdr>
            <w:top w:val="none" w:sz="0" w:space="0" w:color="auto"/>
            <w:left w:val="none" w:sz="0" w:space="0" w:color="auto"/>
            <w:bottom w:val="none" w:sz="0" w:space="0" w:color="auto"/>
            <w:right w:val="none" w:sz="0" w:space="0" w:color="auto"/>
          </w:divBdr>
        </w:div>
        <w:div w:id="1836604838">
          <w:marLeft w:val="640"/>
          <w:marRight w:val="0"/>
          <w:marTop w:val="0"/>
          <w:marBottom w:val="0"/>
          <w:divBdr>
            <w:top w:val="none" w:sz="0" w:space="0" w:color="auto"/>
            <w:left w:val="none" w:sz="0" w:space="0" w:color="auto"/>
            <w:bottom w:val="none" w:sz="0" w:space="0" w:color="auto"/>
            <w:right w:val="none" w:sz="0" w:space="0" w:color="auto"/>
          </w:divBdr>
        </w:div>
        <w:div w:id="1848329229">
          <w:marLeft w:val="640"/>
          <w:marRight w:val="0"/>
          <w:marTop w:val="0"/>
          <w:marBottom w:val="0"/>
          <w:divBdr>
            <w:top w:val="none" w:sz="0" w:space="0" w:color="auto"/>
            <w:left w:val="none" w:sz="0" w:space="0" w:color="auto"/>
            <w:bottom w:val="none" w:sz="0" w:space="0" w:color="auto"/>
            <w:right w:val="none" w:sz="0" w:space="0" w:color="auto"/>
          </w:divBdr>
        </w:div>
        <w:div w:id="1914272091">
          <w:marLeft w:val="640"/>
          <w:marRight w:val="0"/>
          <w:marTop w:val="0"/>
          <w:marBottom w:val="0"/>
          <w:divBdr>
            <w:top w:val="none" w:sz="0" w:space="0" w:color="auto"/>
            <w:left w:val="none" w:sz="0" w:space="0" w:color="auto"/>
            <w:bottom w:val="none" w:sz="0" w:space="0" w:color="auto"/>
            <w:right w:val="none" w:sz="0" w:space="0" w:color="auto"/>
          </w:divBdr>
        </w:div>
        <w:div w:id="1950576775">
          <w:marLeft w:val="640"/>
          <w:marRight w:val="0"/>
          <w:marTop w:val="0"/>
          <w:marBottom w:val="0"/>
          <w:divBdr>
            <w:top w:val="none" w:sz="0" w:space="0" w:color="auto"/>
            <w:left w:val="none" w:sz="0" w:space="0" w:color="auto"/>
            <w:bottom w:val="none" w:sz="0" w:space="0" w:color="auto"/>
            <w:right w:val="none" w:sz="0" w:space="0" w:color="auto"/>
          </w:divBdr>
        </w:div>
        <w:div w:id="1970012313">
          <w:marLeft w:val="640"/>
          <w:marRight w:val="0"/>
          <w:marTop w:val="0"/>
          <w:marBottom w:val="0"/>
          <w:divBdr>
            <w:top w:val="none" w:sz="0" w:space="0" w:color="auto"/>
            <w:left w:val="none" w:sz="0" w:space="0" w:color="auto"/>
            <w:bottom w:val="none" w:sz="0" w:space="0" w:color="auto"/>
            <w:right w:val="none" w:sz="0" w:space="0" w:color="auto"/>
          </w:divBdr>
        </w:div>
        <w:div w:id="1989284388">
          <w:marLeft w:val="640"/>
          <w:marRight w:val="0"/>
          <w:marTop w:val="0"/>
          <w:marBottom w:val="0"/>
          <w:divBdr>
            <w:top w:val="none" w:sz="0" w:space="0" w:color="auto"/>
            <w:left w:val="none" w:sz="0" w:space="0" w:color="auto"/>
            <w:bottom w:val="none" w:sz="0" w:space="0" w:color="auto"/>
            <w:right w:val="none" w:sz="0" w:space="0" w:color="auto"/>
          </w:divBdr>
        </w:div>
        <w:div w:id="2131626313">
          <w:marLeft w:val="640"/>
          <w:marRight w:val="0"/>
          <w:marTop w:val="0"/>
          <w:marBottom w:val="0"/>
          <w:divBdr>
            <w:top w:val="none" w:sz="0" w:space="0" w:color="auto"/>
            <w:left w:val="none" w:sz="0" w:space="0" w:color="auto"/>
            <w:bottom w:val="none" w:sz="0" w:space="0" w:color="auto"/>
            <w:right w:val="none" w:sz="0" w:space="0" w:color="auto"/>
          </w:divBdr>
        </w:div>
      </w:divsChild>
    </w:div>
    <w:div w:id="776798702">
      <w:bodyDiv w:val="1"/>
      <w:marLeft w:val="0"/>
      <w:marRight w:val="0"/>
      <w:marTop w:val="0"/>
      <w:marBottom w:val="0"/>
      <w:divBdr>
        <w:top w:val="none" w:sz="0" w:space="0" w:color="auto"/>
        <w:left w:val="none" w:sz="0" w:space="0" w:color="auto"/>
        <w:bottom w:val="none" w:sz="0" w:space="0" w:color="auto"/>
        <w:right w:val="none" w:sz="0" w:space="0" w:color="auto"/>
      </w:divBdr>
      <w:divsChild>
        <w:div w:id="90052898">
          <w:marLeft w:val="640"/>
          <w:marRight w:val="0"/>
          <w:marTop w:val="0"/>
          <w:marBottom w:val="0"/>
          <w:divBdr>
            <w:top w:val="none" w:sz="0" w:space="0" w:color="auto"/>
            <w:left w:val="none" w:sz="0" w:space="0" w:color="auto"/>
            <w:bottom w:val="none" w:sz="0" w:space="0" w:color="auto"/>
            <w:right w:val="none" w:sz="0" w:space="0" w:color="auto"/>
          </w:divBdr>
        </w:div>
        <w:div w:id="107744324">
          <w:marLeft w:val="640"/>
          <w:marRight w:val="0"/>
          <w:marTop w:val="0"/>
          <w:marBottom w:val="0"/>
          <w:divBdr>
            <w:top w:val="none" w:sz="0" w:space="0" w:color="auto"/>
            <w:left w:val="none" w:sz="0" w:space="0" w:color="auto"/>
            <w:bottom w:val="none" w:sz="0" w:space="0" w:color="auto"/>
            <w:right w:val="none" w:sz="0" w:space="0" w:color="auto"/>
          </w:divBdr>
        </w:div>
        <w:div w:id="124351221">
          <w:marLeft w:val="640"/>
          <w:marRight w:val="0"/>
          <w:marTop w:val="0"/>
          <w:marBottom w:val="0"/>
          <w:divBdr>
            <w:top w:val="none" w:sz="0" w:space="0" w:color="auto"/>
            <w:left w:val="none" w:sz="0" w:space="0" w:color="auto"/>
            <w:bottom w:val="none" w:sz="0" w:space="0" w:color="auto"/>
            <w:right w:val="none" w:sz="0" w:space="0" w:color="auto"/>
          </w:divBdr>
        </w:div>
        <w:div w:id="145754057">
          <w:marLeft w:val="640"/>
          <w:marRight w:val="0"/>
          <w:marTop w:val="0"/>
          <w:marBottom w:val="0"/>
          <w:divBdr>
            <w:top w:val="none" w:sz="0" w:space="0" w:color="auto"/>
            <w:left w:val="none" w:sz="0" w:space="0" w:color="auto"/>
            <w:bottom w:val="none" w:sz="0" w:space="0" w:color="auto"/>
            <w:right w:val="none" w:sz="0" w:space="0" w:color="auto"/>
          </w:divBdr>
        </w:div>
        <w:div w:id="211121482">
          <w:marLeft w:val="640"/>
          <w:marRight w:val="0"/>
          <w:marTop w:val="0"/>
          <w:marBottom w:val="0"/>
          <w:divBdr>
            <w:top w:val="none" w:sz="0" w:space="0" w:color="auto"/>
            <w:left w:val="none" w:sz="0" w:space="0" w:color="auto"/>
            <w:bottom w:val="none" w:sz="0" w:space="0" w:color="auto"/>
            <w:right w:val="none" w:sz="0" w:space="0" w:color="auto"/>
          </w:divBdr>
        </w:div>
        <w:div w:id="238759441">
          <w:marLeft w:val="640"/>
          <w:marRight w:val="0"/>
          <w:marTop w:val="0"/>
          <w:marBottom w:val="0"/>
          <w:divBdr>
            <w:top w:val="none" w:sz="0" w:space="0" w:color="auto"/>
            <w:left w:val="none" w:sz="0" w:space="0" w:color="auto"/>
            <w:bottom w:val="none" w:sz="0" w:space="0" w:color="auto"/>
            <w:right w:val="none" w:sz="0" w:space="0" w:color="auto"/>
          </w:divBdr>
        </w:div>
        <w:div w:id="305551656">
          <w:marLeft w:val="640"/>
          <w:marRight w:val="0"/>
          <w:marTop w:val="0"/>
          <w:marBottom w:val="0"/>
          <w:divBdr>
            <w:top w:val="none" w:sz="0" w:space="0" w:color="auto"/>
            <w:left w:val="none" w:sz="0" w:space="0" w:color="auto"/>
            <w:bottom w:val="none" w:sz="0" w:space="0" w:color="auto"/>
            <w:right w:val="none" w:sz="0" w:space="0" w:color="auto"/>
          </w:divBdr>
        </w:div>
        <w:div w:id="309750558">
          <w:marLeft w:val="640"/>
          <w:marRight w:val="0"/>
          <w:marTop w:val="0"/>
          <w:marBottom w:val="0"/>
          <w:divBdr>
            <w:top w:val="none" w:sz="0" w:space="0" w:color="auto"/>
            <w:left w:val="none" w:sz="0" w:space="0" w:color="auto"/>
            <w:bottom w:val="none" w:sz="0" w:space="0" w:color="auto"/>
            <w:right w:val="none" w:sz="0" w:space="0" w:color="auto"/>
          </w:divBdr>
        </w:div>
        <w:div w:id="376054253">
          <w:marLeft w:val="640"/>
          <w:marRight w:val="0"/>
          <w:marTop w:val="0"/>
          <w:marBottom w:val="0"/>
          <w:divBdr>
            <w:top w:val="none" w:sz="0" w:space="0" w:color="auto"/>
            <w:left w:val="none" w:sz="0" w:space="0" w:color="auto"/>
            <w:bottom w:val="none" w:sz="0" w:space="0" w:color="auto"/>
            <w:right w:val="none" w:sz="0" w:space="0" w:color="auto"/>
          </w:divBdr>
        </w:div>
        <w:div w:id="380322666">
          <w:marLeft w:val="640"/>
          <w:marRight w:val="0"/>
          <w:marTop w:val="0"/>
          <w:marBottom w:val="0"/>
          <w:divBdr>
            <w:top w:val="none" w:sz="0" w:space="0" w:color="auto"/>
            <w:left w:val="none" w:sz="0" w:space="0" w:color="auto"/>
            <w:bottom w:val="none" w:sz="0" w:space="0" w:color="auto"/>
            <w:right w:val="none" w:sz="0" w:space="0" w:color="auto"/>
          </w:divBdr>
        </w:div>
        <w:div w:id="475418824">
          <w:marLeft w:val="640"/>
          <w:marRight w:val="0"/>
          <w:marTop w:val="0"/>
          <w:marBottom w:val="0"/>
          <w:divBdr>
            <w:top w:val="none" w:sz="0" w:space="0" w:color="auto"/>
            <w:left w:val="none" w:sz="0" w:space="0" w:color="auto"/>
            <w:bottom w:val="none" w:sz="0" w:space="0" w:color="auto"/>
            <w:right w:val="none" w:sz="0" w:space="0" w:color="auto"/>
          </w:divBdr>
        </w:div>
        <w:div w:id="496120891">
          <w:marLeft w:val="640"/>
          <w:marRight w:val="0"/>
          <w:marTop w:val="0"/>
          <w:marBottom w:val="0"/>
          <w:divBdr>
            <w:top w:val="none" w:sz="0" w:space="0" w:color="auto"/>
            <w:left w:val="none" w:sz="0" w:space="0" w:color="auto"/>
            <w:bottom w:val="none" w:sz="0" w:space="0" w:color="auto"/>
            <w:right w:val="none" w:sz="0" w:space="0" w:color="auto"/>
          </w:divBdr>
        </w:div>
        <w:div w:id="512379148">
          <w:marLeft w:val="640"/>
          <w:marRight w:val="0"/>
          <w:marTop w:val="0"/>
          <w:marBottom w:val="0"/>
          <w:divBdr>
            <w:top w:val="none" w:sz="0" w:space="0" w:color="auto"/>
            <w:left w:val="none" w:sz="0" w:space="0" w:color="auto"/>
            <w:bottom w:val="none" w:sz="0" w:space="0" w:color="auto"/>
            <w:right w:val="none" w:sz="0" w:space="0" w:color="auto"/>
          </w:divBdr>
        </w:div>
        <w:div w:id="589658748">
          <w:marLeft w:val="640"/>
          <w:marRight w:val="0"/>
          <w:marTop w:val="0"/>
          <w:marBottom w:val="0"/>
          <w:divBdr>
            <w:top w:val="none" w:sz="0" w:space="0" w:color="auto"/>
            <w:left w:val="none" w:sz="0" w:space="0" w:color="auto"/>
            <w:bottom w:val="none" w:sz="0" w:space="0" w:color="auto"/>
            <w:right w:val="none" w:sz="0" w:space="0" w:color="auto"/>
          </w:divBdr>
        </w:div>
        <w:div w:id="608513700">
          <w:marLeft w:val="640"/>
          <w:marRight w:val="0"/>
          <w:marTop w:val="0"/>
          <w:marBottom w:val="0"/>
          <w:divBdr>
            <w:top w:val="none" w:sz="0" w:space="0" w:color="auto"/>
            <w:left w:val="none" w:sz="0" w:space="0" w:color="auto"/>
            <w:bottom w:val="none" w:sz="0" w:space="0" w:color="auto"/>
            <w:right w:val="none" w:sz="0" w:space="0" w:color="auto"/>
          </w:divBdr>
        </w:div>
        <w:div w:id="638070804">
          <w:marLeft w:val="640"/>
          <w:marRight w:val="0"/>
          <w:marTop w:val="0"/>
          <w:marBottom w:val="0"/>
          <w:divBdr>
            <w:top w:val="none" w:sz="0" w:space="0" w:color="auto"/>
            <w:left w:val="none" w:sz="0" w:space="0" w:color="auto"/>
            <w:bottom w:val="none" w:sz="0" w:space="0" w:color="auto"/>
            <w:right w:val="none" w:sz="0" w:space="0" w:color="auto"/>
          </w:divBdr>
        </w:div>
        <w:div w:id="649363166">
          <w:marLeft w:val="640"/>
          <w:marRight w:val="0"/>
          <w:marTop w:val="0"/>
          <w:marBottom w:val="0"/>
          <w:divBdr>
            <w:top w:val="none" w:sz="0" w:space="0" w:color="auto"/>
            <w:left w:val="none" w:sz="0" w:space="0" w:color="auto"/>
            <w:bottom w:val="none" w:sz="0" w:space="0" w:color="auto"/>
            <w:right w:val="none" w:sz="0" w:space="0" w:color="auto"/>
          </w:divBdr>
        </w:div>
        <w:div w:id="663121982">
          <w:marLeft w:val="640"/>
          <w:marRight w:val="0"/>
          <w:marTop w:val="0"/>
          <w:marBottom w:val="0"/>
          <w:divBdr>
            <w:top w:val="none" w:sz="0" w:space="0" w:color="auto"/>
            <w:left w:val="none" w:sz="0" w:space="0" w:color="auto"/>
            <w:bottom w:val="none" w:sz="0" w:space="0" w:color="auto"/>
            <w:right w:val="none" w:sz="0" w:space="0" w:color="auto"/>
          </w:divBdr>
        </w:div>
        <w:div w:id="733044247">
          <w:marLeft w:val="640"/>
          <w:marRight w:val="0"/>
          <w:marTop w:val="0"/>
          <w:marBottom w:val="0"/>
          <w:divBdr>
            <w:top w:val="none" w:sz="0" w:space="0" w:color="auto"/>
            <w:left w:val="none" w:sz="0" w:space="0" w:color="auto"/>
            <w:bottom w:val="none" w:sz="0" w:space="0" w:color="auto"/>
            <w:right w:val="none" w:sz="0" w:space="0" w:color="auto"/>
          </w:divBdr>
        </w:div>
        <w:div w:id="781458492">
          <w:marLeft w:val="640"/>
          <w:marRight w:val="0"/>
          <w:marTop w:val="0"/>
          <w:marBottom w:val="0"/>
          <w:divBdr>
            <w:top w:val="none" w:sz="0" w:space="0" w:color="auto"/>
            <w:left w:val="none" w:sz="0" w:space="0" w:color="auto"/>
            <w:bottom w:val="none" w:sz="0" w:space="0" w:color="auto"/>
            <w:right w:val="none" w:sz="0" w:space="0" w:color="auto"/>
          </w:divBdr>
        </w:div>
        <w:div w:id="847673006">
          <w:marLeft w:val="640"/>
          <w:marRight w:val="0"/>
          <w:marTop w:val="0"/>
          <w:marBottom w:val="0"/>
          <w:divBdr>
            <w:top w:val="none" w:sz="0" w:space="0" w:color="auto"/>
            <w:left w:val="none" w:sz="0" w:space="0" w:color="auto"/>
            <w:bottom w:val="none" w:sz="0" w:space="0" w:color="auto"/>
            <w:right w:val="none" w:sz="0" w:space="0" w:color="auto"/>
          </w:divBdr>
        </w:div>
        <w:div w:id="923956645">
          <w:marLeft w:val="640"/>
          <w:marRight w:val="0"/>
          <w:marTop w:val="0"/>
          <w:marBottom w:val="0"/>
          <w:divBdr>
            <w:top w:val="none" w:sz="0" w:space="0" w:color="auto"/>
            <w:left w:val="none" w:sz="0" w:space="0" w:color="auto"/>
            <w:bottom w:val="none" w:sz="0" w:space="0" w:color="auto"/>
            <w:right w:val="none" w:sz="0" w:space="0" w:color="auto"/>
          </w:divBdr>
        </w:div>
        <w:div w:id="964042967">
          <w:marLeft w:val="640"/>
          <w:marRight w:val="0"/>
          <w:marTop w:val="0"/>
          <w:marBottom w:val="0"/>
          <w:divBdr>
            <w:top w:val="none" w:sz="0" w:space="0" w:color="auto"/>
            <w:left w:val="none" w:sz="0" w:space="0" w:color="auto"/>
            <w:bottom w:val="none" w:sz="0" w:space="0" w:color="auto"/>
            <w:right w:val="none" w:sz="0" w:space="0" w:color="auto"/>
          </w:divBdr>
        </w:div>
        <w:div w:id="964772329">
          <w:marLeft w:val="640"/>
          <w:marRight w:val="0"/>
          <w:marTop w:val="0"/>
          <w:marBottom w:val="0"/>
          <w:divBdr>
            <w:top w:val="none" w:sz="0" w:space="0" w:color="auto"/>
            <w:left w:val="none" w:sz="0" w:space="0" w:color="auto"/>
            <w:bottom w:val="none" w:sz="0" w:space="0" w:color="auto"/>
            <w:right w:val="none" w:sz="0" w:space="0" w:color="auto"/>
          </w:divBdr>
        </w:div>
        <w:div w:id="1054890536">
          <w:marLeft w:val="640"/>
          <w:marRight w:val="0"/>
          <w:marTop w:val="0"/>
          <w:marBottom w:val="0"/>
          <w:divBdr>
            <w:top w:val="none" w:sz="0" w:space="0" w:color="auto"/>
            <w:left w:val="none" w:sz="0" w:space="0" w:color="auto"/>
            <w:bottom w:val="none" w:sz="0" w:space="0" w:color="auto"/>
            <w:right w:val="none" w:sz="0" w:space="0" w:color="auto"/>
          </w:divBdr>
        </w:div>
        <w:div w:id="1085765801">
          <w:marLeft w:val="640"/>
          <w:marRight w:val="0"/>
          <w:marTop w:val="0"/>
          <w:marBottom w:val="0"/>
          <w:divBdr>
            <w:top w:val="none" w:sz="0" w:space="0" w:color="auto"/>
            <w:left w:val="none" w:sz="0" w:space="0" w:color="auto"/>
            <w:bottom w:val="none" w:sz="0" w:space="0" w:color="auto"/>
            <w:right w:val="none" w:sz="0" w:space="0" w:color="auto"/>
          </w:divBdr>
        </w:div>
        <w:div w:id="1091583480">
          <w:marLeft w:val="640"/>
          <w:marRight w:val="0"/>
          <w:marTop w:val="0"/>
          <w:marBottom w:val="0"/>
          <w:divBdr>
            <w:top w:val="none" w:sz="0" w:space="0" w:color="auto"/>
            <w:left w:val="none" w:sz="0" w:space="0" w:color="auto"/>
            <w:bottom w:val="none" w:sz="0" w:space="0" w:color="auto"/>
            <w:right w:val="none" w:sz="0" w:space="0" w:color="auto"/>
          </w:divBdr>
        </w:div>
        <w:div w:id="1110472186">
          <w:marLeft w:val="640"/>
          <w:marRight w:val="0"/>
          <w:marTop w:val="0"/>
          <w:marBottom w:val="0"/>
          <w:divBdr>
            <w:top w:val="none" w:sz="0" w:space="0" w:color="auto"/>
            <w:left w:val="none" w:sz="0" w:space="0" w:color="auto"/>
            <w:bottom w:val="none" w:sz="0" w:space="0" w:color="auto"/>
            <w:right w:val="none" w:sz="0" w:space="0" w:color="auto"/>
          </w:divBdr>
        </w:div>
        <w:div w:id="1124932485">
          <w:marLeft w:val="640"/>
          <w:marRight w:val="0"/>
          <w:marTop w:val="0"/>
          <w:marBottom w:val="0"/>
          <w:divBdr>
            <w:top w:val="none" w:sz="0" w:space="0" w:color="auto"/>
            <w:left w:val="none" w:sz="0" w:space="0" w:color="auto"/>
            <w:bottom w:val="none" w:sz="0" w:space="0" w:color="auto"/>
            <w:right w:val="none" w:sz="0" w:space="0" w:color="auto"/>
          </w:divBdr>
        </w:div>
        <w:div w:id="1162086731">
          <w:marLeft w:val="640"/>
          <w:marRight w:val="0"/>
          <w:marTop w:val="0"/>
          <w:marBottom w:val="0"/>
          <w:divBdr>
            <w:top w:val="none" w:sz="0" w:space="0" w:color="auto"/>
            <w:left w:val="none" w:sz="0" w:space="0" w:color="auto"/>
            <w:bottom w:val="none" w:sz="0" w:space="0" w:color="auto"/>
            <w:right w:val="none" w:sz="0" w:space="0" w:color="auto"/>
          </w:divBdr>
        </w:div>
        <w:div w:id="1168517776">
          <w:marLeft w:val="640"/>
          <w:marRight w:val="0"/>
          <w:marTop w:val="0"/>
          <w:marBottom w:val="0"/>
          <w:divBdr>
            <w:top w:val="none" w:sz="0" w:space="0" w:color="auto"/>
            <w:left w:val="none" w:sz="0" w:space="0" w:color="auto"/>
            <w:bottom w:val="none" w:sz="0" w:space="0" w:color="auto"/>
            <w:right w:val="none" w:sz="0" w:space="0" w:color="auto"/>
          </w:divBdr>
          <w:divsChild>
            <w:div w:id="424033678">
              <w:marLeft w:val="0"/>
              <w:marRight w:val="0"/>
              <w:marTop w:val="0"/>
              <w:marBottom w:val="0"/>
              <w:divBdr>
                <w:top w:val="none" w:sz="0" w:space="0" w:color="auto"/>
                <w:left w:val="none" w:sz="0" w:space="0" w:color="auto"/>
                <w:bottom w:val="none" w:sz="0" w:space="0" w:color="auto"/>
                <w:right w:val="none" w:sz="0" w:space="0" w:color="auto"/>
              </w:divBdr>
              <w:divsChild>
                <w:div w:id="24645110">
                  <w:marLeft w:val="640"/>
                  <w:marRight w:val="0"/>
                  <w:marTop w:val="0"/>
                  <w:marBottom w:val="0"/>
                  <w:divBdr>
                    <w:top w:val="none" w:sz="0" w:space="0" w:color="auto"/>
                    <w:left w:val="none" w:sz="0" w:space="0" w:color="auto"/>
                    <w:bottom w:val="none" w:sz="0" w:space="0" w:color="auto"/>
                    <w:right w:val="none" w:sz="0" w:space="0" w:color="auto"/>
                  </w:divBdr>
                </w:div>
                <w:div w:id="42874787">
                  <w:marLeft w:val="640"/>
                  <w:marRight w:val="0"/>
                  <w:marTop w:val="0"/>
                  <w:marBottom w:val="0"/>
                  <w:divBdr>
                    <w:top w:val="none" w:sz="0" w:space="0" w:color="auto"/>
                    <w:left w:val="none" w:sz="0" w:space="0" w:color="auto"/>
                    <w:bottom w:val="none" w:sz="0" w:space="0" w:color="auto"/>
                    <w:right w:val="none" w:sz="0" w:space="0" w:color="auto"/>
                  </w:divBdr>
                </w:div>
                <w:div w:id="71438885">
                  <w:marLeft w:val="640"/>
                  <w:marRight w:val="0"/>
                  <w:marTop w:val="0"/>
                  <w:marBottom w:val="0"/>
                  <w:divBdr>
                    <w:top w:val="none" w:sz="0" w:space="0" w:color="auto"/>
                    <w:left w:val="none" w:sz="0" w:space="0" w:color="auto"/>
                    <w:bottom w:val="none" w:sz="0" w:space="0" w:color="auto"/>
                    <w:right w:val="none" w:sz="0" w:space="0" w:color="auto"/>
                  </w:divBdr>
                </w:div>
                <w:div w:id="133762096">
                  <w:marLeft w:val="640"/>
                  <w:marRight w:val="0"/>
                  <w:marTop w:val="0"/>
                  <w:marBottom w:val="0"/>
                  <w:divBdr>
                    <w:top w:val="none" w:sz="0" w:space="0" w:color="auto"/>
                    <w:left w:val="none" w:sz="0" w:space="0" w:color="auto"/>
                    <w:bottom w:val="none" w:sz="0" w:space="0" w:color="auto"/>
                    <w:right w:val="none" w:sz="0" w:space="0" w:color="auto"/>
                  </w:divBdr>
                </w:div>
                <w:div w:id="140125702">
                  <w:marLeft w:val="640"/>
                  <w:marRight w:val="0"/>
                  <w:marTop w:val="0"/>
                  <w:marBottom w:val="0"/>
                  <w:divBdr>
                    <w:top w:val="none" w:sz="0" w:space="0" w:color="auto"/>
                    <w:left w:val="none" w:sz="0" w:space="0" w:color="auto"/>
                    <w:bottom w:val="none" w:sz="0" w:space="0" w:color="auto"/>
                    <w:right w:val="none" w:sz="0" w:space="0" w:color="auto"/>
                  </w:divBdr>
                </w:div>
                <w:div w:id="175270422">
                  <w:marLeft w:val="640"/>
                  <w:marRight w:val="0"/>
                  <w:marTop w:val="0"/>
                  <w:marBottom w:val="0"/>
                  <w:divBdr>
                    <w:top w:val="none" w:sz="0" w:space="0" w:color="auto"/>
                    <w:left w:val="none" w:sz="0" w:space="0" w:color="auto"/>
                    <w:bottom w:val="none" w:sz="0" w:space="0" w:color="auto"/>
                    <w:right w:val="none" w:sz="0" w:space="0" w:color="auto"/>
                  </w:divBdr>
                </w:div>
                <w:div w:id="205488050">
                  <w:marLeft w:val="640"/>
                  <w:marRight w:val="0"/>
                  <w:marTop w:val="0"/>
                  <w:marBottom w:val="0"/>
                  <w:divBdr>
                    <w:top w:val="none" w:sz="0" w:space="0" w:color="auto"/>
                    <w:left w:val="none" w:sz="0" w:space="0" w:color="auto"/>
                    <w:bottom w:val="none" w:sz="0" w:space="0" w:color="auto"/>
                    <w:right w:val="none" w:sz="0" w:space="0" w:color="auto"/>
                  </w:divBdr>
                </w:div>
                <w:div w:id="226304616">
                  <w:marLeft w:val="640"/>
                  <w:marRight w:val="0"/>
                  <w:marTop w:val="0"/>
                  <w:marBottom w:val="0"/>
                  <w:divBdr>
                    <w:top w:val="none" w:sz="0" w:space="0" w:color="auto"/>
                    <w:left w:val="none" w:sz="0" w:space="0" w:color="auto"/>
                    <w:bottom w:val="none" w:sz="0" w:space="0" w:color="auto"/>
                    <w:right w:val="none" w:sz="0" w:space="0" w:color="auto"/>
                  </w:divBdr>
                </w:div>
                <w:div w:id="237635244">
                  <w:marLeft w:val="640"/>
                  <w:marRight w:val="0"/>
                  <w:marTop w:val="0"/>
                  <w:marBottom w:val="0"/>
                  <w:divBdr>
                    <w:top w:val="none" w:sz="0" w:space="0" w:color="auto"/>
                    <w:left w:val="none" w:sz="0" w:space="0" w:color="auto"/>
                    <w:bottom w:val="none" w:sz="0" w:space="0" w:color="auto"/>
                    <w:right w:val="none" w:sz="0" w:space="0" w:color="auto"/>
                  </w:divBdr>
                </w:div>
                <w:div w:id="276566258">
                  <w:marLeft w:val="640"/>
                  <w:marRight w:val="0"/>
                  <w:marTop w:val="0"/>
                  <w:marBottom w:val="0"/>
                  <w:divBdr>
                    <w:top w:val="none" w:sz="0" w:space="0" w:color="auto"/>
                    <w:left w:val="none" w:sz="0" w:space="0" w:color="auto"/>
                    <w:bottom w:val="none" w:sz="0" w:space="0" w:color="auto"/>
                    <w:right w:val="none" w:sz="0" w:space="0" w:color="auto"/>
                  </w:divBdr>
                </w:div>
                <w:div w:id="283267905">
                  <w:marLeft w:val="640"/>
                  <w:marRight w:val="0"/>
                  <w:marTop w:val="0"/>
                  <w:marBottom w:val="0"/>
                  <w:divBdr>
                    <w:top w:val="none" w:sz="0" w:space="0" w:color="auto"/>
                    <w:left w:val="none" w:sz="0" w:space="0" w:color="auto"/>
                    <w:bottom w:val="none" w:sz="0" w:space="0" w:color="auto"/>
                    <w:right w:val="none" w:sz="0" w:space="0" w:color="auto"/>
                  </w:divBdr>
                </w:div>
                <w:div w:id="315770749">
                  <w:marLeft w:val="640"/>
                  <w:marRight w:val="0"/>
                  <w:marTop w:val="0"/>
                  <w:marBottom w:val="0"/>
                  <w:divBdr>
                    <w:top w:val="none" w:sz="0" w:space="0" w:color="auto"/>
                    <w:left w:val="none" w:sz="0" w:space="0" w:color="auto"/>
                    <w:bottom w:val="none" w:sz="0" w:space="0" w:color="auto"/>
                    <w:right w:val="none" w:sz="0" w:space="0" w:color="auto"/>
                  </w:divBdr>
                </w:div>
                <w:div w:id="323893350">
                  <w:marLeft w:val="640"/>
                  <w:marRight w:val="0"/>
                  <w:marTop w:val="0"/>
                  <w:marBottom w:val="0"/>
                  <w:divBdr>
                    <w:top w:val="none" w:sz="0" w:space="0" w:color="auto"/>
                    <w:left w:val="none" w:sz="0" w:space="0" w:color="auto"/>
                    <w:bottom w:val="none" w:sz="0" w:space="0" w:color="auto"/>
                    <w:right w:val="none" w:sz="0" w:space="0" w:color="auto"/>
                  </w:divBdr>
                </w:div>
                <w:div w:id="448940595">
                  <w:marLeft w:val="640"/>
                  <w:marRight w:val="0"/>
                  <w:marTop w:val="0"/>
                  <w:marBottom w:val="0"/>
                  <w:divBdr>
                    <w:top w:val="none" w:sz="0" w:space="0" w:color="auto"/>
                    <w:left w:val="none" w:sz="0" w:space="0" w:color="auto"/>
                    <w:bottom w:val="none" w:sz="0" w:space="0" w:color="auto"/>
                    <w:right w:val="none" w:sz="0" w:space="0" w:color="auto"/>
                  </w:divBdr>
                </w:div>
                <w:div w:id="491454641">
                  <w:marLeft w:val="640"/>
                  <w:marRight w:val="0"/>
                  <w:marTop w:val="0"/>
                  <w:marBottom w:val="0"/>
                  <w:divBdr>
                    <w:top w:val="none" w:sz="0" w:space="0" w:color="auto"/>
                    <w:left w:val="none" w:sz="0" w:space="0" w:color="auto"/>
                    <w:bottom w:val="none" w:sz="0" w:space="0" w:color="auto"/>
                    <w:right w:val="none" w:sz="0" w:space="0" w:color="auto"/>
                  </w:divBdr>
                </w:div>
                <w:div w:id="527108905">
                  <w:marLeft w:val="640"/>
                  <w:marRight w:val="0"/>
                  <w:marTop w:val="0"/>
                  <w:marBottom w:val="0"/>
                  <w:divBdr>
                    <w:top w:val="none" w:sz="0" w:space="0" w:color="auto"/>
                    <w:left w:val="none" w:sz="0" w:space="0" w:color="auto"/>
                    <w:bottom w:val="none" w:sz="0" w:space="0" w:color="auto"/>
                    <w:right w:val="none" w:sz="0" w:space="0" w:color="auto"/>
                  </w:divBdr>
                </w:div>
                <w:div w:id="561411867">
                  <w:marLeft w:val="640"/>
                  <w:marRight w:val="0"/>
                  <w:marTop w:val="0"/>
                  <w:marBottom w:val="0"/>
                  <w:divBdr>
                    <w:top w:val="none" w:sz="0" w:space="0" w:color="auto"/>
                    <w:left w:val="none" w:sz="0" w:space="0" w:color="auto"/>
                    <w:bottom w:val="none" w:sz="0" w:space="0" w:color="auto"/>
                    <w:right w:val="none" w:sz="0" w:space="0" w:color="auto"/>
                  </w:divBdr>
                </w:div>
                <w:div w:id="563687860">
                  <w:marLeft w:val="640"/>
                  <w:marRight w:val="0"/>
                  <w:marTop w:val="0"/>
                  <w:marBottom w:val="0"/>
                  <w:divBdr>
                    <w:top w:val="none" w:sz="0" w:space="0" w:color="auto"/>
                    <w:left w:val="none" w:sz="0" w:space="0" w:color="auto"/>
                    <w:bottom w:val="none" w:sz="0" w:space="0" w:color="auto"/>
                    <w:right w:val="none" w:sz="0" w:space="0" w:color="auto"/>
                  </w:divBdr>
                </w:div>
                <w:div w:id="604271335">
                  <w:marLeft w:val="640"/>
                  <w:marRight w:val="0"/>
                  <w:marTop w:val="0"/>
                  <w:marBottom w:val="0"/>
                  <w:divBdr>
                    <w:top w:val="none" w:sz="0" w:space="0" w:color="auto"/>
                    <w:left w:val="none" w:sz="0" w:space="0" w:color="auto"/>
                    <w:bottom w:val="none" w:sz="0" w:space="0" w:color="auto"/>
                    <w:right w:val="none" w:sz="0" w:space="0" w:color="auto"/>
                  </w:divBdr>
                </w:div>
                <w:div w:id="617296439">
                  <w:marLeft w:val="640"/>
                  <w:marRight w:val="0"/>
                  <w:marTop w:val="0"/>
                  <w:marBottom w:val="0"/>
                  <w:divBdr>
                    <w:top w:val="none" w:sz="0" w:space="0" w:color="auto"/>
                    <w:left w:val="none" w:sz="0" w:space="0" w:color="auto"/>
                    <w:bottom w:val="none" w:sz="0" w:space="0" w:color="auto"/>
                    <w:right w:val="none" w:sz="0" w:space="0" w:color="auto"/>
                  </w:divBdr>
                </w:div>
                <w:div w:id="656611167">
                  <w:marLeft w:val="640"/>
                  <w:marRight w:val="0"/>
                  <w:marTop w:val="0"/>
                  <w:marBottom w:val="0"/>
                  <w:divBdr>
                    <w:top w:val="none" w:sz="0" w:space="0" w:color="auto"/>
                    <w:left w:val="none" w:sz="0" w:space="0" w:color="auto"/>
                    <w:bottom w:val="none" w:sz="0" w:space="0" w:color="auto"/>
                    <w:right w:val="none" w:sz="0" w:space="0" w:color="auto"/>
                  </w:divBdr>
                </w:div>
                <w:div w:id="696126375">
                  <w:marLeft w:val="640"/>
                  <w:marRight w:val="0"/>
                  <w:marTop w:val="0"/>
                  <w:marBottom w:val="0"/>
                  <w:divBdr>
                    <w:top w:val="none" w:sz="0" w:space="0" w:color="auto"/>
                    <w:left w:val="none" w:sz="0" w:space="0" w:color="auto"/>
                    <w:bottom w:val="none" w:sz="0" w:space="0" w:color="auto"/>
                    <w:right w:val="none" w:sz="0" w:space="0" w:color="auto"/>
                  </w:divBdr>
                </w:div>
                <w:div w:id="705251386">
                  <w:marLeft w:val="640"/>
                  <w:marRight w:val="0"/>
                  <w:marTop w:val="0"/>
                  <w:marBottom w:val="0"/>
                  <w:divBdr>
                    <w:top w:val="none" w:sz="0" w:space="0" w:color="auto"/>
                    <w:left w:val="none" w:sz="0" w:space="0" w:color="auto"/>
                    <w:bottom w:val="none" w:sz="0" w:space="0" w:color="auto"/>
                    <w:right w:val="none" w:sz="0" w:space="0" w:color="auto"/>
                  </w:divBdr>
                </w:div>
                <w:div w:id="772286050">
                  <w:marLeft w:val="640"/>
                  <w:marRight w:val="0"/>
                  <w:marTop w:val="0"/>
                  <w:marBottom w:val="0"/>
                  <w:divBdr>
                    <w:top w:val="none" w:sz="0" w:space="0" w:color="auto"/>
                    <w:left w:val="none" w:sz="0" w:space="0" w:color="auto"/>
                    <w:bottom w:val="none" w:sz="0" w:space="0" w:color="auto"/>
                    <w:right w:val="none" w:sz="0" w:space="0" w:color="auto"/>
                  </w:divBdr>
                </w:div>
                <w:div w:id="809447030">
                  <w:marLeft w:val="640"/>
                  <w:marRight w:val="0"/>
                  <w:marTop w:val="0"/>
                  <w:marBottom w:val="0"/>
                  <w:divBdr>
                    <w:top w:val="none" w:sz="0" w:space="0" w:color="auto"/>
                    <w:left w:val="none" w:sz="0" w:space="0" w:color="auto"/>
                    <w:bottom w:val="none" w:sz="0" w:space="0" w:color="auto"/>
                    <w:right w:val="none" w:sz="0" w:space="0" w:color="auto"/>
                  </w:divBdr>
                </w:div>
                <w:div w:id="897210416">
                  <w:marLeft w:val="640"/>
                  <w:marRight w:val="0"/>
                  <w:marTop w:val="0"/>
                  <w:marBottom w:val="0"/>
                  <w:divBdr>
                    <w:top w:val="none" w:sz="0" w:space="0" w:color="auto"/>
                    <w:left w:val="none" w:sz="0" w:space="0" w:color="auto"/>
                    <w:bottom w:val="none" w:sz="0" w:space="0" w:color="auto"/>
                    <w:right w:val="none" w:sz="0" w:space="0" w:color="auto"/>
                  </w:divBdr>
                </w:div>
                <w:div w:id="912013397">
                  <w:marLeft w:val="640"/>
                  <w:marRight w:val="0"/>
                  <w:marTop w:val="0"/>
                  <w:marBottom w:val="0"/>
                  <w:divBdr>
                    <w:top w:val="none" w:sz="0" w:space="0" w:color="auto"/>
                    <w:left w:val="none" w:sz="0" w:space="0" w:color="auto"/>
                    <w:bottom w:val="none" w:sz="0" w:space="0" w:color="auto"/>
                    <w:right w:val="none" w:sz="0" w:space="0" w:color="auto"/>
                  </w:divBdr>
                </w:div>
                <w:div w:id="923103873">
                  <w:marLeft w:val="640"/>
                  <w:marRight w:val="0"/>
                  <w:marTop w:val="0"/>
                  <w:marBottom w:val="0"/>
                  <w:divBdr>
                    <w:top w:val="none" w:sz="0" w:space="0" w:color="auto"/>
                    <w:left w:val="none" w:sz="0" w:space="0" w:color="auto"/>
                    <w:bottom w:val="none" w:sz="0" w:space="0" w:color="auto"/>
                    <w:right w:val="none" w:sz="0" w:space="0" w:color="auto"/>
                  </w:divBdr>
                </w:div>
                <w:div w:id="923880225">
                  <w:marLeft w:val="640"/>
                  <w:marRight w:val="0"/>
                  <w:marTop w:val="0"/>
                  <w:marBottom w:val="0"/>
                  <w:divBdr>
                    <w:top w:val="none" w:sz="0" w:space="0" w:color="auto"/>
                    <w:left w:val="none" w:sz="0" w:space="0" w:color="auto"/>
                    <w:bottom w:val="none" w:sz="0" w:space="0" w:color="auto"/>
                    <w:right w:val="none" w:sz="0" w:space="0" w:color="auto"/>
                  </w:divBdr>
                </w:div>
                <w:div w:id="941303097">
                  <w:marLeft w:val="640"/>
                  <w:marRight w:val="0"/>
                  <w:marTop w:val="0"/>
                  <w:marBottom w:val="0"/>
                  <w:divBdr>
                    <w:top w:val="none" w:sz="0" w:space="0" w:color="auto"/>
                    <w:left w:val="none" w:sz="0" w:space="0" w:color="auto"/>
                    <w:bottom w:val="none" w:sz="0" w:space="0" w:color="auto"/>
                    <w:right w:val="none" w:sz="0" w:space="0" w:color="auto"/>
                  </w:divBdr>
                </w:div>
                <w:div w:id="1032875516">
                  <w:marLeft w:val="640"/>
                  <w:marRight w:val="0"/>
                  <w:marTop w:val="0"/>
                  <w:marBottom w:val="0"/>
                  <w:divBdr>
                    <w:top w:val="none" w:sz="0" w:space="0" w:color="auto"/>
                    <w:left w:val="none" w:sz="0" w:space="0" w:color="auto"/>
                    <w:bottom w:val="none" w:sz="0" w:space="0" w:color="auto"/>
                    <w:right w:val="none" w:sz="0" w:space="0" w:color="auto"/>
                  </w:divBdr>
                </w:div>
                <w:div w:id="1051687338">
                  <w:marLeft w:val="640"/>
                  <w:marRight w:val="0"/>
                  <w:marTop w:val="0"/>
                  <w:marBottom w:val="0"/>
                  <w:divBdr>
                    <w:top w:val="none" w:sz="0" w:space="0" w:color="auto"/>
                    <w:left w:val="none" w:sz="0" w:space="0" w:color="auto"/>
                    <w:bottom w:val="none" w:sz="0" w:space="0" w:color="auto"/>
                    <w:right w:val="none" w:sz="0" w:space="0" w:color="auto"/>
                  </w:divBdr>
                </w:div>
                <w:div w:id="1197238704">
                  <w:marLeft w:val="640"/>
                  <w:marRight w:val="0"/>
                  <w:marTop w:val="0"/>
                  <w:marBottom w:val="0"/>
                  <w:divBdr>
                    <w:top w:val="none" w:sz="0" w:space="0" w:color="auto"/>
                    <w:left w:val="none" w:sz="0" w:space="0" w:color="auto"/>
                    <w:bottom w:val="none" w:sz="0" w:space="0" w:color="auto"/>
                    <w:right w:val="none" w:sz="0" w:space="0" w:color="auto"/>
                  </w:divBdr>
                </w:div>
                <w:div w:id="1236817687">
                  <w:marLeft w:val="640"/>
                  <w:marRight w:val="0"/>
                  <w:marTop w:val="0"/>
                  <w:marBottom w:val="0"/>
                  <w:divBdr>
                    <w:top w:val="none" w:sz="0" w:space="0" w:color="auto"/>
                    <w:left w:val="none" w:sz="0" w:space="0" w:color="auto"/>
                    <w:bottom w:val="none" w:sz="0" w:space="0" w:color="auto"/>
                    <w:right w:val="none" w:sz="0" w:space="0" w:color="auto"/>
                  </w:divBdr>
                </w:div>
                <w:div w:id="1240822540">
                  <w:marLeft w:val="640"/>
                  <w:marRight w:val="0"/>
                  <w:marTop w:val="0"/>
                  <w:marBottom w:val="0"/>
                  <w:divBdr>
                    <w:top w:val="none" w:sz="0" w:space="0" w:color="auto"/>
                    <w:left w:val="none" w:sz="0" w:space="0" w:color="auto"/>
                    <w:bottom w:val="none" w:sz="0" w:space="0" w:color="auto"/>
                    <w:right w:val="none" w:sz="0" w:space="0" w:color="auto"/>
                  </w:divBdr>
                </w:div>
                <w:div w:id="1255629621">
                  <w:marLeft w:val="640"/>
                  <w:marRight w:val="0"/>
                  <w:marTop w:val="0"/>
                  <w:marBottom w:val="0"/>
                  <w:divBdr>
                    <w:top w:val="none" w:sz="0" w:space="0" w:color="auto"/>
                    <w:left w:val="none" w:sz="0" w:space="0" w:color="auto"/>
                    <w:bottom w:val="none" w:sz="0" w:space="0" w:color="auto"/>
                    <w:right w:val="none" w:sz="0" w:space="0" w:color="auto"/>
                  </w:divBdr>
                </w:div>
                <w:div w:id="1365668073">
                  <w:marLeft w:val="640"/>
                  <w:marRight w:val="0"/>
                  <w:marTop w:val="0"/>
                  <w:marBottom w:val="0"/>
                  <w:divBdr>
                    <w:top w:val="none" w:sz="0" w:space="0" w:color="auto"/>
                    <w:left w:val="none" w:sz="0" w:space="0" w:color="auto"/>
                    <w:bottom w:val="none" w:sz="0" w:space="0" w:color="auto"/>
                    <w:right w:val="none" w:sz="0" w:space="0" w:color="auto"/>
                  </w:divBdr>
                </w:div>
                <w:div w:id="1370183846">
                  <w:marLeft w:val="640"/>
                  <w:marRight w:val="0"/>
                  <w:marTop w:val="0"/>
                  <w:marBottom w:val="0"/>
                  <w:divBdr>
                    <w:top w:val="none" w:sz="0" w:space="0" w:color="auto"/>
                    <w:left w:val="none" w:sz="0" w:space="0" w:color="auto"/>
                    <w:bottom w:val="none" w:sz="0" w:space="0" w:color="auto"/>
                    <w:right w:val="none" w:sz="0" w:space="0" w:color="auto"/>
                  </w:divBdr>
                </w:div>
                <w:div w:id="1415513450">
                  <w:marLeft w:val="640"/>
                  <w:marRight w:val="0"/>
                  <w:marTop w:val="0"/>
                  <w:marBottom w:val="0"/>
                  <w:divBdr>
                    <w:top w:val="none" w:sz="0" w:space="0" w:color="auto"/>
                    <w:left w:val="none" w:sz="0" w:space="0" w:color="auto"/>
                    <w:bottom w:val="none" w:sz="0" w:space="0" w:color="auto"/>
                    <w:right w:val="none" w:sz="0" w:space="0" w:color="auto"/>
                  </w:divBdr>
                </w:div>
                <w:div w:id="1547909991">
                  <w:marLeft w:val="640"/>
                  <w:marRight w:val="0"/>
                  <w:marTop w:val="0"/>
                  <w:marBottom w:val="0"/>
                  <w:divBdr>
                    <w:top w:val="none" w:sz="0" w:space="0" w:color="auto"/>
                    <w:left w:val="none" w:sz="0" w:space="0" w:color="auto"/>
                    <w:bottom w:val="none" w:sz="0" w:space="0" w:color="auto"/>
                    <w:right w:val="none" w:sz="0" w:space="0" w:color="auto"/>
                  </w:divBdr>
                </w:div>
                <w:div w:id="1713535046">
                  <w:marLeft w:val="640"/>
                  <w:marRight w:val="0"/>
                  <w:marTop w:val="0"/>
                  <w:marBottom w:val="0"/>
                  <w:divBdr>
                    <w:top w:val="none" w:sz="0" w:space="0" w:color="auto"/>
                    <w:left w:val="none" w:sz="0" w:space="0" w:color="auto"/>
                    <w:bottom w:val="none" w:sz="0" w:space="0" w:color="auto"/>
                    <w:right w:val="none" w:sz="0" w:space="0" w:color="auto"/>
                  </w:divBdr>
                </w:div>
                <w:div w:id="1713918228">
                  <w:marLeft w:val="640"/>
                  <w:marRight w:val="0"/>
                  <w:marTop w:val="0"/>
                  <w:marBottom w:val="0"/>
                  <w:divBdr>
                    <w:top w:val="none" w:sz="0" w:space="0" w:color="auto"/>
                    <w:left w:val="none" w:sz="0" w:space="0" w:color="auto"/>
                    <w:bottom w:val="none" w:sz="0" w:space="0" w:color="auto"/>
                    <w:right w:val="none" w:sz="0" w:space="0" w:color="auto"/>
                  </w:divBdr>
                </w:div>
                <w:div w:id="1764841159">
                  <w:marLeft w:val="640"/>
                  <w:marRight w:val="0"/>
                  <w:marTop w:val="0"/>
                  <w:marBottom w:val="0"/>
                  <w:divBdr>
                    <w:top w:val="none" w:sz="0" w:space="0" w:color="auto"/>
                    <w:left w:val="none" w:sz="0" w:space="0" w:color="auto"/>
                    <w:bottom w:val="none" w:sz="0" w:space="0" w:color="auto"/>
                    <w:right w:val="none" w:sz="0" w:space="0" w:color="auto"/>
                  </w:divBdr>
                </w:div>
                <w:div w:id="1775704386">
                  <w:marLeft w:val="640"/>
                  <w:marRight w:val="0"/>
                  <w:marTop w:val="0"/>
                  <w:marBottom w:val="0"/>
                  <w:divBdr>
                    <w:top w:val="none" w:sz="0" w:space="0" w:color="auto"/>
                    <w:left w:val="none" w:sz="0" w:space="0" w:color="auto"/>
                    <w:bottom w:val="none" w:sz="0" w:space="0" w:color="auto"/>
                    <w:right w:val="none" w:sz="0" w:space="0" w:color="auto"/>
                  </w:divBdr>
                </w:div>
                <w:div w:id="1838036918">
                  <w:marLeft w:val="640"/>
                  <w:marRight w:val="0"/>
                  <w:marTop w:val="0"/>
                  <w:marBottom w:val="0"/>
                  <w:divBdr>
                    <w:top w:val="none" w:sz="0" w:space="0" w:color="auto"/>
                    <w:left w:val="none" w:sz="0" w:space="0" w:color="auto"/>
                    <w:bottom w:val="none" w:sz="0" w:space="0" w:color="auto"/>
                    <w:right w:val="none" w:sz="0" w:space="0" w:color="auto"/>
                  </w:divBdr>
                </w:div>
                <w:div w:id="1883590732">
                  <w:marLeft w:val="640"/>
                  <w:marRight w:val="0"/>
                  <w:marTop w:val="0"/>
                  <w:marBottom w:val="0"/>
                  <w:divBdr>
                    <w:top w:val="none" w:sz="0" w:space="0" w:color="auto"/>
                    <w:left w:val="none" w:sz="0" w:space="0" w:color="auto"/>
                    <w:bottom w:val="none" w:sz="0" w:space="0" w:color="auto"/>
                    <w:right w:val="none" w:sz="0" w:space="0" w:color="auto"/>
                  </w:divBdr>
                </w:div>
                <w:div w:id="1942688499">
                  <w:marLeft w:val="640"/>
                  <w:marRight w:val="0"/>
                  <w:marTop w:val="0"/>
                  <w:marBottom w:val="0"/>
                  <w:divBdr>
                    <w:top w:val="none" w:sz="0" w:space="0" w:color="auto"/>
                    <w:left w:val="none" w:sz="0" w:space="0" w:color="auto"/>
                    <w:bottom w:val="none" w:sz="0" w:space="0" w:color="auto"/>
                    <w:right w:val="none" w:sz="0" w:space="0" w:color="auto"/>
                  </w:divBdr>
                </w:div>
                <w:div w:id="1968269109">
                  <w:marLeft w:val="640"/>
                  <w:marRight w:val="0"/>
                  <w:marTop w:val="0"/>
                  <w:marBottom w:val="0"/>
                  <w:divBdr>
                    <w:top w:val="none" w:sz="0" w:space="0" w:color="auto"/>
                    <w:left w:val="none" w:sz="0" w:space="0" w:color="auto"/>
                    <w:bottom w:val="none" w:sz="0" w:space="0" w:color="auto"/>
                    <w:right w:val="none" w:sz="0" w:space="0" w:color="auto"/>
                  </w:divBdr>
                </w:div>
                <w:div w:id="2024242614">
                  <w:marLeft w:val="640"/>
                  <w:marRight w:val="0"/>
                  <w:marTop w:val="0"/>
                  <w:marBottom w:val="0"/>
                  <w:divBdr>
                    <w:top w:val="none" w:sz="0" w:space="0" w:color="auto"/>
                    <w:left w:val="none" w:sz="0" w:space="0" w:color="auto"/>
                    <w:bottom w:val="none" w:sz="0" w:space="0" w:color="auto"/>
                    <w:right w:val="none" w:sz="0" w:space="0" w:color="auto"/>
                  </w:divBdr>
                </w:div>
                <w:div w:id="2044743591">
                  <w:marLeft w:val="640"/>
                  <w:marRight w:val="0"/>
                  <w:marTop w:val="0"/>
                  <w:marBottom w:val="0"/>
                  <w:divBdr>
                    <w:top w:val="none" w:sz="0" w:space="0" w:color="auto"/>
                    <w:left w:val="none" w:sz="0" w:space="0" w:color="auto"/>
                    <w:bottom w:val="none" w:sz="0" w:space="0" w:color="auto"/>
                    <w:right w:val="none" w:sz="0" w:space="0" w:color="auto"/>
                  </w:divBdr>
                </w:div>
                <w:div w:id="2048219987">
                  <w:marLeft w:val="640"/>
                  <w:marRight w:val="0"/>
                  <w:marTop w:val="0"/>
                  <w:marBottom w:val="0"/>
                  <w:divBdr>
                    <w:top w:val="none" w:sz="0" w:space="0" w:color="auto"/>
                    <w:left w:val="none" w:sz="0" w:space="0" w:color="auto"/>
                    <w:bottom w:val="none" w:sz="0" w:space="0" w:color="auto"/>
                    <w:right w:val="none" w:sz="0" w:space="0" w:color="auto"/>
                  </w:divBdr>
                </w:div>
                <w:div w:id="2055426545">
                  <w:marLeft w:val="640"/>
                  <w:marRight w:val="0"/>
                  <w:marTop w:val="0"/>
                  <w:marBottom w:val="0"/>
                  <w:divBdr>
                    <w:top w:val="none" w:sz="0" w:space="0" w:color="auto"/>
                    <w:left w:val="none" w:sz="0" w:space="0" w:color="auto"/>
                    <w:bottom w:val="none" w:sz="0" w:space="0" w:color="auto"/>
                    <w:right w:val="none" w:sz="0" w:space="0" w:color="auto"/>
                  </w:divBdr>
                </w:div>
                <w:div w:id="2079621104">
                  <w:marLeft w:val="640"/>
                  <w:marRight w:val="0"/>
                  <w:marTop w:val="0"/>
                  <w:marBottom w:val="0"/>
                  <w:divBdr>
                    <w:top w:val="none" w:sz="0" w:space="0" w:color="auto"/>
                    <w:left w:val="none" w:sz="0" w:space="0" w:color="auto"/>
                    <w:bottom w:val="none" w:sz="0" w:space="0" w:color="auto"/>
                    <w:right w:val="none" w:sz="0" w:space="0" w:color="auto"/>
                  </w:divBdr>
                </w:div>
                <w:div w:id="2127000783">
                  <w:marLeft w:val="640"/>
                  <w:marRight w:val="0"/>
                  <w:marTop w:val="0"/>
                  <w:marBottom w:val="0"/>
                  <w:divBdr>
                    <w:top w:val="none" w:sz="0" w:space="0" w:color="auto"/>
                    <w:left w:val="none" w:sz="0" w:space="0" w:color="auto"/>
                    <w:bottom w:val="none" w:sz="0" w:space="0" w:color="auto"/>
                    <w:right w:val="none" w:sz="0" w:space="0" w:color="auto"/>
                  </w:divBdr>
                </w:div>
              </w:divsChild>
            </w:div>
            <w:div w:id="650446649">
              <w:marLeft w:val="0"/>
              <w:marRight w:val="0"/>
              <w:marTop w:val="0"/>
              <w:marBottom w:val="0"/>
              <w:divBdr>
                <w:top w:val="none" w:sz="0" w:space="0" w:color="auto"/>
                <w:left w:val="none" w:sz="0" w:space="0" w:color="auto"/>
                <w:bottom w:val="none" w:sz="0" w:space="0" w:color="auto"/>
                <w:right w:val="none" w:sz="0" w:space="0" w:color="auto"/>
              </w:divBdr>
              <w:divsChild>
                <w:div w:id="28840465">
                  <w:marLeft w:val="640"/>
                  <w:marRight w:val="0"/>
                  <w:marTop w:val="0"/>
                  <w:marBottom w:val="0"/>
                  <w:divBdr>
                    <w:top w:val="none" w:sz="0" w:space="0" w:color="auto"/>
                    <w:left w:val="none" w:sz="0" w:space="0" w:color="auto"/>
                    <w:bottom w:val="none" w:sz="0" w:space="0" w:color="auto"/>
                    <w:right w:val="none" w:sz="0" w:space="0" w:color="auto"/>
                  </w:divBdr>
                </w:div>
                <w:div w:id="59905881">
                  <w:marLeft w:val="640"/>
                  <w:marRight w:val="0"/>
                  <w:marTop w:val="0"/>
                  <w:marBottom w:val="0"/>
                  <w:divBdr>
                    <w:top w:val="none" w:sz="0" w:space="0" w:color="auto"/>
                    <w:left w:val="none" w:sz="0" w:space="0" w:color="auto"/>
                    <w:bottom w:val="none" w:sz="0" w:space="0" w:color="auto"/>
                    <w:right w:val="none" w:sz="0" w:space="0" w:color="auto"/>
                  </w:divBdr>
                </w:div>
                <w:div w:id="203832537">
                  <w:marLeft w:val="640"/>
                  <w:marRight w:val="0"/>
                  <w:marTop w:val="0"/>
                  <w:marBottom w:val="0"/>
                  <w:divBdr>
                    <w:top w:val="none" w:sz="0" w:space="0" w:color="auto"/>
                    <w:left w:val="none" w:sz="0" w:space="0" w:color="auto"/>
                    <w:bottom w:val="none" w:sz="0" w:space="0" w:color="auto"/>
                    <w:right w:val="none" w:sz="0" w:space="0" w:color="auto"/>
                  </w:divBdr>
                </w:div>
                <w:div w:id="289409292">
                  <w:marLeft w:val="640"/>
                  <w:marRight w:val="0"/>
                  <w:marTop w:val="0"/>
                  <w:marBottom w:val="0"/>
                  <w:divBdr>
                    <w:top w:val="none" w:sz="0" w:space="0" w:color="auto"/>
                    <w:left w:val="none" w:sz="0" w:space="0" w:color="auto"/>
                    <w:bottom w:val="none" w:sz="0" w:space="0" w:color="auto"/>
                    <w:right w:val="none" w:sz="0" w:space="0" w:color="auto"/>
                  </w:divBdr>
                </w:div>
                <w:div w:id="316811920">
                  <w:marLeft w:val="640"/>
                  <w:marRight w:val="0"/>
                  <w:marTop w:val="0"/>
                  <w:marBottom w:val="0"/>
                  <w:divBdr>
                    <w:top w:val="none" w:sz="0" w:space="0" w:color="auto"/>
                    <w:left w:val="none" w:sz="0" w:space="0" w:color="auto"/>
                    <w:bottom w:val="none" w:sz="0" w:space="0" w:color="auto"/>
                    <w:right w:val="none" w:sz="0" w:space="0" w:color="auto"/>
                  </w:divBdr>
                </w:div>
                <w:div w:id="348604236">
                  <w:marLeft w:val="640"/>
                  <w:marRight w:val="0"/>
                  <w:marTop w:val="0"/>
                  <w:marBottom w:val="0"/>
                  <w:divBdr>
                    <w:top w:val="none" w:sz="0" w:space="0" w:color="auto"/>
                    <w:left w:val="none" w:sz="0" w:space="0" w:color="auto"/>
                    <w:bottom w:val="none" w:sz="0" w:space="0" w:color="auto"/>
                    <w:right w:val="none" w:sz="0" w:space="0" w:color="auto"/>
                  </w:divBdr>
                </w:div>
                <w:div w:id="358511890">
                  <w:marLeft w:val="640"/>
                  <w:marRight w:val="0"/>
                  <w:marTop w:val="0"/>
                  <w:marBottom w:val="0"/>
                  <w:divBdr>
                    <w:top w:val="none" w:sz="0" w:space="0" w:color="auto"/>
                    <w:left w:val="none" w:sz="0" w:space="0" w:color="auto"/>
                    <w:bottom w:val="none" w:sz="0" w:space="0" w:color="auto"/>
                    <w:right w:val="none" w:sz="0" w:space="0" w:color="auto"/>
                  </w:divBdr>
                </w:div>
                <w:div w:id="509412167">
                  <w:marLeft w:val="640"/>
                  <w:marRight w:val="0"/>
                  <w:marTop w:val="0"/>
                  <w:marBottom w:val="0"/>
                  <w:divBdr>
                    <w:top w:val="none" w:sz="0" w:space="0" w:color="auto"/>
                    <w:left w:val="none" w:sz="0" w:space="0" w:color="auto"/>
                    <w:bottom w:val="none" w:sz="0" w:space="0" w:color="auto"/>
                    <w:right w:val="none" w:sz="0" w:space="0" w:color="auto"/>
                  </w:divBdr>
                </w:div>
                <w:div w:id="542521434">
                  <w:marLeft w:val="640"/>
                  <w:marRight w:val="0"/>
                  <w:marTop w:val="0"/>
                  <w:marBottom w:val="0"/>
                  <w:divBdr>
                    <w:top w:val="none" w:sz="0" w:space="0" w:color="auto"/>
                    <w:left w:val="none" w:sz="0" w:space="0" w:color="auto"/>
                    <w:bottom w:val="none" w:sz="0" w:space="0" w:color="auto"/>
                    <w:right w:val="none" w:sz="0" w:space="0" w:color="auto"/>
                  </w:divBdr>
                </w:div>
                <w:div w:id="569074310">
                  <w:marLeft w:val="640"/>
                  <w:marRight w:val="0"/>
                  <w:marTop w:val="0"/>
                  <w:marBottom w:val="0"/>
                  <w:divBdr>
                    <w:top w:val="none" w:sz="0" w:space="0" w:color="auto"/>
                    <w:left w:val="none" w:sz="0" w:space="0" w:color="auto"/>
                    <w:bottom w:val="none" w:sz="0" w:space="0" w:color="auto"/>
                    <w:right w:val="none" w:sz="0" w:space="0" w:color="auto"/>
                  </w:divBdr>
                </w:div>
                <w:div w:id="598565440">
                  <w:marLeft w:val="640"/>
                  <w:marRight w:val="0"/>
                  <w:marTop w:val="0"/>
                  <w:marBottom w:val="0"/>
                  <w:divBdr>
                    <w:top w:val="none" w:sz="0" w:space="0" w:color="auto"/>
                    <w:left w:val="none" w:sz="0" w:space="0" w:color="auto"/>
                    <w:bottom w:val="none" w:sz="0" w:space="0" w:color="auto"/>
                    <w:right w:val="none" w:sz="0" w:space="0" w:color="auto"/>
                  </w:divBdr>
                </w:div>
                <w:div w:id="643703529">
                  <w:marLeft w:val="640"/>
                  <w:marRight w:val="0"/>
                  <w:marTop w:val="0"/>
                  <w:marBottom w:val="0"/>
                  <w:divBdr>
                    <w:top w:val="none" w:sz="0" w:space="0" w:color="auto"/>
                    <w:left w:val="none" w:sz="0" w:space="0" w:color="auto"/>
                    <w:bottom w:val="none" w:sz="0" w:space="0" w:color="auto"/>
                    <w:right w:val="none" w:sz="0" w:space="0" w:color="auto"/>
                  </w:divBdr>
                </w:div>
                <w:div w:id="707609052">
                  <w:marLeft w:val="640"/>
                  <w:marRight w:val="0"/>
                  <w:marTop w:val="0"/>
                  <w:marBottom w:val="0"/>
                  <w:divBdr>
                    <w:top w:val="none" w:sz="0" w:space="0" w:color="auto"/>
                    <w:left w:val="none" w:sz="0" w:space="0" w:color="auto"/>
                    <w:bottom w:val="none" w:sz="0" w:space="0" w:color="auto"/>
                    <w:right w:val="none" w:sz="0" w:space="0" w:color="auto"/>
                  </w:divBdr>
                </w:div>
                <w:div w:id="742071202">
                  <w:marLeft w:val="640"/>
                  <w:marRight w:val="0"/>
                  <w:marTop w:val="0"/>
                  <w:marBottom w:val="0"/>
                  <w:divBdr>
                    <w:top w:val="none" w:sz="0" w:space="0" w:color="auto"/>
                    <w:left w:val="none" w:sz="0" w:space="0" w:color="auto"/>
                    <w:bottom w:val="none" w:sz="0" w:space="0" w:color="auto"/>
                    <w:right w:val="none" w:sz="0" w:space="0" w:color="auto"/>
                  </w:divBdr>
                </w:div>
                <w:div w:id="816993948">
                  <w:marLeft w:val="640"/>
                  <w:marRight w:val="0"/>
                  <w:marTop w:val="0"/>
                  <w:marBottom w:val="0"/>
                  <w:divBdr>
                    <w:top w:val="none" w:sz="0" w:space="0" w:color="auto"/>
                    <w:left w:val="none" w:sz="0" w:space="0" w:color="auto"/>
                    <w:bottom w:val="none" w:sz="0" w:space="0" w:color="auto"/>
                    <w:right w:val="none" w:sz="0" w:space="0" w:color="auto"/>
                  </w:divBdr>
                </w:div>
                <w:div w:id="820855117">
                  <w:marLeft w:val="640"/>
                  <w:marRight w:val="0"/>
                  <w:marTop w:val="0"/>
                  <w:marBottom w:val="0"/>
                  <w:divBdr>
                    <w:top w:val="none" w:sz="0" w:space="0" w:color="auto"/>
                    <w:left w:val="none" w:sz="0" w:space="0" w:color="auto"/>
                    <w:bottom w:val="none" w:sz="0" w:space="0" w:color="auto"/>
                    <w:right w:val="none" w:sz="0" w:space="0" w:color="auto"/>
                  </w:divBdr>
                </w:div>
                <w:div w:id="829178391">
                  <w:marLeft w:val="640"/>
                  <w:marRight w:val="0"/>
                  <w:marTop w:val="0"/>
                  <w:marBottom w:val="0"/>
                  <w:divBdr>
                    <w:top w:val="none" w:sz="0" w:space="0" w:color="auto"/>
                    <w:left w:val="none" w:sz="0" w:space="0" w:color="auto"/>
                    <w:bottom w:val="none" w:sz="0" w:space="0" w:color="auto"/>
                    <w:right w:val="none" w:sz="0" w:space="0" w:color="auto"/>
                  </w:divBdr>
                </w:div>
                <w:div w:id="857620390">
                  <w:marLeft w:val="640"/>
                  <w:marRight w:val="0"/>
                  <w:marTop w:val="0"/>
                  <w:marBottom w:val="0"/>
                  <w:divBdr>
                    <w:top w:val="none" w:sz="0" w:space="0" w:color="auto"/>
                    <w:left w:val="none" w:sz="0" w:space="0" w:color="auto"/>
                    <w:bottom w:val="none" w:sz="0" w:space="0" w:color="auto"/>
                    <w:right w:val="none" w:sz="0" w:space="0" w:color="auto"/>
                  </w:divBdr>
                </w:div>
                <w:div w:id="880477704">
                  <w:marLeft w:val="640"/>
                  <w:marRight w:val="0"/>
                  <w:marTop w:val="0"/>
                  <w:marBottom w:val="0"/>
                  <w:divBdr>
                    <w:top w:val="none" w:sz="0" w:space="0" w:color="auto"/>
                    <w:left w:val="none" w:sz="0" w:space="0" w:color="auto"/>
                    <w:bottom w:val="none" w:sz="0" w:space="0" w:color="auto"/>
                    <w:right w:val="none" w:sz="0" w:space="0" w:color="auto"/>
                  </w:divBdr>
                </w:div>
                <w:div w:id="904875117">
                  <w:marLeft w:val="640"/>
                  <w:marRight w:val="0"/>
                  <w:marTop w:val="0"/>
                  <w:marBottom w:val="0"/>
                  <w:divBdr>
                    <w:top w:val="none" w:sz="0" w:space="0" w:color="auto"/>
                    <w:left w:val="none" w:sz="0" w:space="0" w:color="auto"/>
                    <w:bottom w:val="none" w:sz="0" w:space="0" w:color="auto"/>
                    <w:right w:val="none" w:sz="0" w:space="0" w:color="auto"/>
                  </w:divBdr>
                </w:div>
                <w:div w:id="912859671">
                  <w:marLeft w:val="640"/>
                  <w:marRight w:val="0"/>
                  <w:marTop w:val="0"/>
                  <w:marBottom w:val="0"/>
                  <w:divBdr>
                    <w:top w:val="none" w:sz="0" w:space="0" w:color="auto"/>
                    <w:left w:val="none" w:sz="0" w:space="0" w:color="auto"/>
                    <w:bottom w:val="none" w:sz="0" w:space="0" w:color="auto"/>
                    <w:right w:val="none" w:sz="0" w:space="0" w:color="auto"/>
                  </w:divBdr>
                </w:div>
                <w:div w:id="913398922">
                  <w:marLeft w:val="640"/>
                  <w:marRight w:val="0"/>
                  <w:marTop w:val="0"/>
                  <w:marBottom w:val="0"/>
                  <w:divBdr>
                    <w:top w:val="none" w:sz="0" w:space="0" w:color="auto"/>
                    <w:left w:val="none" w:sz="0" w:space="0" w:color="auto"/>
                    <w:bottom w:val="none" w:sz="0" w:space="0" w:color="auto"/>
                    <w:right w:val="none" w:sz="0" w:space="0" w:color="auto"/>
                  </w:divBdr>
                </w:div>
                <w:div w:id="1049573582">
                  <w:marLeft w:val="640"/>
                  <w:marRight w:val="0"/>
                  <w:marTop w:val="0"/>
                  <w:marBottom w:val="0"/>
                  <w:divBdr>
                    <w:top w:val="none" w:sz="0" w:space="0" w:color="auto"/>
                    <w:left w:val="none" w:sz="0" w:space="0" w:color="auto"/>
                    <w:bottom w:val="none" w:sz="0" w:space="0" w:color="auto"/>
                    <w:right w:val="none" w:sz="0" w:space="0" w:color="auto"/>
                  </w:divBdr>
                </w:div>
                <w:div w:id="1103838730">
                  <w:marLeft w:val="640"/>
                  <w:marRight w:val="0"/>
                  <w:marTop w:val="0"/>
                  <w:marBottom w:val="0"/>
                  <w:divBdr>
                    <w:top w:val="none" w:sz="0" w:space="0" w:color="auto"/>
                    <w:left w:val="none" w:sz="0" w:space="0" w:color="auto"/>
                    <w:bottom w:val="none" w:sz="0" w:space="0" w:color="auto"/>
                    <w:right w:val="none" w:sz="0" w:space="0" w:color="auto"/>
                  </w:divBdr>
                </w:div>
                <w:div w:id="1117337920">
                  <w:marLeft w:val="640"/>
                  <w:marRight w:val="0"/>
                  <w:marTop w:val="0"/>
                  <w:marBottom w:val="0"/>
                  <w:divBdr>
                    <w:top w:val="none" w:sz="0" w:space="0" w:color="auto"/>
                    <w:left w:val="none" w:sz="0" w:space="0" w:color="auto"/>
                    <w:bottom w:val="none" w:sz="0" w:space="0" w:color="auto"/>
                    <w:right w:val="none" w:sz="0" w:space="0" w:color="auto"/>
                  </w:divBdr>
                </w:div>
                <w:div w:id="1139567441">
                  <w:marLeft w:val="640"/>
                  <w:marRight w:val="0"/>
                  <w:marTop w:val="0"/>
                  <w:marBottom w:val="0"/>
                  <w:divBdr>
                    <w:top w:val="none" w:sz="0" w:space="0" w:color="auto"/>
                    <w:left w:val="none" w:sz="0" w:space="0" w:color="auto"/>
                    <w:bottom w:val="none" w:sz="0" w:space="0" w:color="auto"/>
                    <w:right w:val="none" w:sz="0" w:space="0" w:color="auto"/>
                  </w:divBdr>
                </w:div>
                <w:div w:id="1185945671">
                  <w:marLeft w:val="640"/>
                  <w:marRight w:val="0"/>
                  <w:marTop w:val="0"/>
                  <w:marBottom w:val="0"/>
                  <w:divBdr>
                    <w:top w:val="none" w:sz="0" w:space="0" w:color="auto"/>
                    <w:left w:val="none" w:sz="0" w:space="0" w:color="auto"/>
                    <w:bottom w:val="none" w:sz="0" w:space="0" w:color="auto"/>
                    <w:right w:val="none" w:sz="0" w:space="0" w:color="auto"/>
                  </w:divBdr>
                </w:div>
                <w:div w:id="1194734430">
                  <w:marLeft w:val="640"/>
                  <w:marRight w:val="0"/>
                  <w:marTop w:val="0"/>
                  <w:marBottom w:val="0"/>
                  <w:divBdr>
                    <w:top w:val="none" w:sz="0" w:space="0" w:color="auto"/>
                    <w:left w:val="none" w:sz="0" w:space="0" w:color="auto"/>
                    <w:bottom w:val="none" w:sz="0" w:space="0" w:color="auto"/>
                    <w:right w:val="none" w:sz="0" w:space="0" w:color="auto"/>
                  </w:divBdr>
                </w:div>
                <w:div w:id="1214544540">
                  <w:marLeft w:val="640"/>
                  <w:marRight w:val="0"/>
                  <w:marTop w:val="0"/>
                  <w:marBottom w:val="0"/>
                  <w:divBdr>
                    <w:top w:val="none" w:sz="0" w:space="0" w:color="auto"/>
                    <w:left w:val="none" w:sz="0" w:space="0" w:color="auto"/>
                    <w:bottom w:val="none" w:sz="0" w:space="0" w:color="auto"/>
                    <w:right w:val="none" w:sz="0" w:space="0" w:color="auto"/>
                  </w:divBdr>
                </w:div>
                <w:div w:id="1234660387">
                  <w:marLeft w:val="640"/>
                  <w:marRight w:val="0"/>
                  <w:marTop w:val="0"/>
                  <w:marBottom w:val="0"/>
                  <w:divBdr>
                    <w:top w:val="none" w:sz="0" w:space="0" w:color="auto"/>
                    <w:left w:val="none" w:sz="0" w:space="0" w:color="auto"/>
                    <w:bottom w:val="none" w:sz="0" w:space="0" w:color="auto"/>
                    <w:right w:val="none" w:sz="0" w:space="0" w:color="auto"/>
                  </w:divBdr>
                </w:div>
                <w:div w:id="1254244949">
                  <w:marLeft w:val="640"/>
                  <w:marRight w:val="0"/>
                  <w:marTop w:val="0"/>
                  <w:marBottom w:val="0"/>
                  <w:divBdr>
                    <w:top w:val="none" w:sz="0" w:space="0" w:color="auto"/>
                    <w:left w:val="none" w:sz="0" w:space="0" w:color="auto"/>
                    <w:bottom w:val="none" w:sz="0" w:space="0" w:color="auto"/>
                    <w:right w:val="none" w:sz="0" w:space="0" w:color="auto"/>
                  </w:divBdr>
                </w:div>
                <w:div w:id="1279602869">
                  <w:marLeft w:val="640"/>
                  <w:marRight w:val="0"/>
                  <w:marTop w:val="0"/>
                  <w:marBottom w:val="0"/>
                  <w:divBdr>
                    <w:top w:val="none" w:sz="0" w:space="0" w:color="auto"/>
                    <w:left w:val="none" w:sz="0" w:space="0" w:color="auto"/>
                    <w:bottom w:val="none" w:sz="0" w:space="0" w:color="auto"/>
                    <w:right w:val="none" w:sz="0" w:space="0" w:color="auto"/>
                  </w:divBdr>
                </w:div>
                <w:div w:id="1283268218">
                  <w:marLeft w:val="640"/>
                  <w:marRight w:val="0"/>
                  <w:marTop w:val="0"/>
                  <w:marBottom w:val="0"/>
                  <w:divBdr>
                    <w:top w:val="none" w:sz="0" w:space="0" w:color="auto"/>
                    <w:left w:val="none" w:sz="0" w:space="0" w:color="auto"/>
                    <w:bottom w:val="none" w:sz="0" w:space="0" w:color="auto"/>
                    <w:right w:val="none" w:sz="0" w:space="0" w:color="auto"/>
                  </w:divBdr>
                </w:div>
                <w:div w:id="1307472586">
                  <w:marLeft w:val="640"/>
                  <w:marRight w:val="0"/>
                  <w:marTop w:val="0"/>
                  <w:marBottom w:val="0"/>
                  <w:divBdr>
                    <w:top w:val="none" w:sz="0" w:space="0" w:color="auto"/>
                    <w:left w:val="none" w:sz="0" w:space="0" w:color="auto"/>
                    <w:bottom w:val="none" w:sz="0" w:space="0" w:color="auto"/>
                    <w:right w:val="none" w:sz="0" w:space="0" w:color="auto"/>
                  </w:divBdr>
                </w:div>
                <w:div w:id="1335106567">
                  <w:marLeft w:val="640"/>
                  <w:marRight w:val="0"/>
                  <w:marTop w:val="0"/>
                  <w:marBottom w:val="0"/>
                  <w:divBdr>
                    <w:top w:val="none" w:sz="0" w:space="0" w:color="auto"/>
                    <w:left w:val="none" w:sz="0" w:space="0" w:color="auto"/>
                    <w:bottom w:val="none" w:sz="0" w:space="0" w:color="auto"/>
                    <w:right w:val="none" w:sz="0" w:space="0" w:color="auto"/>
                  </w:divBdr>
                </w:div>
                <w:div w:id="1495990447">
                  <w:marLeft w:val="640"/>
                  <w:marRight w:val="0"/>
                  <w:marTop w:val="0"/>
                  <w:marBottom w:val="0"/>
                  <w:divBdr>
                    <w:top w:val="none" w:sz="0" w:space="0" w:color="auto"/>
                    <w:left w:val="none" w:sz="0" w:space="0" w:color="auto"/>
                    <w:bottom w:val="none" w:sz="0" w:space="0" w:color="auto"/>
                    <w:right w:val="none" w:sz="0" w:space="0" w:color="auto"/>
                  </w:divBdr>
                </w:div>
                <w:div w:id="1516655225">
                  <w:marLeft w:val="640"/>
                  <w:marRight w:val="0"/>
                  <w:marTop w:val="0"/>
                  <w:marBottom w:val="0"/>
                  <w:divBdr>
                    <w:top w:val="none" w:sz="0" w:space="0" w:color="auto"/>
                    <w:left w:val="none" w:sz="0" w:space="0" w:color="auto"/>
                    <w:bottom w:val="none" w:sz="0" w:space="0" w:color="auto"/>
                    <w:right w:val="none" w:sz="0" w:space="0" w:color="auto"/>
                  </w:divBdr>
                </w:div>
                <w:div w:id="1521160548">
                  <w:marLeft w:val="640"/>
                  <w:marRight w:val="0"/>
                  <w:marTop w:val="0"/>
                  <w:marBottom w:val="0"/>
                  <w:divBdr>
                    <w:top w:val="none" w:sz="0" w:space="0" w:color="auto"/>
                    <w:left w:val="none" w:sz="0" w:space="0" w:color="auto"/>
                    <w:bottom w:val="none" w:sz="0" w:space="0" w:color="auto"/>
                    <w:right w:val="none" w:sz="0" w:space="0" w:color="auto"/>
                  </w:divBdr>
                </w:div>
                <w:div w:id="1541938058">
                  <w:marLeft w:val="640"/>
                  <w:marRight w:val="0"/>
                  <w:marTop w:val="0"/>
                  <w:marBottom w:val="0"/>
                  <w:divBdr>
                    <w:top w:val="none" w:sz="0" w:space="0" w:color="auto"/>
                    <w:left w:val="none" w:sz="0" w:space="0" w:color="auto"/>
                    <w:bottom w:val="none" w:sz="0" w:space="0" w:color="auto"/>
                    <w:right w:val="none" w:sz="0" w:space="0" w:color="auto"/>
                  </w:divBdr>
                </w:div>
                <w:div w:id="1577666485">
                  <w:marLeft w:val="640"/>
                  <w:marRight w:val="0"/>
                  <w:marTop w:val="0"/>
                  <w:marBottom w:val="0"/>
                  <w:divBdr>
                    <w:top w:val="none" w:sz="0" w:space="0" w:color="auto"/>
                    <w:left w:val="none" w:sz="0" w:space="0" w:color="auto"/>
                    <w:bottom w:val="none" w:sz="0" w:space="0" w:color="auto"/>
                    <w:right w:val="none" w:sz="0" w:space="0" w:color="auto"/>
                  </w:divBdr>
                </w:div>
                <w:div w:id="1625695051">
                  <w:marLeft w:val="640"/>
                  <w:marRight w:val="0"/>
                  <w:marTop w:val="0"/>
                  <w:marBottom w:val="0"/>
                  <w:divBdr>
                    <w:top w:val="none" w:sz="0" w:space="0" w:color="auto"/>
                    <w:left w:val="none" w:sz="0" w:space="0" w:color="auto"/>
                    <w:bottom w:val="none" w:sz="0" w:space="0" w:color="auto"/>
                    <w:right w:val="none" w:sz="0" w:space="0" w:color="auto"/>
                  </w:divBdr>
                </w:div>
                <w:div w:id="1660305464">
                  <w:marLeft w:val="640"/>
                  <w:marRight w:val="0"/>
                  <w:marTop w:val="0"/>
                  <w:marBottom w:val="0"/>
                  <w:divBdr>
                    <w:top w:val="none" w:sz="0" w:space="0" w:color="auto"/>
                    <w:left w:val="none" w:sz="0" w:space="0" w:color="auto"/>
                    <w:bottom w:val="none" w:sz="0" w:space="0" w:color="auto"/>
                    <w:right w:val="none" w:sz="0" w:space="0" w:color="auto"/>
                  </w:divBdr>
                </w:div>
                <w:div w:id="1666007334">
                  <w:marLeft w:val="640"/>
                  <w:marRight w:val="0"/>
                  <w:marTop w:val="0"/>
                  <w:marBottom w:val="0"/>
                  <w:divBdr>
                    <w:top w:val="none" w:sz="0" w:space="0" w:color="auto"/>
                    <w:left w:val="none" w:sz="0" w:space="0" w:color="auto"/>
                    <w:bottom w:val="none" w:sz="0" w:space="0" w:color="auto"/>
                    <w:right w:val="none" w:sz="0" w:space="0" w:color="auto"/>
                  </w:divBdr>
                </w:div>
                <w:div w:id="1691684480">
                  <w:marLeft w:val="640"/>
                  <w:marRight w:val="0"/>
                  <w:marTop w:val="0"/>
                  <w:marBottom w:val="0"/>
                  <w:divBdr>
                    <w:top w:val="none" w:sz="0" w:space="0" w:color="auto"/>
                    <w:left w:val="none" w:sz="0" w:space="0" w:color="auto"/>
                    <w:bottom w:val="none" w:sz="0" w:space="0" w:color="auto"/>
                    <w:right w:val="none" w:sz="0" w:space="0" w:color="auto"/>
                  </w:divBdr>
                </w:div>
                <w:div w:id="1704331106">
                  <w:marLeft w:val="640"/>
                  <w:marRight w:val="0"/>
                  <w:marTop w:val="0"/>
                  <w:marBottom w:val="0"/>
                  <w:divBdr>
                    <w:top w:val="none" w:sz="0" w:space="0" w:color="auto"/>
                    <w:left w:val="none" w:sz="0" w:space="0" w:color="auto"/>
                    <w:bottom w:val="none" w:sz="0" w:space="0" w:color="auto"/>
                    <w:right w:val="none" w:sz="0" w:space="0" w:color="auto"/>
                  </w:divBdr>
                </w:div>
                <w:div w:id="1707290763">
                  <w:marLeft w:val="640"/>
                  <w:marRight w:val="0"/>
                  <w:marTop w:val="0"/>
                  <w:marBottom w:val="0"/>
                  <w:divBdr>
                    <w:top w:val="none" w:sz="0" w:space="0" w:color="auto"/>
                    <w:left w:val="none" w:sz="0" w:space="0" w:color="auto"/>
                    <w:bottom w:val="none" w:sz="0" w:space="0" w:color="auto"/>
                    <w:right w:val="none" w:sz="0" w:space="0" w:color="auto"/>
                  </w:divBdr>
                </w:div>
                <w:div w:id="1722820648">
                  <w:marLeft w:val="640"/>
                  <w:marRight w:val="0"/>
                  <w:marTop w:val="0"/>
                  <w:marBottom w:val="0"/>
                  <w:divBdr>
                    <w:top w:val="none" w:sz="0" w:space="0" w:color="auto"/>
                    <w:left w:val="none" w:sz="0" w:space="0" w:color="auto"/>
                    <w:bottom w:val="none" w:sz="0" w:space="0" w:color="auto"/>
                    <w:right w:val="none" w:sz="0" w:space="0" w:color="auto"/>
                  </w:divBdr>
                </w:div>
                <w:div w:id="1730763012">
                  <w:marLeft w:val="640"/>
                  <w:marRight w:val="0"/>
                  <w:marTop w:val="0"/>
                  <w:marBottom w:val="0"/>
                  <w:divBdr>
                    <w:top w:val="none" w:sz="0" w:space="0" w:color="auto"/>
                    <w:left w:val="none" w:sz="0" w:space="0" w:color="auto"/>
                    <w:bottom w:val="none" w:sz="0" w:space="0" w:color="auto"/>
                    <w:right w:val="none" w:sz="0" w:space="0" w:color="auto"/>
                  </w:divBdr>
                </w:div>
                <w:div w:id="1801731111">
                  <w:marLeft w:val="640"/>
                  <w:marRight w:val="0"/>
                  <w:marTop w:val="0"/>
                  <w:marBottom w:val="0"/>
                  <w:divBdr>
                    <w:top w:val="none" w:sz="0" w:space="0" w:color="auto"/>
                    <w:left w:val="none" w:sz="0" w:space="0" w:color="auto"/>
                    <w:bottom w:val="none" w:sz="0" w:space="0" w:color="auto"/>
                    <w:right w:val="none" w:sz="0" w:space="0" w:color="auto"/>
                  </w:divBdr>
                </w:div>
                <w:div w:id="1805387551">
                  <w:marLeft w:val="640"/>
                  <w:marRight w:val="0"/>
                  <w:marTop w:val="0"/>
                  <w:marBottom w:val="0"/>
                  <w:divBdr>
                    <w:top w:val="none" w:sz="0" w:space="0" w:color="auto"/>
                    <w:left w:val="none" w:sz="0" w:space="0" w:color="auto"/>
                    <w:bottom w:val="none" w:sz="0" w:space="0" w:color="auto"/>
                    <w:right w:val="none" w:sz="0" w:space="0" w:color="auto"/>
                  </w:divBdr>
                </w:div>
                <w:div w:id="1820074855">
                  <w:marLeft w:val="640"/>
                  <w:marRight w:val="0"/>
                  <w:marTop w:val="0"/>
                  <w:marBottom w:val="0"/>
                  <w:divBdr>
                    <w:top w:val="none" w:sz="0" w:space="0" w:color="auto"/>
                    <w:left w:val="none" w:sz="0" w:space="0" w:color="auto"/>
                    <w:bottom w:val="none" w:sz="0" w:space="0" w:color="auto"/>
                    <w:right w:val="none" w:sz="0" w:space="0" w:color="auto"/>
                  </w:divBdr>
                </w:div>
                <w:div w:id="1842157542">
                  <w:marLeft w:val="640"/>
                  <w:marRight w:val="0"/>
                  <w:marTop w:val="0"/>
                  <w:marBottom w:val="0"/>
                  <w:divBdr>
                    <w:top w:val="none" w:sz="0" w:space="0" w:color="auto"/>
                    <w:left w:val="none" w:sz="0" w:space="0" w:color="auto"/>
                    <w:bottom w:val="none" w:sz="0" w:space="0" w:color="auto"/>
                    <w:right w:val="none" w:sz="0" w:space="0" w:color="auto"/>
                  </w:divBdr>
                </w:div>
                <w:div w:id="2023505553">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238132531">
          <w:marLeft w:val="640"/>
          <w:marRight w:val="0"/>
          <w:marTop w:val="0"/>
          <w:marBottom w:val="0"/>
          <w:divBdr>
            <w:top w:val="none" w:sz="0" w:space="0" w:color="auto"/>
            <w:left w:val="none" w:sz="0" w:space="0" w:color="auto"/>
            <w:bottom w:val="none" w:sz="0" w:space="0" w:color="auto"/>
            <w:right w:val="none" w:sz="0" w:space="0" w:color="auto"/>
          </w:divBdr>
        </w:div>
        <w:div w:id="1296569810">
          <w:marLeft w:val="640"/>
          <w:marRight w:val="0"/>
          <w:marTop w:val="0"/>
          <w:marBottom w:val="0"/>
          <w:divBdr>
            <w:top w:val="none" w:sz="0" w:space="0" w:color="auto"/>
            <w:left w:val="none" w:sz="0" w:space="0" w:color="auto"/>
            <w:bottom w:val="none" w:sz="0" w:space="0" w:color="auto"/>
            <w:right w:val="none" w:sz="0" w:space="0" w:color="auto"/>
          </w:divBdr>
        </w:div>
        <w:div w:id="1328097071">
          <w:marLeft w:val="640"/>
          <w:marRight w:val="0"/>
          <w:marTop w:val="0"/>
          <w:marBottom w:val="0"/>
          <w:divBdr>
            <w:top w:val="none" w:sz="0" w:space="0" w:color="auto"/>
            <w:left w:val="none" w:sz="0" w:space="0" w:color="auto"/>
            <w:bottom w:val="none" w:sz="0" w:space="0" w:color="auto"/>
            <w:right w:val="none" w:sz="0" w:space="0" w:color="auto"/>
          </w:divBdr>
        </w:div>
        <w:div w:id="1328284813">
          <w:marLeft w:val="640"/>
          <w:marRight w:val="0"/>
          <w:marTop w:val="0"/>
          <w:marBottom w:val="0"/>
          <w:divBdr>
            <w:top w:val="none" w:sz="0" w:space="0" w:color="auto"/>
            <w:left w:val="none" w:sz="0" w:space="0" w:color="auto"/>
            <w:bottom w:val="none" w:sz="0" w:space="0" w:color="auto"/>
            <w:right w:val="none" w:sz="0" w:space="0" w:color="auto"/>
          </w:divBdr>
        </w:div>
        <w:div w:id="1382947170">
          <w:marLeft w:val="640"/>
          <w:marRight w:val="0"/>
          <w:marTop w:val="0"/>
          <w:marBottom w:val="0"/>
          <w:divBdr>
            <w:top w:val="none" w:sz="0" w:space="0" w:color="auto"/>
            <w:left w:val="none" w:sz="0" w:space="0" w:color="auto"/>
            <w:bottom w:val="none" w:sz="0" w:space="0" w:color="auto"/>
            <w:right w:val="none" w:sz="0" w:space="0" w:color="auto"/>
          </w:divBdr>
        </w:div>
        <w:div w:id="1408653960">
          <w:marLeft w:val="640"/>
          <w:marRight w:val="0"/>
          <w:marTop w:val="0"/>
          <w:marBottom w:val="0"/>
          <w:divBdr>
            <w:top w:val="none" w:sz="0" w:space="0" w:color="auto"/>
            <w:left w:val="none" w:sz="0" w:space="0" w:color="auto"/>
            <w:bottom w:val="none" w:sz="0" w:space="0" w:color="auto"/>
            <w:right w:val="none" w:sz="0" w:space="0" w:color="auto"/>
          </w:divBdr>
        </w:div>
        <w:div w:id="1413547993">
          <w:marLeft w:val="640"/>
          <w:marRight w:val="0"/>
          <w:marTop w:val="0"/>
          <w:marBottom w:val="0"/>
          <w:divBdr>
            <w:top w:val="none" w:sz="0" w:space="0" w:color="auto"/>
            <w:left w:val="none" w:sz="0" w:space="0" w:color="auto"/>
            <w:bottom w:val="none" w:sz="0" w:space="0" w:color="auto"/>
            <w:right w:val="none" w:sz="0" w:space="0" w:color="auto"/>
          </w:divBdr>
        </w:div>
        <w:div w:id="1426540018">
          <w:marLeft w:val="640"/>
          <w:marRight w:val="0"/>
          <w:marTop w:val="0"/>
          <w:marBottom w:val="0"/>
          <w:divBdr>
            <w:top w:val="none" w:sz="0" w:space="0" w:color="auto"/>
            <w:left w:val="none" w:sz="0" w:space="0" w:color="auto"/>
            <w:bottom w:val="none" w:sz="0" w:space="0" w:color="auto"/>
            <w:right w:val="none" w:sz="0" w:space="0" w:color="auto"/>
          </w:divBdr>
        </w:div>
        <w:div w:id="1471092822">
          <w:marLeft w:val="640"/>
          <w:marRight w:val="0"/>
          <w:marTop w:val="0"/>
          <w:marBottom w:val="0"/>
          <w:divBdr>
            <w:top w:val="none" w:sz="0" w:space="0" w:color="auto"/>
            <w:left w:val="none" w:sz="0" w:space="0" w:color="auto"/>
            <w:bottom w:val="none" w:sz="0" w:space="0" w:color="auto"/>
            <w:right w:val="none" w:sz="0" w:space="0" w:color="auto"/>
          </w:divBdr>
        </w:div>
        <w:div w:id="1537162678">
          <w:marLeft w:val="640"/>
          <w:marRight w:val="0"/>
          <w:marTop w:val="0"/>
          <w:marBottom w:val="0"/>
          <w:divBdr>
            <w:top w:val="none" w:sz="0" w:space="0" w:color="auto"/>
            <w:left w:val="none" w:sz="0" w:space="0" w:color="auto"/>
            <w:bottom w:val="none" w:sz="0" w:space="0" w:color="auto"/>
            <w:right w:val="none" w:sz="0" w:space="0" w:color="auto"/>
          </w:divBdr>
        </w:div>
        <w:div w:id="1574194497">
          <w:marLeft w:val="640"/>
          <w:marRight w:val="0"/>
          <w:marTop w:val="0"/>
          <w:marBottom w:val="0"/>
          <w:divBdr>
            <w:top w:val="none" w:sz="0" w:space="0" w:color="auto"/>
            <w:left w:val="none" w:sz="0" w:space="0" w:color="auto"/>
            <w:bottom w:val="none" w:sz="0" w:space="0" w:color="auto"/>
            <w:right w:val="none" w:sz="0" w:space="0" w:color="auto"/>
          </w:divBdr>
        </w:div>
        <w:div w:id="1606843515">
          <w:marLeft w:val="640"/>
          <w:marRight w:val="0"/>
          <w:marTop w:val="0"/>
          <w:marBottom w:val="0"/>
          <w:divBdr>
            <w:top w:val="none" w:sz="0" w:space="0" w:color="auto"/>
            <w:left w:val="none" w:sz="0" w:space="0" w:color="auto"/>
            <w:bottom w:val="none" w:sz="0" w:space="0" w:color="auto"/>
            <w:right w:val="none" w:sz="0" w:space="0" w:color="auto"/>
          </w:divBdr>
        </w:div>
        <w:div w:id="1668433603">
          <w:marLeft w:val="640"/>
          <w:marRight w:val="0"/>
          <w:marTop w:val="0"/>
          <w:marBottom w:val="0"/>
          <w:divBdr>
            <w:top w:val="none" w:sz="0" w:space="0" w:color="auto"/>
            <w:left w:val="none" w:sz="0" w:space="0" w:color="auto"/>
            <w:bottom w:val="none" w:sz="0" w:space="0" w:color="auto"/>
            <w:right w:val="none" w:sz="0" w:space="0" w:color="auto"/>
          </w:divBdr>
        </w:div>
        <w:div w:id="1711415077">
          <w:marLeft w:val="640"/>
          <w:marRight w:val="0"/>
          <w:marTop w:val="0"/>
          <w:marBottom w:val="0"/>
          <w:divBdr>
            <w:top w:val="none" w:sz="0" w:space="0" w:color="auto"/>
            <w:left w:val="none" w:sz="0" w:space="0" w:color="auto"/>
            <w:bottom w:val="none" w:sz="0" w:space="0" w:color="auto"/>
            <w:right w:val="none" w:sz="0" w:space="0" w:color="auto"/>
          </w:divBdr>
        </w:div>
        <w:div w:id="1717000426">
          <w:marLeft w:val="640"/>
          <w:marRight w:val="0"/>
          <w:marTop w:val="0"/>
          <w:marBottom w:val="0"/>
          <w:divBdr>
            <w:top w:val="none" w:sz="0" w:space="0" w:color="auto"/>
            <w:left w:val="none" w:sz="0" w:space="0" w:color="auto"/>
            <w:bottom w:val="none" w:sz="0" w:space="0" w:color="auto"/>
            <w:right w:val="none" w:sz="0" w:space="0" w:color="auto"/>
          </w:divBdr>
        </w:div>
        <w:div w:id="1841774830">
          <w:marLeft w:val="640"/>
          <w:marRight w:val="0"/>
          <w:marTop w:val="0"/>
          <w:marBottom w:val="0"/>
          <w:divBdr>
            <w:top w:val="none" w:sz="0" w:space="0" w:color="auto"/>
            <w:left w:val="none" w:sz="0" w:space="0" w:color="auto"/>
            <w:bottom w:val="none" w:sz="0" w:space="0" w:color="auto"/>
            <w:right w:val="none" w:sz="0" w:space="0" w:color="auto"/>
          </w:divBdr>
        </w:div>
        <w:div w:id="1900284250">
          <w:marLeft w:val="640"/>
          <w:marRight w:val="0"/>
          <w:marTop w:val="0"/>
          <w:marBottom w:val="0"/>
          <w:divBdr>
            <w:top w:val="none" w:sz="0" w:space="0" w:color="auto"/>
            <w:left w:val="none" w:sz="0" w:space="0" w:color="auto"/>
            <w:bottom w:val="none" w:sz="0" w:space="0" w:color="auto"/>
            <w:right w:val="none" w:sz="0" w:space="0" w:color="auto"/>
          </w:divBdr>
        </w:div>
        <w:div w:id="2000228620">
          <w:marLeft w:val="640"/>
          <w:marRight w:val="0"/>
          <w:marTop w:val="0"/>
          <w:marBottom w:val="0"/>
          <w:divBdr>
            <w:top w:val="none" w:sz="0" w:space="0" w:color="auto"/>
            <w:left w:val="none" w:sz="0" w:space="0" w:color="auto"/>
            <w:bottom w:val="none" w:sz="0" w:space="0" w:color="auto"/>
            <w:right w:val="none" w:sz="0" w:space="0" w:color="auto"/>
          </w:divBdr>
        </w:div>
        <w:div w:id="2015759353">
          <w:marLeft w:val="640"/>
          <w:marRight w:val="0"/>
          <w:marTop w:val="0"/>
          <w:marBottom w:val="0"/>
          <w:divBdr>
            <w:top w:val="none" w:sz="0" w:space="0" w:color="auto"/>
            <w:left w:val="none" w:sz="0" w:space="0" w:color="auto"/>
            <w:bottom w:val="none" w:sz="0" w:space="0" w:color="auto"/>
            <w:right w:val="none" w:sz="0" w:space="0" w:color="auto"/>
          </w:divBdr>
        </w:div>
        <w:div w:id="2018535825">
          <w:marLeft w:val="640"/>
          <w:marRight w:val="0"/>
          <w:marTop w:val="0"/>
          <w:marBottom w:val="0"/>
          <w:divBdr>
            <w:top w:val="none" w:sz="0" w:space="0" w:color="auto"/>
            <w:left w:val="none" w:sz="0" w:space="0" w:color="auto"/>
            <w:bottom w:val="none" w:sz="0" w:space="0" w:color="auto"/>
            <w:right w:val="none" w:sz="0" w:space="0" w:color="auto"/>
          </w:divBdr>
        </w:div>
        <w:div w:id="2063484052">
          <w:marLeft w:val="640"/>
          <w:marRight w:val="0"/>
          <w:marTop w:val="0"/>
          <w:marBottom w:val="0"/>
          <w:divBdr>
            <w:top w:val="none" w:sz="0" w:space="0" w:color="auto"/>
            <w:left w:val="none" w:sz="0" w:space="0" w:color="auto"/>
            <w:bottom w:val="none" w:sz="0" w:space="0" w:color="auto"/>
            <w:right w:val="none" w:sz="0" w:space="0" w:color="auto"/>
          </w:divBdr>
        </w:div>
        <w:div w:id="2090030421">
          <w:marLeft w:val="640"/>
          <w:marRight w:val="0"/>
          <w:marTop w:val="0"/>
          <w:marBottom w:val="0"/>
          <w:divBdr>
            <w:top w:val="none" w:sz="0" w:space="0" w:color="auto"/>
            <w:left w:val="none" w:sz="0" w:space="0" w:color="auto"/>
            <w:bottom w:val="none" w:sz="0" w:space="0" w:color="auto"/>
            <w:right w:val="none" w:sz="0" w:space="0" w:color="auto"/>
          </w:divBdr>
        </w:div>
      </w:divsChild>
    </w:div>
    <w:div w:id="800422101">
      <w:bodyDiv w:val="1"/>
      <w:marLeft w:val="0"/>
      <w:marRight w:val="0"/>
      <w:marTop w:val="0"/>
      <w:marBottom w:val="0"/>
      <w:divBdr>
        <w:top w:val="none" w:sz="0" w:space="0" w:color="auto"/>
        <w:left w:val="none" w:sz="0" w:space="0" w:color="auto"/>
        <w:bottom w:val="none" w:sz="0" w:space="0" w:color="auto"/>
        <w:right w:val="none" w:sz="0" w:space="0" w:color="auto"/>
      </w:divBdr>
      <w:divsChild>
        <w:div w:id="335234619">
          <w:marLeft w:val="640"/>
          <w:marRight w:val="0"/>
          <w:marTop w:val="0"/>
          <w:marBottom w:val="0"/>
          <w:divBdr>
            <w:top w:val="none" w:sz="0" w:space="0" w:color="auto"/>
            <w:left w:val="none" w:sz="0" w:space="0" w:color="auto"/>
            <w:bottom w:val="none" w:sz="0" w:space="0" w:color="auto"/>
            <w:right w:val="none" w:sz="0" w:space="0" w:color="auto"/>
          </w:divBdr>
        </w:div>
        <w:div w:id="352608009">
          <w:marLeft w:val="640"/>
          <w:marRight w:val="0"/>
          <w:marTop w:val="0"/>
          <w:marBottom w:val="0"/>
          <w:divBdr>
            <w:top w:val="none" w:sz="0" w:space="0" w:color="auto"/>
            <w:left w:val="none" w:sz="0" w:space="0" w:color="auto"/>
            <w:bottom w:val="none" w:sz="0" w:space="0" w:color="auto"/>
            <w:right w:val="none" w:sz="0" w:space="0" w:color="auto"/>
          </w:divBdr>
        </w:div>
        <w:div w:id="380712888">
          <w:marLeft w:val="640"/>
          <w:marRight w:val="0"/>
          <w:marTop w:val="0"/>
          <w:marBottom w:val="0"/>
          <w:divBdr>
            <w:top w:val="none" w:sz="0" w:space="0" w:color="auto"/>
            <w:left w:val="none" w:sz="0" w:space="0" w:color="auto"/>
            <w:bottom w:val="none" w:sz="0" w:space="0" w:color="auto"/>
            <w:right w:val="none" w:sz="0" w:space="0" w:color="auto"/>
          </w:divBdr>
        </w:div>
        <w:div w:id="1164083163">
          <w:marLeft w:val="640"/>
          <w:marRight w:val="0"/>
          <w:marTop w:val="0"/>
          <w:marBottom w:val="0"/>
          <w:divBdr>
            <w:top w:val="none" w:sz="0" w:space="0" w:color="auto"/>
            <w:left w:val="none" w:sz="0" w:space="0" w:color="auto"/>
            <w:bottom w:val="none" w:sz="0" w:space="0" w:color="auto"/>
            <w:right w:val="none" w:sz="0" w:space="0" w:color="auto"/>
          </w:divBdr>
        </w:div>
        <w:div w:id="1438481942">
          <w:marLeft w:val="640"/>
          <w:marRight w:val="0"/>
          <w:marTop w:val="0"/>
          <w:marBottom w:val="0"/>
          <w:divBdr>
            <w:top w:val="none" w:sz="0" w:space="0" w:color="auto"/>
            <w:left w:val="none" w:sz="0" w:space="0" w:color="auto"/>
            <w:bottom w:val="none" w:sz="0" w:space="0" w:color="auto"/>
            <w:right w:val="none" w:sz="0" w:space="0" w:color="auto"/>
          </w:divBdr>
        </w:div>
        <w:div w:id="1527324711">
          <w:marLeft w:val="640"/>
          <w:marRight w:val="0"/>
          <w:marTop w:val="0"/>
          <w:marBottom w:val="0"/>
          <w:divBdr>
            <w:top w:val="none" w:sz="0" w:space="0" w:color="auto"/>
            <w:left w:val="none" w:sz="0" w:space="0" w:color="auto"/>
            <w:bottom w:val="none" w:sz="0" w:space="0" w:color="auto"/>
            <w:right w:val="none" w:sz="0" w:space="0" w:color="auto"/>
          </w:divBdr>
        </w:div>
        <w:div w:id="1936939910">
          <w:marLeft w:val="640"/>
          <w:marRight w:val="0"/>
          <w:marTop w:val="0"/>
          <w:marBottom w:val="0"/>
          <w:divBdr>
            <w:top w:val="none" w:sz="0" w:space="0" w:color="auto"/>
            <w:left w:val="none" w:sz="0" w:space="0" w:color="auto"/>
            <w:bottom w:val="none" w:sz="0" w:space="0" w:color="auto"/>
            <w:right w:val="none" w:sz="0" w:space="0" w:color="auto"/>
          </w:divBdr>
        </w:div>
      </w:divsChild>
    </w:div>
    <w:div w:id="808402032">
      <w:bodyDiv w:val="1"/>
      <w:marLeft w:val="0"/>
      <w:marRight w:val="0"/>
      <w:marTop w:val="0"/>
      <w:marBottom w:val="0"/>
      <w:divBdr>
        <w:top w:val="none" w:sz="0" w:space="0" w:color="auto"/>
        <w:left w:val="none" w:sz="0" w:space="0" w:color="auto"/>
        <w:bottom w:val="none" w:sz="0" w:space="0" w:color="auto"/>
        <w:right w:val="none" w:sz="0" w:space="0" w:color="auto"/>
      </w:divBdr>
      <w:divsChild>
        <w:div w:id="121384771">
          <w:marLeft w:val="640"/>
          <w:marRight w:val="0"/>
          <w:marTop w:val="0"/>
          <w:marBottom w:val="0"/>
          <w:divBdr>
            <w:top w:val="none" w:sz="0" w:space="0" w:color="auto"/>
            <w:left w:val="none" w:sz="0" w:space="0" w:color="auto"/>
            <w:bottom w:val="none" w:sz="0" w:space="0" w:color="auto"/>
            <w:right w:val="none" w:sz="0" w:space="0" w:color="auto"/>
          </w:divBdr>
        </w:div>
        <w:div w:id="145244700">
          <w:marLeft w:val="640"/>
          <w:marRight w:val="0"/>
          <w:marTop w:val="0"/>
          <w:marBottom w:val="0"/>
          <w:divBdr>
            <w:top w:val="none" w:sz="0" w:space="0" w:color="auto"/>
            <w:left w:val="none" w:sz="0" w:space="0" w:color="auto"/>
            <w:bottom w:val="none" w:sz="0" w:space="0" w:color="auto"/>
            <w:right w:val="none" w:sz="0" w:space="0" w:color="auto"/>
          </w:divBdr>
        </w:div>
        <w:div w:id="189804770">
          <w:marLeft w:val="640"/>
          <w:marRight w:val="0"/>
          <w:marTop w:val="0"/>
          <w:marBottom w:val="0"/>
          <w:divBdr>
            <w:top w:val="none" w:sz="0" w:space="0" w:color="auto"/>
            <w:left w:val="none" w:sz="0" w:space="0" w:color="auto"/>
            <w:bottom w:val="none" w:sz="0" w:space="0" w:color="auto"/>
            <w:right w:val="none" w:sz="0" w:space="0" w:color="auto"/>
          </w:divBdr>
        </w:div>
        <w:div w:id="360322102">
          <w:marLeft w:val="640"/>
          <w:marRight w:val="0"/>
          <w:marTop w:val="0"/>
          <w:marBottom w:val="0"/>
          <w:divBdr>
            <w:top w:val="none" w:sz="0" w:space="0" w:color="auto"/>
            <w:left w:val="none" w:sz="0" w:space="0" w:color="auto"/>
            <w:bottom w:val="none" w:sz="0" w:space="0" w:color="auto"/>
            <w:right w:val="none" w:sz="0" w:space="0" w:color="auto"/>
          </w:divBdr>
        </w:div>
        <w:div w:id="412046532">
          <w:marLeft w:val="640"/>
          <w:marRight w:val="0"/>
          <w:marTop w:val="0"/>
          <w:marBottom w:val="0"/>
          <w:divBdr>
            <w:top w:val="none" w:sz="0" w:space="0" w:color="auto"/>
            <w:left w:val="none" w:sz="0" w:space="0" w:color="auto"/>
            <w:bottom w:val="none" w:sz="0" w:space="0" w:color="auto"/>
            <w:right w:val="none" w:sz="0" w:space="0" w:color="auto"/>
          </w:divBdr>
        </w:div>
        <w:div w:id="613638034">
          <w:marLeft w:val="640"/>
          <w:marRight w:val="0"/>
          <w:marTop w:val="0"/>
          <w:marBottom w:val="0"/>
          <w:divBdr>
            <w:top w:val="none" w:sz="0" w:space="0" w:color="auto"/>
            <w:left w:val="none" w:sz="0" w:space="0" w:color="auto"/>
            <w:bottom w:val="none" w:sz="0" w:space="0" w:color="auto"/>
            <w:right w:val="none" w:sz="0" w:space="0" w:color="auto"/>
          </w:divBdr>
        </w:div>
        <w:div w:id="640305373">
          <w:marLeft w:val="640"/>
          <w:marRight w:val="0"/>
          <w:marTop w:val="0"/>
          <w:marBottom w:val="0"/>
          <w:divBdr>
            <w:top w:val="none" w:sz="0" w:space="0" w:color="auto"/>
            <w:left w:val="none" w:sz="0" w:space="0" w:color="auto"/>
            <w:bottom w:val="none" w:sz="0" w:space="0" w:color="auto"/>
            <w:right w:val="none" w:sz="0" w:space="0" w:color="auto"/>
          </w:divBdr>
        </w:div>
        <w:div w:id="645550572">
          <w:marLeft w:val="640"/>
          <w:marRight w:val="0"/>
          <w:marTop w:val="0"/>
          <w:marBottom w:val="0"/>
          <w:divBdr>
            <w:top w:val="none" w:sz="0" w:space="0" w:color="auto"/>
            <w:left w:val="none" w:sz="0" w:space="0" w:color="auto"/>
            <w:bottom w:val="none" w:sz="0" w:space="0" w:color="auto"/>
            <w:right w:val="none" w:sz="0" w:space="0" w:color="auto"/>
          </w:divBdr>
        </w:div>
        <w:div w:id="671176607">
          <w:marLeft w:val="640"/>
          <w:marRight w:val="0"/>
          <w:marTop w:val="0"/>
          <w:marBottom w:val="0"/>
          <w:divBdr>
            <w:top w:val="none" w:sz="0" w:space="0" w:color="auto"/>
            <w:left w:val="none" w:sz="0" w:space="0" w:color="auto"/>
            <w:bottom w:val="none" w:sz="0" w:space="0" w:color="auto"/>
            <w:right w:val="none" w:sz="0" w:space="0" w:color="auto"/>
          </w:divBdr>
        </w:div>
        <w:div w:id="707412718">
          <w:marLeft w:val="640"/>
          <w:marRight w:val="0"/>
          <w:marTop w:val="0"/>
          <w:marBottom w:val="0"/>
          <w:divBdr>
            <w:top w:val="none" w:sz="0" w:space="0" w:color="auto"/>
            <w:left w:val="none" w:sz="0" w:space="0" w:color="auto"/>
            <w:bottom w:val="none" w:sz="0" w:space="0" w:color="auto"/>
            <w:right w:val="none" w:sz="0" w:space="0" w:color="auto"/>
          </w:divBdr>
        </w:div>
        <w:div w:id="919098271">
          <w:marLeft w:val="640"/>
          <w:marRight w:val="0"/>
          <w:marTop w:val="0"/>
          <w:marBottom w:val="0"/>
          <w:divBdr>
            <w:top w:val="none" w:sz="0" w:space="0" w:color="auto"/>
            <w:left w:val="none" w:sz="0" w:space="0" w:color="auto"/>
            <w:bottom w:val="none" w:sz="0" w:space="0" w:color="auto"/>
            <w:right w:val="none" w:sz="0" w:space="0" w:color="auto"/>
          </w:divBdr>
        </w:div>
        <w:div w:id="1089500710">
          <w:marLeft w:val="640"/>
          <w:marRight w:val="0"/>
          <w:marTop w:val="0"/>
          <w:marBottom w:val="0"/>
          <w:divBdr>
            <w:top w:val="none" w:sz="0" w:space="0" w:color="auto"/>
            <w:left w:val="none" w:sz="0" w:space="0" w:color="auto"/>
            <w:bottom w:val="none" w:sz="0" w:space="0" w:color="auto"/>
            <w:right w:val="none" w:sz="0" w:space="0" w:color="auto"/>
          </w:divBdr>
        </w:div>
        <w:div w:id="1172724217">
          <w:marLeft w:val="640"/>
          <w:marRight w:val="0"/>
          <w:marTop w:val="0"/>
          <w:marBottom w:val="0"/>
          <w:divBdr>
            <w:top w:val="none" w:sz="0" w:space="0" w:color="auto"/>
            <w:left w:val="none" w:sz="0" w:space="0" w:color="auto"/>
            <w:bottom w:val="none" w:sz="0" w:space="0" w:color="auto"/>
            <w:right w:val="none" w:sz="0" w:space="0" w:color="auto"/>
          </w:divBdr>
        </w:div>
        <w:div w:id="1177579173">
          <w:marLeft w:val="640"/>
          <w:marRight w:val="0"/>
          <w:marTop w:val="0"/>
          <w:marBottom w:val="0"/>
          <w:divBdr>
            <w:top w:val="none" w:sz="0" w:space="0" w:color="auto"/>
            <w:left w:val="none" w:sz="0" w:space="0" w:color="auto"/>
            <w:bottom w:val="none" w:sz="0" w:space="0" w:color="auto"/>
            <w:right w:val="none" w:sz="0" w:space="0" w:color="auto"/>
          </w:divBdr>
        </w:div>
        <w:div w:id="1253661308">
          <w:marLeft w:val="640"/>
          <w:marRight w:val="0"/>
          <w:marTop w:val="0"/>
          <w:marBottom w:val="0"/>
          <w:divBdr>
            <w:top w:val="none" w:sz="0" w:space="0" w:color="auto"/>
            <w:left w:val="none" w:sz="0" w:space="0" w:color="auto"/>
            <w:bottom w:val="none" w:sz="0" w:space="0" w:color="auto"/>
            <w:right w:val="none" w:sz="0" w:space="0" w:color="auto"/>
          </w:divBdr>
        </w:div>
        <w:div w:id="1354502658">
          <w:marLeft w:val="640"/>
          <w:marRight w:val="0"/>
          <w:marTop w:val="0"/>
          <w:marBottom w:val="0"/>
          <w:divBdr>
            <w:top w:val="none" w:sz="0" w:space="0" w:color="auto"/>
            <w:left w:val="none" w:sz="0" w:space="0" w:color="auto"/>
            <w:bottom w:val="none" w:sz="0" w:space="0" w:color="auto"/>
            <w:right w:val="none" w:sz="0" w:space="0" w:color="auto"/>
          </w:divBdr>
        </w:div>
        <w:div w:id="1429421687">
          <w:marLeft w:val="640"/>
          <w:marRight w:val="0"/>
          <w:marTop w:val="0"/>
          <w:marBottom w:val="0"/>
          <w:divBdr>
            <w:top w:val="none" w:sz="0" w:space="0" w:color="auto"/>
            <w:left w:val="none" w:sz="0" w:space="0" w:color="auto"/>
            <w:bottom w:val="none" w:sz="0" w:space="0" w:color="auto"/>
            <w:right w:val="none" w:sz="0" w:space="0" w:color="auto"/>
          </w:divBdr>
        </w:div>
        <w:div w:id="1445421511">
          <w:marLeft w:val="640"/>
          <w:marRight w:val="0"/>
          <w:marTop w:val="0"/>
          <w:marBottom w:val="0"/>
          <w:divBdr>
            <w:top w:val="none" w:sz="0" w:space="0" w:color="auto"/>
            <w:left w:val="none" w:sz="0" w:space="0" w:color="auto"/>
            <w:bottom w:val="none" w:sz="0" w:space="0" w:color="auto"/>
            <w:right w:val="none" w:sz="0" w:space="0" w:color="auto"/>
          </w:divBdr>
        </w:div>
        <w:div w:id="1482040123">
          <w:marLeft w:val="640"/>
          <w:marRight w:val="0"/>
          <w:marTop w:val="0"/>
          <w:marBottom w:val="0"/>
          <w:divBdr>
            <w:top w:val="none" w:sz="0" w:space="0" w:color="auto"/>
            <w:left w:val="none" w:sz="0" w:space="0" w:color="auto"/>
            <w:bottom w:val="none" w:sz="0" w:space="0" w:color="auto"/>
            <w:right w:val="none" w:sz="0" w:space="0" w:color="auto"/>
          </w:divBdr>
        </w:div>
        <w:div w:id="1610232525">
          <w:marLeft w:val="640"/>
          <w:marRight w:val="0"/>
          <w:marTop w:val="0"/>
          <w:marBottom w:val="0"/>
          <w:divBdr>
            <w:top w:val="none" w:sz="0" w:space="0" w:color="auto"/>
            <w:left w:val="none" w:sz="0" w:space="0" w:color="auto"/>
            <w:bottom w:val="none" w:sz="0" w:space="0" w:color="auto"/>
            <w:right w:val="none" w:sz="0" w:space="0" w:color="auto"/>
          </w:divBdr>
        </w:div>
        <w:div w:id="1645431048">
          <w:marLeft w:val="640"/>
          <w:marRight w:val="0"/>
          <w:marTop w:val="0"/>
          <w:marBottom w:val="0"/>
          <w:divBdr>
            <w:top w:val="none" w:sz="0" w:space="0" w:color="auto"/>
            <w:left w:val="none" w:sz="0" w:space="0" w:color="auto"/>
            <w:bottom w:val="none" w:sz="0" w:space="0" w:color="auto"/>
            <w:right w:val="none" w:sz="0" w:space="0" w:color="auto"/>
          </w:divBdr>
        </w:div>
        <w:div w:id="1663073814">
          <w:marLeft w:val="640"/>
          <w:marRight w:val="0"/>
          <w:marTop w:val="0"/>
          <w:marBottom w:val="0"/>
          <w:divBdr>
            <w:top w:val="none" w:sz="0" w:space="0" w:color="auto"/>
            <w:left w:val="none" w:sz="0" w:space="0" w:color="auto"/>
            <w:bottom w:val="none" w:sz="0" w:space="0" w:color="auto"/>
            <w:right w:val="none" w:sz="0" w:space="0" w:color="auto"/>
          </w:divBdr>
        </w:div>
        <w:div w:id="1797917284">
          <w:marLeft w:val="640"/>
          <w:marRight w:val="0"/>
          <w:marTop w:val="0"/>
          <w:marBottom w:val="0"/>
          <w:divBdr>
            <w:top w:val="none" w:sz="0" w:space="0" w:color="auto"/>
            <w:left w:val="none" w:sz="0" w:space="0" w:color="auto"/>
            <w:bottom w:val="none" w:sz="0" w:space="0" w:color="auto"/>
            <w:right w:val="none" w:sz="0" w:space="0" w:color="auto"/>
          </w:divBdr>
        </w:div>
        <w:div w:id="1830051709">
          <w:marLeft w:val="640"/>
          <w:marRight w:val="0"/>
          <w:marTop w:val="0"/>
          <w:marBottom w:val="0"/>
          <w:divBdr>
            <w:top w:val="none" w:sz="0" w:space="0" w:color="auto"/>
            <w:left w:val="none" w:sz="0" w:space="0" w:color="auto"/>
            <w:bottom w:val="none" w:sz="0" w:space="0" w:color="auto"/>
            <w:right w:val="none" w:sz="0" w:space="0" w:color="auto"/>
          </w:divBdr>
        </w:div>
        <w:div w:id="1853108613">
          <w:marLeft w:val="640"/>
          <w:marRight w:val="0"/>
          <w:marTop w:val="0"/>
          <w:marBottom w:val="0"/>
          <w:divBdr>
            <w:top w:val="none" w:sz="0" w:space="0" w:color="auto"/>
            <w:left w:val="none" w:sz="0" w:space="0" w:color="auto"/>
            <w:bottom w:val="none" w:sz="0" w:space="0" w:color="auto"/>
            <w:right w:val="none" w:sz="0" w:space="0" w:color="auto"/>
          </w:divBdr>
        </w:div>
        <w:div w:id="1864974656">
          <w:marLeft w:val="640"/>
          <w:marRight w:val="0"/>
          <w:marTop w:val="0"/>
          <w:marBottom w:val="0"/>
          <w:divBdr>
            <w:top w:val="none" w:sz="0" w:space="0" w:color="auto"/>
            <w:left w:val="none" w:sz="0" w:space="0" w:color="auto"/>
            <w:bottom w:val="none" w:sz="0" w:space="0" w:color="auto"/>
            <w:right w:val="none" w:sz="0" w:space="0" w:color="auto"/>
          </w:divBdr>
        </w:div>
        <w:div w:id="1866602549">
          <w:marLeft w:val="640"/>
          <w:marRight w:val="0"/>
          <w:marTop w:val="0"/>
          <w:marBottom w:val="0"/>
          <w:divBdr>
            <w:top w:val="none" w:sz="0" w:space="0" w:color="auto"/>
            <w:left w:val="none" w:sz="0" w:space="0" w:color="auto"/>
            <w:bottom w:val="none" w:sz="0" w:space="0" w:color="auto"/>
            <w:right w:val="none" w:sz="0" w:space="0" w:color="auto"/>
          </w:divBdr>
        </w:div>
        <w:div w:id="1877083639">
          <w:marLeft w:val="640"/>
          <w:marRight w:val="0"/>
          <w:marTop w:val="0"/>
          <w:marBottom w:val="0"/>
          <w:divBdr>
            <w:top w:val="none" w:sz="0" w:space="0" w:color="auto"/>
            <w:left w:val="none" w:sz="0" w:space="0" w:color="auto"/>
            <w:bottom w:val="none" w:sz="0" w:space="0" w:color="auto"/>
            <w:right w:val="none" w:sz="0" w:space="0" w:color="auto"/>
          </w:divBdr>
        </w:div>
      </w:divsChild>
    </w:div>
    <w:div w:id="812596299">
      <w:bodyDiv w:val="1"/>
      <w:marLeft w:val="0"/>
      <w:marRight w:val="0"/>
      <w:marTop w:val="0"/>
      <w:marBottom w:val="0"/>
      <w:divBdr>
        <w:top w:val="none" w:sz="0" w:space="0" w:color="auto"/>
        <w:left w:val="none" w:sz="0" w:space="0" w:color="auto"/>
        <w:bottom w:val="none" w:sz="0" w:space="0" w:color="auto"/>
        <w:right w:val="none" w:sz="0" w:space="0" w:color="auto"/>
      </w:divBdr>
    </w:div>
    <w:div w:id="817766114">
      <w:bodyDiv w:val="1"/>
      <w:marLeft w:val="0"/>
      <w:marRight w:val="0"/>
      <w:marTop w:val="0"/>
      <w:marBottom w:val="0"/>
      <w:divBdr>
        <w:top w:val="none" w:sz="0" w:space="0" w:color="auto"/>
        <w:left w:val="none" w:sz="0" w:space="0" w:color="auto"/>
        <w:bottom w:val="none" w:sz="0" w:space="0" w:color="auto"/>
        <w:right w:val="none" w:sz="0" w:space="0" w:color="auto"/>
      </w:divBdr>
    </w:div>
    <w:div w:id="845480503">
      <w:bodyDiv w:val="1"/>
      <w:marLeft w:val="0"/>
      <w:marRight w:val="0"/>
      <w:marTop w:val="0"/>
      <w:marBottom w:val="0"/>
      <w:divBdr>
        <w:top w:val="none" w:sz="0" w:space="0" w:color="auto"/>
        <w:left w:val="none" w:sz="0" w:space="0" w:color="auto"/>
        <w:bottom w:val="none" w:sz="0" w:space="0" w:color="auto"/>
        <w:right w:val="none" w:sz="0" w:space="0" w:color="auto"/>
      </w:divBdr>
      <w:divsChild>
        <w:div w:id="76942861">
          <w:marLeft w:val="640"/>
          <w:marRight w:val="0"/>
          <w:marTop w:val="0"/>
          <w:marBottom w:val="0"/>
          <w:divBdr>
            <w:top w:val="none" w:sz="0" w:space="0" w:color="auto"/>
            <w:left w:val="none" w:sz="0" w:space="0" w:color="auto"/>
            <w:bottom w:val="none" w:sz="0" w:space="0" w:color="auto"/>
            <w:right w:val="none" w:sz="0" w:space="0" w:color="auto"/>
          </w:divBdr>
        </w:div>
        <w:div w:id="162555866">
          <w:marLeft w:val="640"/>
          <w:marRight w:val="0"/>
          <w:marTop w:val="0"/>
          <w:marBottom w:val="0"/>
          <w:divBdr>
            <w:top w:val="none" w:sz="0" w:space="0" w:color="auto"/>
            <w:left w:val="none" w:sz="0" w:space="0" w:color="auto"/>
            <w:bottom w:val="none" w:sz="0" w:space="0" w:color="auto"/>
            <w:right w:val="none" w:sz="0" w:space="0" w:color="auto"/>
          </w:divBdr>
        </w:div>
        <w:div w:id="404957264">
          <w:marLeft w:val="640"/>
          <w:marRight w:val="0"/>
          <w:marTop w:val="0"/>
          <w:marBottom w:val="0"/>
          <w:divBdr>
            <w:top w:val="none" w:sz="0" w:space="0" w:color="auto"/>
            <w:left w:val="none" w:sz="0" w:space="0" w:color="auto"/>
            <w:bottom w:val="none" w:sz="0" w:space="0" w:color="auto"/>
            <w:right w:val="none" w:sz="0" w:space="0" w:color="auto"/>
          </w:divBdr>
        </w:div>
        <w:div w:id="426266740">
          <w:marLeft w:val="640"/>
          <w:marRight w:val="0"/>
          <w:marTop w:val="0"/>
          <w:marBottom w:val="0"/>
          <w:divBdr>
            <w:top w:val="none" w:sz="0" w:space="0" w:color="auto"/>
            <w:left w:val="none" w:sz="0" w:space="0" w:color="auto"/>
            <w:bottom w:val="none" w:sz="0" w:space="0" w:color="auto"/>
            <w:right w:val="none" w:sz="0" w:space="0" w:color="auto"/>
          </w:divBdr>
        </w:div>
        <w:div w:id="437406520">
          <w:marLeft w:val="640"/>
          <w:marRight w:val="0"/>
          <w:marTop w:val="0"/>
          <w:marBottom w:val="0"/>
          <w:divBdr>
            <w:top w:val="none" w:sz="0" w:space="0" w:color="auto"/>
            <w:left w:val="none" w:sz="0" w:space="0" w:color="auto"/>
            <w:bottom w:val="none" w:sz="0" w:space="0" w:color="auto"/>
            <w:right w:val="none" w:sz="0" w:space="0" w:color="auto"/>
          </w:divBdr>
        </w:div>
        <w:div w:id="676154289">
          <w:marLeft w:val="640"/>
          <w:marRight w:val="0"/>
          <w:marTop w:val="0"/>
          <w:marBottom w:val="0"/>
          <w:divBdr>
            <w:top w:val="none" w:sz="0" w:space="0" w:color="auto"/>
            <w:left w:val="none" w:sz="0" w:space="0" w:color="auto"/>
            <w:bottom w:val="none" w:sz="0" w:space="0" w:color="auto"/>
            <w:right w:val="none" w:sz="0" w:space="0" w:color="auto"/>
          </w:divBdr>
        </w:div>
        <w:div w:id="769665819">
          <w:marLeft w:val="640"/>
          <w:marRight w:val="0"/>
          <w:marTop w:val="0"/>
          <w:marBottom w:val="0"/>
          <w:divBdr>
            <w:top w:val="none" w:sz="0" w:space="0" w:color="auto"/>
            <w:left w:val="none" w:sz="0" w:space="0" w:color="auto"/>
            <w:bottom w:val="none" w:sz="0" w:space="0" w:color="auto"/>
            <w:right w:val="none" w:sz="0" w:space="0" w:color="auto"/>
          </w:divBdr>
        </w:div>
        <w:div w:id="1053850714">
          <w:marLeft w:val="640"/>
          <w:marRight w:val="0"/>
          <w:marTop w:val="0"/>
          <w:marBottom w:val="0"/>
          <w:divBdr>
            <w:top w:val="none" w:sz="0" w:space="0" w:color="auto"/>
            <w:left w:val="none" w:sz="0" w:space="0" w:color="auto"/>
            <w:bottom w:val="none" w:sz="0" w:space="0" w:color="auto"/>
            <w:right w:val="none" w:sz="0" w:space="0" w:color="auto"/>
          </w:divBdr>
        </w:div>
        <w:div w:id="1221287909">
          <w:marLeft w:val="640"/>
          <w:marRight w:val="0"/>
          <w:marTop w:val="0"/>
          <w:marBottom w:val="0"/>
          <w:divBdr>
            <w:top w:val="none" w:sz="0" w:space="0" w:color="auto"/>
            <w:left w:val="none" w:sz="0" w:space="0" w:color="auto"/>
            <w:bottom w:val="none" w:sz="0" w:space="0" w:color="auto"/>
            <w:right w:val="none" w:sz="0" w:space="0" w:color="auto"/>
          </w:divBdr>
        </w:div>
        <w:div w:id="1280382677">
          <w:marLeft w:val="640"/>
          <w:marRight w:val="0"/>
          <w:marTop w:val="0"/>
          <w:marBottom w:val="0"/>
          <w:divBdr>
            <w:top w:val="none" w:sz="0" w:space="0" w:color="auto"/>
            <w:left w:val="none" w:sz="0" w:space="0" w:color="auto"/>
            <w:bottom w:val="none" w:sz="0" w:space="0" w:color="auto"/>
            <w:right w:val="none" w:sz="0" w:space="0" w:color="auto"/>
          </w:divBdr>
        </w:div>
        <w:div w:id="1497846467">
          <w:marLeft w:val="640"/>
          <w:marRight w:val="0"/>
          <w:marTop w:val="0"/>
          <w:marBottom w:val="0"/>
          <w:divBdr>
            <w:top w:val="none" w:sz="0" w:space="0" w:color="auto"/>
            <w:left w:val="none" w:sz="0" w:space="0" w:color="auto"/>
            <w:bottom w:val="none" w:sz="0" w:space="0" w:color="auto"/>
            <w:right w:val="none" w:sz="0" w:space="0" w:color="auto"/>
          </w:divBdr>
        </w:div>
        <w:div w:id="1727100823">
          <w:marLeft w:val="640"/>
          <w:marRight w:val="0"/>
          <w:marTop w:val="0"/>
          <w:marBottom w:val="0"/>
          <w:divBdr>
            <w:top w:val="none" w:sz="0" w:space="0" w:color="auto"/>
            <w:left w:val="none" w:sz="0" w:space="0" w:color="auto"/>
            <w:bottom w:val="none" w:sz="0" w:space="0" w:color="auto"/>
            <w:right w:val="none" w:sz="0" w:space="0" w:color="auto"/>
          </w:divBdr>
        </w:div>
        <w:div w:id="1867870529">
          <w:marLeft w:val="640"/>
          <w:marRight w:val="0"/>
          <w:marTop w:val="0"/>
          <w:marBottom w:val="0"/>
          <w:divBdr>
            <w:top w:val="none" w:sz="0" w:space="0" w:color="auto"/>
            <w:left w:val="none" w:sz="0" w:space="0" w:color="auto"/>
            <w:bottom w:val="none" w:sz="0" w:space="0" w:color="auto"/>
            <w:right w:val="none" w:sz="0" w:space="0" w:color="auto"/>
          </w:divBdr>
        </w:div>
        <w:div w:id="1898394893">
          <w:marLeft w:val="640"/>
          <w:marRight w:val="0"/>
          <w:marTop w:val="0"/>
          <w:marBottom w:val="0"/>
          <w:divBdr>
            <w:top w:val="none" w:sz="0" w:space="0" w:color="auto"/>
            <w:left w:val="none" w:sz="0" w:space="0" w:color="auto"/>
            <w:bottom w:val="none" w:sz="0" w:space="0" w:color="auto"/>
            <w:right w:val="none" w:sz="0" w:space="0" w:color="auto"/>
          </w:divBdr>
        </w:div>
        <w:div w:id="2013990145">
          <w:marLeft w:val="640"/>
          <w:marRight w:val="0"/>
          <w:marTop w:val="0"/>
          <w:marBottom w:val="0"/>
          <w:divBdr>
            <w:top w:val="none" w:sz="0" w:space="0" w:color="auto"/>
            <w:left w:val="none" w:sz="0" w:space="0" w:color="auto"/>
            <w:bottom w:val="none" w:sz="0" w:space="0" w:color="auto"/>
            <w:right w:val="none" w:sz="0" w:space="0" w:color="auto"/>
          </w:divBdr>
        </w:div>
      </w:divsChild>
    </w:div>
    <w:div w:id="861288383">
      <w:bodyDiv w:val="1"/>
      <w:marLeft w:val="0"/>
      <w:marRight w:val="0"/>
      <w:marTop w:val="0"/>
      <w:marBottom w:val="0"/>
      <w:divBdr>
        <w:top w:val="none" w:sz="0" w:space="0" w:color="auto"/>
        <w:left w:val="none" w:sz="0" w:space="0" w:color="auto"/>
        <w:bottom w:val="none" w:sz="0" w:space="0" w:color="auto"/>
        <w:right w:val="none" w:sz="0" w:space="0" w:color="auto"/>
      </w:divBdr>
      <w:divsChild>
        <w:div w:id="252011842">
          <w:marLeft w:val="640"/>
          <w:marRight w:val="0"/>
          <w:marTop w:val="0"/>
          <w:marBottom w:val="0"/>
          <w:divBdr>
            <w:top w:val="none" w:sz="0" w:space="0" w:color="auto"/>
            <w:left w:val="none" w:sz="0" w:space="0" w:color="auto"/>
            <w:bottom w:val="none" w:sz="0" w:space="0" w:color="auto"/>
            <w:right w:val="none" w:sz="0" w:space="0" w:color="auto"/>
          </w:divBdr>
        </w:div>
        <w:div w:id="324747185">
          <w:marLeft w:val="640"/>
          <w:marRight w:val="0"/>
          <w:marTop w:val="0"/>
          <w:marBottom w:val="0"/>
          <w:divBdr>
            <w:top w:val="none" w:sz="0" w:space="0" w:color="auto"/>
            <w:left w:val="none" w:sz="0" w:space="0" w:color="auto"/>
            <w:bottom w:val="none" w:sz="0" w:space="0" w:color="auto"/>
            <w:right w:val="none" w:sz="0" w:space="0" w:color="auto"/>
          </w:divBdr>
        </w:div>
        <w:div w:id="366296344">
          <w:marLeft w:val="640"/>
          <w:marRight w:val="0"/>
          <w:marTop w:val="0"/>
          <w:marBottom w:val="0"/>
          <w:divBdr>
            <w:top w:val="none" w:sz="0" w:space="0" w:color="auto"/>
            <w:left w:val="none" w:sz="0" w:space="0" w:color="auto"/>
            <w:bottom w:val="none" w:sz="0" w:space="0" w:color="auto"/>
            <w:right w:val="none" w:sz="0" w:space="0" w:color="auto"/>
          </w:divBdr>
        </w:div>
        <w:div w:id="720329773">
          <w:marLeft w:val="640"/>
          <w:marRight w:val="0"/>
          <w:marTop w:val="0"/>
          <w:marBottom w:val="0"/>
          <w:divBdr>
            <w:top w:val="none" w:sz="0" w:space="0" w:color="auto"/>
            <w:left w:val="none" w:sz="0" w:space="0" w:color="auto"/>
            <w:bottom w:val="none" w:sz="0" w:space="0" w:color="auto"/>
            <w:right w:val="none" w:sz="0" w:space="0" w:color="auto"/>
          </w:divBdr>
        </w:div>
        <w:div w:id="737168592">
          <w:marLeft w:val="640"/>
          <w:marRight w:val="0"/>
          <w:marTop w:val="0"/>
          <w:marBottom w:val="0"/>
          <w:divBdr>
            <w:top w:val="none" w:sz="0" w:space="0" w:color="auto"/>
            <w:left w:val="none" w:sz="0" w:space="0" w:color="auto"/>
            <w:bottom w:val="none" w:sz="0" w:space="0" w:color="auto"/>
            <w:right w:val="none" w:sz="0" w:space="0" w:color="auto"/>
          </w:divBdr>
        </w:div>
        <w:div w:id="921260683">
          <w:marLeft w:val="640"/>
          <w:marRight w:val="0"/>
          <w:marTop w:val="0"/>
          <w:marBottom w:val="0"/>
          <w:divBdr>
            <w:top w:val="none" w:sz="0" w:space="0" w:color="auto"/>
            <w:left w:val="none" w:sz="0" w:space="0" w:color="auto"/>
            <w:bottom w:val="none" w:sz="0" w:space="0" w:color="auto"/>
            <w:right w:val="none" w:sz="0" w:space="0" w:color="auto"/>
          </w:divBdr>
        </w:div>
        <w:div w:id="943658757">
          <w:marLeft w:val="640"/>
          <w:marRight w:val="0"/>
          <w:marTop w:val="0"/>
          <w:marBottom w:val="0"/>
          <w:divBdr>
            <w:top w:val="none" w:sz="0" w:space="0" w:color="auto"/>
            <w:left w:val="none" w:sz="0" w:space="0" w:color="auto"/>
            <w:bottom w:val="none" w:sz="0" w:space="0" w:color="auto"/>
            <w:right w:val="none" w:sz="0" w:space="0" w:color="auto"/>
          </w:divBdr>
        </w:div>
        <w:div w:id="1037200728">
          <w:marLeft w:val="640"/>
          <w:marRight w:val="0"/>
          <w:marTop w:val="0"/>
          <w:marBottom w:val="0"/>
          <w:divBdr>
            <w:top w:val="none" w:sz="0" w:space="0" w:color="auto"/>
            <w:left w:val="none" w:sz="0" w:space="0" w:color="auto"/>
            <w:bottom w:val="none" w:sz="0" w:space="0" w:color="auto"/>
            <w:right w:val="none" w:sz="0" w:space="0" w:color="auto"/>
          </w:divBdr>
        </w:div>
        <w:div w:id="1044719517">
          <w:marLeft w:val="640"/>
          <w:marRight w:val="0"/>
          <w:marTop w:val="0"/>
          <w:marBottom w:val="0"/>
          <w:divBdr>
            <w:top w:val="none" w:sz="0" w:space="0" w:color="auto"/>
            <w:left w:val="none" w:sz="0" w:space="0" w:color="auto"/>
            <w:bottom w:val="none" w:sz="0" w:space="0" w:color="auto"/>
            <w:right w:val="none" w:sz="0" w:space="0" w:color="auto"/>
          </w:divBdr>
        </w:div>
        <w:div w:id="1061059869">
          <w:marLeft w:val="640"/>
          <w:marRight w:val="0"/>
          <w:marTop w:val="0"/>
          <w:marBottom w:val="0"/>
          <w:divBdr>
            <w:top w:val="none" w:sz="0" w:space="0" w:color="auto"/>
            <w:left w:val="none" w:sz="0" w:space="0" w:color="auto"/>
            <w:bottom w:val="none" w:sz="0" w:space="0" w:color="auto"/>
            <w:right w:val="none" w:sz="0" w:space="0" w:color="auto"/>
          </w:divBdr>
        </w:div>
        <w:div w:id="1149901831">
          <w:marLeft w:val="640"/>
          <w:marRight w:val="0"/>
          <w:marTop w:val="0"/>
          <w:marBottom w:val="0"/>
          <w:divBdr>
            <w:top w:val="none" w:sz="0" w:space="0" w:color="auto"/>
            <w:left w:val="none" w:sz="0" w:space="0" w:color="auto"/>
            <w:bottom w:val="none" w:sz="0" w:space="0" w:color="auto"/>
            <w:right w:val="none" w:sz="0" w:space="0" w:color="auto"/>
          </w:divBdr>
        </w:div>
        <w:div w:id="1185170706">
          <w:marLeft w:val="640"/>
          <w:marRight w:val="0"/>
          <w:marTop w:val="0"/>
          <w:marBottom w:val="0"/>
          <w:divBdr>
            <w:top w:val="none" w:sz="0" w:space="0" w:color="auto"/>
            <w:left w:val="none" w:sz="0" w:space="0" w:color="auto"/>
            <w:bottom w:val="none" w:sz="0" w:space="0" w:color="auto"/>
            <w:right w:val="none" w:sz="0" w:space="0" w:color="auto"/>
          </w:divBdr>
        </w:div>
        <w:div w:id="1251042990">
          <w:marLeft w:val="640"/>
          <w:marRight w:val="0"/>
          <w:marTop w:val="0"/>
          <w:marBottom w:val="0"/>
          <w:divBdr>
            <w:top w:val="none" w:sz="0" w:space="0" w:color="auto"/>
            <w:left w:val="none" w:sz="0" w:space="0" w:color="auto"/>
            <w:bottom w:val="none" w:sz="0" w:space="0" w:color="auto"/>
            <w:right w:val="none" w:sz="0" w:space="0" w:color="auto"/>
          </w:divBdr>
        </w:div>
        <w:div w:id="1255018063">
          <w:marLeft w:val="640"/>
          <w:marRight w:val="0"/>
          <w:marTop w:val="0"/>
          <w:marBottom w:val="0"/>
          <w:divBdr>
            <w:top w:val="none" w:sz="0" w:space="0" w:color="auto"/>
            <w:left w:val="none" w:sz="0" w:space="0" w:color="auto"/>
            <w:bottom w:val="none" w:sz="0" w:space="0" w:color="auto"/>
            <w:right w:val="none" w:sz="0" w:space="0" w:color="auto"/>
          </w:divBdr>
        </w:div>
        <w:div w:id="1273169032">
          <w:marLeft w:val="640"/>
          <w:marRight w:val="0"/>
          <w:marTop w:val="0"/>
          <w:marBottom w:val="0"/>
          <w:divBdr>
            <w:top w:val="none" w:sz="0" w:space="0" w:color="auto"/>
            <w:left w:val="none" w:sz="0" w:space="0" w:color="auto"/>
            <w:bottom w:val="none" w:sz="0" w:space="0" w:color="auto"/>
            <w:right w:val="none" w:sz="0" w:space="0" w:color="auto"/>
          </w:divBdr>
        </w:div>
        <w:div w:id="1285578306">
          <w:marLeft w:val="640"/>
          <w:marRight w:val="0"/>
          <w:marTop w:val="0"/>
          <w:marBottom w:val="0"/>
          <w:divBdr>
            <w:top w:val="none" w:sz="0" w:space="0" w:color="auto"/>
            <w:left w:val="none" w:sz="0" w:space="0" w:color="auto"/>
            <w:bottom w:val="none" w:sz="0" w:space="0" w:color="auto"/>
            <w:right w:val="none" w:sz="0" w:space="0" w:color="auto"/>
          </w:divBdr>
        </w:div>
        <w:div w:id="1408378850">
          <w:marLeft w:val="640"/>
          <w:marRight w:val="0"/>
          <w:marTop w:val="0"/>
          <w:marBottom w:val="0"/>
          <w:divBdr>
            <w:top w:val="none" w:sz="0" w:space="0" w:color="auto"/>
            <w:left w:val="none" w:sz="0" w:space="0" w:color="auto"/>
            <w:bottom w:val="none" w:sz="0" w:space="0" w:color="auto"/>
            <w:right w:val="none" w:sz="0" w:space="0" w:color="auto"/>
          </w:divBdr>
        </w:div>
        <w:div w:id="1430194158">
          <w:marLeft w:val="640"/>
          <w:marRight w:val="0"/>
          <w:marTop w:val="0"/>
          <w:marBottom w:val="0"/>
          <w:divBdr>
            <w:top w:val="none" w:sz="0" w:space="0" w:color="auto"/>
            <w:left w:val="none" w:sz="0" w:space="0" w:color="auto"/>
            <w:bottom w:val="none" w:sz="0" w:space="0" w:color="auto"/>
            <w:right w:val="none" w:sz="0" w:space="0" w:color="auto"/>
          </w:divBdr>
        </w:div>
        <w:div w:id="1504783865">
          <w:marLeft w:val="640"/>
          <w:marRight w:val="0"/>
          <w:marTop w:val="0"/>
          <w:marBottom w:val="0"/>
          <w:divBdr>
            <w:top w:val="none" w:sz="0" w:space="0" w:color="auto"/>
            <w:left w:val="none" w:sz="0" w:space="0" w:color="auto"/>
            <w:bottom w:val="none" w:sz="0" w:space="0" w:color="auto"/>
            <w:right w:val="none" w:sz="0" w:space="0" w:color="auto"/>
          </w:divBdr>
        </w:div>
        <w:div w:id="1524977775">
          <w:marLeft w:val="640"/>
          <w:marRight w:val="0"/>
          <w:marTop w:val="0"/>
          <w:marBottom w:val="0"/>
          <w:divBdr>
            <w:top w:val="none" w:sz="0" w:space="0" w:color="auto"/>
            <w:left w:val="none" w:sz="0" w:space="0" w:color="auto"/>
            <w:bottom w:val="none" w:sz="0" w:space="0" w:color="auto"/>
            <w:right w:val="none" w:sz="0" w:space="0" w:color="auto"/>
          </w:divBdr>
        </w:div>
        <w:div w:id="1639873359">
          <w:marLeft w:val="640"/>
          <w:marRight w:val="0"/>
          <w:marTop w:val="0"/>
          <w:marBottom w:val="0"/>
          <w:divBdr>
            <w:top w:val="none" w:sz="0" w:space="0" w:color="auto"/>
            <w:left w:val="none" w:sz="0" w:space="0" w:color="auto"/>
            <w:bottom w:val="none" w:sz="0" w:space="0" w:color="auto"/>
            <w:right w:val="none" w:sz="0" w:space="0" w:color="auto"/>
          </w:divBdr>
        </w:div>
        <w:div w:id="1672834155">
          <w:marLeft w:val="640"/>
          <w:marRight w:val="0"/>
          <w:marTop w:val="0"/>
          <w:marBottom w:val="0"/>
          <w:divBdr>
            <w:top w:val="none" w:sz="0" w:space="0" w:color="auto"/>
            <w:left w:val="none" w:sz="0" w:space="0" w:color="auto"/>
            <w:bottom w:val="none" w:sz="0" w:space="0" w:color="auto"/>
            <w:right w:val="none" w:sz="0" w:space="0" w:color="auto"/>
          </w:divBdr>
        </w:div>
        <w:div w:id="1680309195">
          <w:marLeft w:val="640"/>
          <w:marRight w:val="0"/>
          <w:marTop w:val="0"/>
          <w:marBottom w:val="0"/>
          <w:divBdr>
            <w:top w:val="none" w:sz="0" w:space="0" w:color="auto"/>
            <w:left w:val="none" w:sz="0" w:space="0" w:color="auto"/>
            <w:bottom w:val="none" w:sz="0" w:space="0" w:color="auto"/>
            <w:right w:val="none" w:sz="0" w:space="0" w:color="auto"/>
          </w:divBdr>
        </w:div>
        <w:div w:id="1805390425">
          <w:marLeft w:val="640"/>
          <w:marRight w:val="0"/>
          <w:marTop w:val="0"/>
          <w:marBottom w:val="0"/>
          <w:divBdr>
            <w:top w:val="none" w:sz="0" w:space="0" w:color="auto"/>
            <w:left w:val="none" w:sz="0" w:space="0" w:color="auto"/>
            <w:bottom w:val="none" w:sz="0" w:space="0" w:color="auto"/>
            <w:right w:val="none" w:sz="0" w:space="0" w:color="auto"/>
          </w:divBdr>
        </w:div>
        <w:div w:id="1880778783">
          <w:marLeft w:val="640"/>
          <w:marRight w:val="0"/>
          <w:marTop w:val="0"/>
          <w:marBottom w:val="0"/>
          <w:divBdr>
            <w:top w:val="none" w:sz="0" w:space="0" w:color="auto"/>
            <w:left w:val="none" w:sz="0" w:space="0" w:color="auto"/>
            <w:bottom w:val="none" w:sz="0" w:space="0" w:color="auto"/>
            <w:right w:val="none" w:sz="0" w:space="0" w:color="auto"/>
          </w:divBdr>
        </w:div>
        <w:div w:id="2017534477">
          <w:marLeft w:val="640"/>
          <w:marRight w:val="0"/>
          <w:marTop w:val="0"/>
          <w:marBottom w:val="0"/>
          <w:divBdr>
            <w:top w:val="none" w:sz="0" w:space="0" w:color="auto"/>
            <w:left w:val="none" w:sz="0" w:space="0" w:color="auto"/>
            <w:bottom w:val="none" w:sz="0" w:space="0" w:color="auto"/>
            <w:right w:val="none" w:sz="0" w:space="0" w:color="auto"/>
          </w:divBdr>
        </w:div>
        <w:div w:id="2034571617">
          <w:marLeft w:val="640"/>
          <w:marRight w:val="0"/>
          <w:marTop w:val="0"/>
          <w:marBottom w:val="0"/>
          <w:divBdr>
            <w:top w:val="none" w:sz="0" w:space="0" w:color="auto"/>
            <w:left w:val="none" w:sz="0" w:space="0" w:color="auto"/>
            <w:bottom w:val="none" w:sz="0" w:space="0" w:color="auto"/>
            <w:right w:val="none" w:sz="0" w:space="0" w:color="auto"/>
          </w:divBdr>
        </w:div>
        <w:div w:id="2104691578">
          <w:marLeft w:val="640"/>
          <w:marRight w:val="0"/>
          <w:marTop w:val="0"/>
          <w:marBottom w:val="0"/>
          <w:divBdr>
            <w:top w:val="none" w:sz="0" w:space="0" w:color="auto"/>
            <w:left w:val="none" w:sz="0" w:space="0" w:color="auto"/>
            <w:bottom w:val="none" w:sz="0" w:space="0" w:color="auto"/>
            <w:right w:val="none" w:sz="0" w:space="0" w:color="auto"/>
          </w:divBdr>
        </w:div>
      </w:divsChild>
    </w:div>
    <w:div w:id="875891891">
      <w:bodyDiv w:val="1"/>
      <w:marLeft w:val="0"/>
      <w:marRight w:val="0"/>
      <w:marTop w:val="0"/>
      <w:marBottom w:val="0"/>
      <w:divBdr>
        <w:top w:val="none" w:sz="0" w:space="0" w:color="auto"/>
        <w:left w:val="none" w:sz="0" w:space="0" w:color="auto"/>
        <w:bottom w:val="none" w:sz="0" w:space="0" w:color="auto"/>
        <w:right w:val="none" w:sz="0" w:space="0" w:color="auto"/>
      </w:divBdr>
    </w:div>
    <w:div w:id="888953938">
      <w:bodyDiv w:val="1"/>
      <w:marLeft w:val="0"/>
      <w:marRight w:val="0"/>
      <w:marTop w:val="0"/>
      <w:marBottom w:val="0"/>
      <w:divBdr>
        <w:top w:val="none" w:sz="0" w:space="0" w:color="auto"/>
        <w:left w:val="none" w:sz="0" w:space="0" w:color="auto"/>
        <w:bottom w:val="none" w:sz="0" w:space="0" w:color="auto"/>
        <w:right w:val="none" w:sz="0" w:space="0" w:color="auto"/>
      </w:divBdr>
    </w:div>
    <w:div w:id="890115990">
      <w:bodyDiv w:val="1"/>
      <w:marLeft w:val="0"/>
      <w:marRight w:val="0"/>
      <w:marTop w:val="0"/>
      <w:marBottom w:val="0"/>
      <w:divBdr>
        <w:top w:val="none" w:sz="0" w:space="0" w:color="auto"/>
        <w:left w:val="none" w:sz="0" w:space="0" w:color="auto"/>
        <w:bottom w:val="none" w:sz="0" w:space="0" w:color="auto"/>
        <w:right w:val="none" w:sz="0" w:space="0" w:color="auto"/>
      </w:divBdr>
      <w:divsChild>
        <w:div w:id="18629879">
          <w:marLeft w:val="640"/>
          <w:marRight w:val="0"/>
          <w:marTop w:val="0"/>
          <w:marBottom w:val="0"/>
          <w:divBdr>
            <w:top w:val="none" w:sz="0" w:space="0" w:color="auto"/>
            <w:left w:val="none" w:sz="0" w:space="0" w:color="auto"/>
            <w:bottom w:val="none" w:sz="0" w:space="0" w:color="auto"/>
            <w:right w:val="none" w:sz="0" w:space="0" w:color="auto"/>
          </w:divBdr>
        </w:div>
        <w:div w:id="34042360">
          <w:marLeft w:val="640"/>
          <w:marRight w:val="0"/>
          <w:marTop w:val="0"/>
          <w:marBottom w:val="0"/>
          <w:divBdr>
            <w:top w:val="none" w:sz="0" w:space="0" w:color="auto"/>
            <w:left w:val="none" w:sz="0" w:space="0" w:color="auto"/>
            <w:bottom w:val="none" w:sz="0" w:space="0" w:color="auto"/>
            <w:right w:val="none" w:sz="0" w:space="0" w:color="auto"/>
          </w:divBdr>
        </w:div>
        <w:div w:id="86537748">
          <w:marLeft w:val="640"/>
          <w:marRight w:val="0"/>
          <w:marTop w:val="0"/>
          <w:marBottom w:val="0"/>
          <w:divBdr>
            <w:top w:val="none" w:sz="0" w:space="0" w:color="auto"/>
            <w:left w:val="none" w:sz="0" w:space="0" w:color="auto"/>
            <w:bottom w:val="none" w:sz="0" w:space="0" w:color="auto"/>
            <w:right w:val="none" w:sz="0" w:space="0" w:color="auto"/>
          </w:divBdr>
        </w:div>
        <w:div w:id="151264378">
          <w:marLeft w:val="640"/>
          <w:marRight w:val="0"/>
          <w:marTop w:val="0"/>
          <w:marBottom w:val="0"/>
          <w:divBdr>
            <w:top w:val="none" w:sz="0" w:space="0" w:color="auto"/>
            <w:left w:val="none" w:sz="0" w:space="0" w:color="auto"/>
            <w:bottom w:val="none" w:sz="0" w:space="0" w:color="auto"/>
            <w:right w:val="none" w:sz="0" w:space="0" w:color="auto"/>
          </w:divBdr>
        </w:div>
        <w:div w:id="186254217">
          <w:marLeft w:val="640"/>
          <w:marRight w:val="0"/>
          <w:marTop w:val="0"/>
          <w:marBottom w:val="0"/>
          <w:divBdr>
            <w:top w:val="none" w:sz="0" w:space="0" w:color="auto"/>
            <w:left w:val="none" w:sz="0" w:space="0" w:color="auto"/>
            <w:bottom w:val="none" w:sz="0" w:space="0" w:color="auto"/>
            <w:right w:val="none" w:sz="0" w:space="0" w:color="auto"/>
          </w:divBdr>
        </w:div>
        <w:div w:id="218637079">
          <w:marLeft w:val="640"/>
          <w:marRight w:val="0"/>
          <w:marTop w:val="0"/>
          <w:marBottom w:val="0"/>
          <w:divBdr>
            <w:top w:val="none" w:sz="0" w:space="0" w:color="auto"/>
            <w:left w:val="none" w:sz="0" w:space="0" w:color="auto"/>
            <w:bottom w:val="none" w:sz="0" w:space="0" w:color="auto"/>
            <w:right w:val="none" w:sz="0" w:space="0" w:color="auto"/>
          </w:divBdr>
        </w:div>
        <w:div w:id="304893716">
          <w:marLeft w:val="640"/>
          <w:marRight w:val="0"/>
          <w:marTop w:val="0"/>
          <w:marBottom w:val="0"/>
          <w:divBdr>
            <w:top w:val="none" w:sz="0" w:space="0" w:color="auto"/>
            <w:left w:val="none" w:sz="0" w:space="0" w:color="auto"/>
            <w:bottom w:val="none" w:sz="0" w:space="0" w:color="auto"/>
            <w:right w:val="none" w:sz="0" w:space="0" w:color="auto"/>
          </w:divBdr>
        </w:div>
        <w:div w:id="305748211">
          <w:marLeft w:val="640"/>
          <w:marRight w:val="0"/>
          <w:marTop w:val="0"/>
          <w:marBottom w:val="0"/>
          <w:divBdr>
            <w:top w:val="none" w:sz="0" w:space="0" w:color="auto"/>
            <w:left w:val="none" w:sz="0" w:space="0" w:color="auto"/>
            <w:bottom w:val="none" w:sz="0" w:space="0" w:color="auto"/>
            <w:right w:val="none" w:sz="0" w:space="0" w:color="auto"/>
          </w:divBdr>
        </w:div>
        <w:div w:id="333801955">
          <w:marLeft w:val="640"/>
          <w:marRight w:val="0"/>
          <w:marTop w:val="0"/>
          <w:marBottom w:val="0"/>
          <w:divBdr>
            <w:top w:val="none" w:sz="0" w:space="0" w:color="auto"/>
            <w:left w:val="none" w:sz="0" w:space="0" w:color="auto"/>
            <w:bottom w:val="none" w:sz="0" w:space="0" w:color="auto"/>
            <w:right w:val="none" w:sz="0" w:space="0" w:color="auto"/>
          </w:divBdr>
        </w:div>
        <w:div w:id="336227139">
          <w:marLeft w:val="640"/>
          <w:marRight w:val="0"/>
          <w:marTop w:val="0"/>
          <w:marBottom w:val="0"/>
          <w:divBdr>
            <w:top w:val="none" w:sz="0" w:space="0" w:color="auto"/>
            <w:left w:val="none" w:sz="0" w:space="0" w:color="auto"/>
            <w:bottom w:val="none" w:sz="0" w:space="0" w:color="auto"/>
            <w:right w:val="none" w:sz="0" w:space="0" w:color="auto"/>
          </w:divBdr>
        </w:div>
        <w:div w:id="354618370">
          <w:marLeft w:val="640"/>
          <w:marRight w:val="0"/>
          <w:marTop w:val="0"/>
          <w:marBottom w:val="0"/>
          <w:divBdr>
            <w:top w:val="none" w:sz="0" w:space="0" w:color="auto"/>
            <w:left w:val="none" w:sz="0" w:space="0" w:color="auto"/>
            <w:bottom w:val="none" w:sz="0" w:space="0" w:color="auto"/>
            <w:right w:val="none" w:sz="0" w:space="0" w:color="auto"/>
          </w:divBdr>
        </w:div>
        <w:div w:id="381288869">
          <w:marLeft w:val="640"/>
          <w:marRight w:val="0"/>
          <w:marTop w:val="0"/>
          <w:marBottom w:val="0"/>
          <w:divBdr>
            <w:top w:val="none" w:sz="0" w:space="0" w:color="auto"/>
            <w:left w:val="none" w:sz="0" w:space="0" w:color="auto"/>
            <w:bottom w:val="none" w:sz="0" w:space="0" w:color="auto"/>
            <w:right w:val="none" w:sz="0" w:space="0" w:color="auto"/>
          </w:divBdr>
        </w:div>
        <w:div w:id="504907536">
          <w:marLeft w:val="640"/>
          <w:marRight w:val="0"/>
          <w:marTop w:val="0"/>
          <w:marBottom w:val="0"/>
          <w:divBdr>
            <w:top w:val="none" w:sz="0" w:space="0" w:color="auto"/>
            <w:left w:val="none" w:sz="0" w:space="0" w:color="auto"/>
            <w:bottom w:val="none" w:sz="0" w:space="0" w:color="auto"/>
            <w:right w:val="none" w:sz="0" w:space="0" w:color="auto"/>
          </w:divBdr>
        </w:div>
        <w:div w:id="587814592">
          <w:marLeft w:val="640"/>
          <w:marRight w:val="0"/>
          <w:marTop w:val="0"/>
          <w:marBottom w:val="0"/>
          <w:divBdr>
            <w:top w:val="none" w:sz="0" w:space="0" w:color="auto"/>
            <w:left w:val="none" w:sz="0" w:space="0" w:color="auto"/>
            <w:bottom w:val="none" w:sz="0" w:space="0" w:color="auto"/>
            <w:right w:val="none" w:sz="0" w:space="0" w:color="auto"/>
          </w:divBdr>
        </w:div>
        <w:div w:id="608239776">
          <w:marLeft w:val="640"/>
          <w:marRight w:val="0"/>
          <w:marTop w:val="0"/>
          <w:marBottom w:val="0"/>
          <w:divBdr>
            <w:top w:val="none" w:sz="0" w:space="0" w:color="auto"/>
            <w:left w:val="none" w:sz="0" w:space="0" w:color="auto"/>
            <w:bottom w:val="none" w:sz="0" w:space="0" w:color="auto"/>
            <w:right w:val="none" w:sz="0" w:space="0" w:color="auto"/>
          </w:divBdr>
        </w:div>
        <w:div w:id="633483468">
          <w:marLeft w:val="640"/>
          <w:marRight w:val="0"/>
          <w:marTop w:val="0"/>
          <w:marBottom w:val="0"/>
          <w:divBdr>
            <w:top w:val="none" w:sz="0" w:space="0" w:color="auto"/>
            <w:left w:val="none" w:sz="0" w:space="0" w:color="auto"/>
            <w:bottom w:val="none" w:sz="0" w:space="0" w:color="auto"/>
            <w:right w:val="none" w:sz="0" w:space="0" w:color="auto"/>
          </w:divBdr>
        </w:div>
        <w:div w:id="664164474">
          <w:marLeft w:val="640"/>
          <w:marRight w:val="0"/>
          <w:marTop w:val="0"/>
          <w:marBottom w:val="0"/>
          <w:divBdr>
            <w:top w:val="none" w:sz="0" w:space="0" w:color="auto"/>
            <w:left w:val="none" w:sz="0" w:space="0" w:color="auto"/>
            <w:bottom w:val="none" w:sz="0" w:space="0" w:color="auto"/>
            <w:right w:val="none" w:sz="0" w:space="0" w:color="auto"/>
          </w:divBdr>
        </w:div>
        <w:div w:id="735275670">
          <w:marLeft w:val="640"/>
          <w:marRight w:val="0"/>
          <w:marTop w:val="0"/>
          <w:marBottom w:val="0"/>
          <w:divBdr>
            <w:top w:val="none" w:sz="0" w:space="0" w:color="auto"/>
            <w:left w:val="none" w:sz="0" w:space="0" w:color="auto"/>
            <w:bottom w:val="none" w:sz="0" w:space="0" w:color="auto"/>
            <w:right w:val="none" w:sz="0" w:space="0" w:color="auto"/>
          </w:divBdr>
        </w:div>
        <w:div w:id="798189350">
          <w:marLeft w:val="640"/>
          <w:marRight w:val="0"/>
          <w:marTop w:val="0"/>
          <w:marBottom w:val="0"/>
          <w:divBdr>
            <w:top w:val="none" w:sz="0" w:space="0" w:color="auto"/>
            <w:left w:val="none" w:sz="0" w:space="0" w:color="auto"/>
            <w:bottom w:val="none" w:sz="0" w:space="0" w:color="auto"/>
            <w:right w:val="none" w:sz="0" w:space="0" w:color="auto"/>
          </w:divBdr>
        </w:div>
        <w:div w:id="918103738">
          <w:marLeft w:val="640"/>
          <w:marRight w:val="0"/>
          <w:marTop w:val="0"/>
          <w:marBottom w:val="0"/>
          <w:divBdr>
            <w:top w:val="none" w:sz="0" w:space="0" w:color="auto"/>
            <w:left w:val="none" w:sz="0" w:space="0" w:color="auto"/>
            <w:bottom w:val="none" w:sz="0" w:space="0" w:color="auto"/>
            <w:right w:val="none" w:sz="0" w:space="0" w:color="auto"/>
          </w:divBdr>
        </w:div>
        <w:div w:id="932979090">
          <w:marLeft w:val="640"/>
          <w:marRight w:val="0"/>
          <w:marTop w:val="0"/>
          <w:marBottom w:val="0"/>
          <w:divBdr>
            <w:top w:val="none" w:sz="0" w:space="0" w:color="auto"/>
            <w:left w:val="none" w:sz="0" w:space="0" w:color="auto"/>
            <w:bottom w:val="none" w:sz="0" w:space="0" w:color="auto"/>
            <w:right w:val="none" w:sz="0" w:space="0" w:color="auto"/>
          </w:divBdr>
        </w:div>
        <w:div w:id="969289653">
          <w:marLeft w:val="640"/>
          <w:marRight w:val="0"/>
          <w:marTop w:val="0"/>
          <w:marBottom w:val="0"/>
          <w:divBdr>
            <w:top w:val="none" w:sz="0" w:space="0" w:color="auto"/>
            <w:left w:val="none" w:sz="0" w:space="0" w:color="auto"/>
            <w:bottom w:val="none" w:sz="0" w:space="0" w:color="auto"/>
            <w:right w:val="none" w:sz="0" w:space="0" w:color="auto"/>
          </w:divBdr>
        </w:div>
        <w:div w:id="1027372501">
          <w:marLeft w:val="640"/>
          <w:marRight w:val="0"/>
          <w:marTop w:val="0"/>
          <w:marBottom w:val="0"/>
          <w:divBdr>
            <w:top w:val="none" w:sz="0" w:space="0" w:color="auto"/>
            <w:left w:val="none" w:sz="0" w:space="0" w:color="auto"/>
            <w:bottom w:val="none" w:sz="0" w:space="0" w:color="auto"/>
            <w:right w:val="none" w:sz="0" w:space="0" w:color="auto"/>
          </w:divBdr>
        </w:div>
        <w:div w:id="1027490263">
          <w:marLeft w:val="640"/>
          <w:marRight w:val="0"/>
          <w:marTop w:val="0"/>
          <w:marBottom w:val="0"/>
          <w:divBdr>
            <w:top w:val="none" w:sz="0" w:space="0" w:color="auto"/>
            <w:left w:val="none" w:sz="0" w:space="0" w:color="auto"/>
            <w:bottom w:val="none" w:sz="0" w:space="0" w:color="auto"/>
            <w:right w:val="none" w:sz="0" w:space="0" w:color="auto"/>
          </w:divBdr>
        </w:div>
        <w:div w:id="1059287719">
          <w:marLeft w:val="640"/>
          <w:marRight w:val="0"/>
          <w:marTop w:val="0"/>
          <w:marBottom w:val="0"/>
          <w:divBdr>
            <w:top w:val="none" w:sz="0" w:space="0" w:color="auto"/>
            <w:left w:val="none" w:sz="0" w:space="0" w:color="auto"/>
            <w:bottom w:val="none" w:sz="0" w:space="0" w:color="auto"/>
            <w:right w:val="none" w:sz="0" w:space="0" w:color="auto"/>
          </w:divBdr>
        </w:div>
        <w:div w:id="1071928108">
          <w:marLeft w:val="640"/>
          <w:marRight w:val="0"/>
          <w:marTop w:val="0"/>
          <w:marBottom w:val="0"/>
          <w:divBdr>
            <w:top w:val="none" w:sz="0" w:space="0" w:color="auto"/>
            <w:left w:val="none" w:sz="0" w:space="0" w:color="auto"/>
            <w:bottom w:val="none" w:sz="0" w:space="0" w:color="auto"/>
            <w:right w:val="none" w:sz="0" w:space="0" w:color="auto"/>
          </w:divBdr>
        </w:div>
        <w:div w:id="1089081049">
          <w:marLeft w:val="640"/>
          <w:marRight w:val="0"/>
          <w:marTop w:val="0"/>
          <w:marBottom w:val="0"/>
          <w:divBdr>
            <w:top w:val="none" w:sz="0" w:space="0" w:color="auto"/>
            <w:left w:val="none" w:sz="0" w:space="0" w:color="auto"/>
            <w:bottom w:val="none" w:sz="0" w:space="0" w:color="auto"/>
            <w:right w:val="none" w:sz="0" w:space="0" w:color="auto"/>
          </w:divBdr>
        </w:div>
        <w:div w:id="1105073772">
          <w:marLeft w:val="640"/>
          <w:marRight w:val="0"/>
          <w:marTop w:val="0"/>
          <w:marBottom w:val="0"/>
          <w:divBdr>
            <w:top w:val="none" w:sz="0" w:space="0" w:color="auto"/>
            <w:left w:val="none" w:sz="0" w:space="0" w:color="auto"/>
            <w:bottom w:val="none" w:sz="0" w:space="0" w:color="auto"/>
            <w:right w:val="none" w:sz="0" w:space="0" w:color="auto"/>
          </w:divBdr>
        </w:div>
        <w:div w:id="1128358132">
          <w:marLeft w:val="640"/>
          <w:marRight w:val="0"/>
          <w:marTop w:val="0"/>
          <w:marBottom w:val="0"/>
          <w:divBdr>
            <w:top w:val="none" w:sz="0" w:space="0" w:color="auto"/>
            <w:left w:val="none" w:sz="0" w:space="0" w:color="auto"/>
            <w:bottom w:val="none" w:sz="0" w:space="0" w:color="auto"/>
            <w:right w:val="none" w:sz="0" w:space="0" w:color="auto"/>
          </w:divBdr>
        </w:div>
        <w:div w:id="1135946439">
          <w:marLeft w:val="640"/>
          <w:marRight w:val="0"/>
          <w:marTop w:val="0"/>
          <w:marBottom w:val="0"/>
          <w:divBdr>
            <w:top w:val="none" w:sz="0" w:space="0" w:color="auto"/>
            <w:left w:val="none" w:sz="0" w:space="0" w:color="auto"/>
            <w:bottom w:val="none" w:sz="0" w:space="0" w:color="auto"/>
            <w:right w:val="none" w:sz="0" w:space="0" w:color="auto"/>
          </w:divBdr>
        </w:div>
        <w:div w:id="1161190892">
          <w:marLeft w:val="640"/>
          <w:marRight w:val="0"/>
          <w:marTop w:val="0"/>
          <w:marBottom w:val="0"/>
          <w:divBdr>
            <w:top w:val="none" w:sz="0" w:space="0" w:color="auto"/>
            <w:left w:val="none" w:sz="0" w:space="0" w:color="auto"/>
            <w:bottom w:val="none" w:sz="0" w:space="0" w:color="auto"/>
            <w:right w:val="none" w:sz="0" w:space="0" w:color="auto"/>
          </w:divBdr>
        </w:div>
        <w:div w:id="1235435958">
          <w:marLeft w:val="640"/>
          <w:marRight w:val="0"/>
          <w:marTop w:val="0"/>
          <w:marBottom w:val="0"/>
          <w:divBdr>
            <w:top w:val="none" w:sz="0" w:space="0" w:color="auto"/>
            <w:left w:val="none" w:sz="0" w:space="0" w:color="auto"/>
            <w:bottom w:val="none" w:sz="0" w:space="0" w:color="auto"/>
            <w:right w:val="none" w:sz="0" w:space="0" w:color="auto"/>
          </w:divBdr>
        </w:div>
        <w:div w:id="1269435287">
          <w:marLeft w:val="640"/>
          <w:marRight w:val="0"/>
          <w:marTop w:val="0"/>
          <w:marBottom w:val="0"/>
          <w:divBdr>
            <w:top w:val="none" w:sz="0" w:space="0" w:color="auto"/>
            <w:left w:val="none" w:sz="0" w:space="0" w:color="auto"/>
            <w:bottom w:val="none" w:sz="0" w:space="0" w:color="auto"/>
            <w:right w:val="none" w:sz="0" w:space="0" w:color="auto"/>
          </w:divBdr>
        </w:div>
        <w:div w:id="1278876211">
          <w:marLeft w:val="640"/>
          <w:marRight w:val="0"/>
          <w:marTop w:val="0"/>
          <w:marBottom w:val="0"/>
          <w:divBdr>
            <w:top w:val="none" w:sz="0" w:space="0" w:color="auto"/>
            <w:left w:val="none" w:sz="0" w:space="0" w:color="auto"/>
            <w:bottom w:val="none" w:sz="0" w:space="0" w:color="auto"/>
            <w:right w:val="none" w:sz="0" w:space="0" w:color="auto"/>
          </w:divBdr>
        </w:div>
        <w:div w:id="1318725231">
          <w:marLeft w:val="640"/>
          <w:marRight w:val="0"/>
          <w:marTop w:val="0"/>
          <w:marBottom w:val="0"/>
          <w:divBdr>
            <w:top w:val="none" w:sz="0" w:space="0" w:color="auto"/>
            <w:left w:val="none" w:sz="0" w:space="0" w:color="auto"/>
            <w:bottom w:val="none" w:sz="0" w:space="0" w:color="auto"/>
            <w:right w:val="none" w:sz="0" w:space="0" w:color="auto"/>
          </w:divBdr>
        </w:div>
        <w:div w:id="1393310362">
          <w:marLeft w:val="640"/>
          <w:marRight w:val="0"/>
          <w:marTop w:val="0"/>
          <w:marBottom w:val="0"/>
          <w:divBdr>
            <w:top w:val="none" w:sz="0" w:space="0" w:color="auto"/>
            <w:left w:val="none" w:sz="0" w:space="0" w:color="auto"/>
            <w:bottom w:val="none" w:sz="0" w:space="0" w:color="auto"/>
            <w:right w:val="none" w:sz="0" w:space="0" w:color="auto"/>
          </w:divBdr>
        </w:div>
        <w:div w:id="1418361316">
          <w:marLeft w:val="640"/>
          <w:marRight w:val="0"/>
          <w:marTop w:val="0"/>
          <w:marBottom w:val="0"/>
          <w:divBdr>
            <w:top w:val="none" w:sz="0" w:space="0" w:color="auto"/>
            <w:left w:val="none" w:sz="0" w:space="0" w:color="auto"/>
            <w:bottom w:val="none" w:sz="0" w:space="0" w:color="auto"/>
            <w:right w:val="none" w:sz="0" w:space="0" w:color="auto"/>
          </w:divBdr>
        </w:div>
        <w:div w:id="1456942871">
          <w:marLeft w:val="640"/>
          <w:marRight w:val="0"/>
          <w:marTop w:val="0"/>
          <w:marBottom w:val="0"/>
          <w:divBdr>
            <w:top w:val="none" w:sz="0" w:space="0" w:color="auto"/>
            <w:left w:val="none" w:sz="0" w:space="0" w:color="auto"/>
            <w:bottom w:val="none" w:sz="0" w:space="0" w:color="auto"/>
            <w:right w:val="none" w:sz="0" w:space="0" w:color="auto"/>
          </w:divBdr>
        </w:div>
        <w:div w:id="1462453889">
          <w:marLeft w:val="640"/>
          <w:marRight w:val="0"/>
          <w:marTop w:val="0"/>
          <w:marBottom w:val="0"/>
          <w:divBdr>
            <w:top w:val="none" w:sz="0" w:space="0" w:color="auto"/>
            <w:left w:val="none" w:sz="0" w:space="0" w:color="auto"/>
            <w:bottom w:val="none" w:sz="0" w:space="0" w:color="auto"/>
            <w:right w:val="none" w:sz="0" w:space="0" w:color="auto"/>
          </w:divBdr>
        </w:div>
        <w:div w:id="1527449664">
          <w:marLeft w:val="640"/>
          <w:marRight w:val="0"/>
          <w:marTop w:val="0"/>
          <w:marBottom w:val="0"/>
          <w:divBdr>
            <w:top w:val="none" w:sz="0" w:space="0" w:color="auto"/>
            <w:left w:val="none" w:sz="0" w:space="0" w:color="auto"/>
            <w:bottom w:val="none" w:sz="0" w:space="0" w:color="auto"/>
            <w:right w:val="none" w:sz="0" w:space="0" w:color="auto"/>
          </w:divBdr>
        </w:div>
        <w:div w:id="1571698351">
          <w:marLeft w:val="640"/>
          <w:marRight w:val="0"/>
          <w:marTop w:val="0"/>
          <w:marBottom w:val="0"/>
          <w:divBdr>
            <w:top w:val="none" w:sz="0" w:space="0" w:color="auto"/>
            <w:left w:val="none" w:sz="0" w:space="0" w:color="auto"/>
            <w:bottom w:val="none" w:sz="0" w:space="0" w:color="auto"/>
            <w:right w:val="none" w:sz="0" w:space="0" w:color="auto"/>
          </w:divBdr>
        </w:div>
        <w:div w:id="1663855555">
          <w:marLeft w:val="640"/>
          <w:marRight w:val="0"/>
          <w:marTop w:val="0"/>
          <w:marBottom w:val="0"/>
          <w:divBdr>
            <w:top w:val="none" w:sz="0" w:space="0" w:color="auto"/>
            <w:left w:val="none" w:sz="0" w:space="0" w:color="auto"/>
            <w:bottom w:val="none" w:sz="0" w:space="0" w:color="auto"/>
            <w:right w:val="none" w:sz="0" w:space="0" w:color="auto"/>
          </w:divBdr>
        </w:div>
        <w:div w:id="1692610740">
          <w:marLeft w:val="640"/>
          <w:marRight w:val="0"/>
          <w:marTop w:val="0"/>
          <w:marBottom w:val="0"/>
          <w:divBdr>
            <w:top w:val="none" w:sz="0" w:space="0" w:color="auto"/>
            <w:left w:val="none" w:sz="0" w:space="0" w:color="auto"/>
            <w:bottom w:val="none" w:sz="0" w:space="0" w:color="auto"/>
            <w:right w:val="none" w:sz="0" w:space="0" w:color="auto"/>
          </w:divBdr>
        </w:div>
        <w:div w:id="1701395789">
          <w:marLeft w:val="640"/>
          <w:marRight w:val="0"/>
          <w:marTop w:val="0"/>
          <w:marBottom w:val="0"/>
          <w:divBdr>
            <w:top w:val="none" w:sz="0" w:space="0" w:color="auto"/>
            <w:left w:val="none" w:sz="0" w:space="0" w:color="auto"/>
            <w:bottom w:val="none" w:sz="0" w:space="0" w:color="auto"/>
            <w:right w:val="none" w:sz="0" w:space="0" w:color="auto"/>
          </w:divBdr>
        </w:div>
        <w:div w:id="1799565012">
          <w:marLeft w:val="640"/>
          <w:marRight w:val="0"/>
          <w:marTop w:val="0"/>
          <w:marBottom w:val="0"/>
          <w:divBdr>
            <w:top w:val="none" w:sz="0" w:space="0" w:color="auto"/>
            <w:left w:val="none" w:sz="0" w:space="0" w:color="auto"/>
            <w:bottom w:val="none" w:sz="0" w:space="0" w:color="auto"/>
            <w:right w:val="none" w:sz="0" w:space="0" w:color="auto"/>
          </w:divBdr>
        </w:div>
        <w:div w:id="1886718769">
          <w:marLeft w:val="640"/>
          <w:marRight w:val="0"/>
          <w:marTop w:val="0"/>
          <w:marBottom w:val="0"/>
          <w:divBdr>
            <w:top w:val="none" w:sz="0" w:space="0" w:color="auto"/>
            <w:left w:val="none" w:sz="0" w:space="0" w:color="auto"/>
            <w:bottom w:val="none" w:sz="0" w:space="0" w:color="auto"/>
            <w:right w:val="none" w:sz="0" w:space="0" w:color="auto"/>
          </w:divBdr>
        </w:div>
        <w:div w:id="1928726875">
          <w:marLeft w:val="640"/>
          <w:marRight w:val="0"/>
          <w:marTop w:val="0"/>
          <w:marBottom w:val="0"/>
          <w:divBdr>
            <w:top w:val="none" w:sz="0" w:space="0" w:color="auto"/>
            <w:left w:val="none" w:sz="0" w:space="0" w:color="auto"/>
            <w:bottom w:val="none" w:sz="0" w:space="0" w:color="auto"/>
            <w:right w:val="none" w:sz="0" w:space="0" w:color="auto"/>
          </w:divBdr>
          <w:divsChild>
            <w:div w:id="465321248">
              <w:marLeft w:val="0"/>
              <w:marRight w:val="0"/>
              <w:marTop w:val="0"/>
              <w:marBottom w:val="0"/>
              <w:divBdr>
                <w:top w:val="none" w:sz="0" w:space="0" w:color="auto"/>
                <w:left w:val="none" w:sz="0" w:space="0" w:color="auto"/>
                <w:bottom w:val="none" w:sz="0" w:space="0" w:color="auto"/>
                <w:right w:val="none" w:sz="0" w:space="0" w:color="auto"/>
              </w:divBdr>
              <w:divsChild>
                <w:div w:id="124203636">
                  <w:marLeft w:val="640"/>
                  <w:marRight w:val="0"/>
                  <w:marTop w:val="0"/>
                  <w:marBottom w:val="0"/>
                  <w:divBdr>
                    <w:top w:val="none" w:sz="0" w:space="0" w:color="auto"/>
                    <w:left w:val="none" w:sz="0" w:space="0" w:color="auto"/>
                    <w:bottom w:val="none" w:sz="0" w:space="0" w:color="auto"/>
                    <w:right w:val="none" w:sz="0" w:space="0" w:color="auto"/>
                  </w:divBdr>
                </w:div>
                <w:div w:id="167251418">
                  <w:marLeft w:val="640"/>
                  <w:marRight w:val="0"/>
                  <w:marTop w:val="0"/>
                  <w:marBottom w:val="0"/>
                  <w:divBdr>
                    <w:top w:val="none" w:sz="0" w:space="0" w:color="auto"/>
                    <w:left w:val="none" w:sz="0" w:space="0" w:color="auto"/>
                    <w:bottom w:val="none" w:sz="0" w:space="0" w:color="auto"/>
                    <w:right w:val="none" w:sz="0" w:space="0" w:color="auto"/>
                  </w:divBdr>
                </w:div>
                <w:div w:id="209265136">
                  <w:marLeft w:val="640"/>
                  <w:marRight w:val="0"/>
                  <w:marTop w:val="0"/>
                  <w:marBottom w:val="0"/>
                  <w:divBdr>
                    <w:top w:val="none" w:sz="0" w:space="0" w:color="auto"/>
                    <w:left w:val="none" w:sz="0" w:space="0" w:color="auto"/>
                    <w:bottom w:val="none" w:sz="0" w:space="0" w:color="auto"/>
                    <w:right w:val="none" w:sz="0" w:space="0" w:color="auto"/>
                  </w:divBdr>
                </w:div>
                <w:div w:id="217056355">
                  <w:marLeft w:val="640"/>
                  <w:marRight w:val="0"/>
                  <w:marTop w:val="0"/>
                  <w:marBottom w:val="0"/>
                  <w:divBdr>
                    <w:top w:val="none" w:sz="0" w:space="0" w:color="auto"/>
                    <w:left w:val="none" w:sz="0" w:space="0" w:color="auto"/>
                    <w:bottom w:val="none" w:sz="0" w:space="0" w:color="auto"/>
                    <w:right w:val="none" w:sz="0" w:space="0" w:color="auto"/>
                  </w:divBdr>
                </w:div>
                <w:div w:id="278073660">
                  <w:marLeft w:val="640"/>
                  <w:marRight w:val="0"/>
                  <w:marTop w:val="0"/>
                  <w:marBottom w:val="0"/>
                  <w:divBdr>
                    <w:top w:val="none" w:sz="0" w:space="0" w:color="auto"/>
                    <w:left w:val="none" w:sz="0" w:space="0" w:color="auto"/>
                    <w:bottom w:val="none" w:sz="0" w:space="0" w:color="auto"/>
                    <w:right w:val="none" w:sz="0" w:space="0" w:color="auto"/>
                  </w:divBdr>
                </w:div>
                <w:div w:id="313721501">
                  <w:marLeft w:val="640"/>
                  <w:marRight w:val="0"/>
                  <w:marTop w:val="0"/>
                  <w:marBottom w:val="0"/>
                  <w:divBdr>
                    <w:top w:val="none" w:sz="0" w:space="0" w:color="auto"/>
                    <w:left w:val="none" w:sz="0" w:space="0" w:color="auto"/>
                    <w:bottom w:val="none" w:sz="0" w:space="0" w:color="auto"/>
                    <w:right w:val="none" w:sz="0" w:space="0" w:color="auto"/>
                  </w:divBdr>
                </w:div>
                <w:div w:id="377749982">
                  <w:marLeft w:val="640"/>
                  <w:marRight w:val="0"/>
                  <w:marTop w:val="0"/>
                  <w:marBottom w:val="0"/>
                  <w:divBdr>
                    <w:top w:val="none" w:sz="0" w:space="0" w:color="auto"/>
                    <w:left w:val="none" w:sz="0" w:space="0" w:color="auto"/>
                    <w:bottom w:val="none" w:sz="0" w:space="0" w:color="auto"/>
                    <w:right w:val="none" w:sz="0" w:space="0" w:color="auto"/>
                  </w:divBdr>
                </w:div>
                <w:div w:id="380251214">
                  <w:marLeft w:val="640"/>
                  <w:marRight w:val="0"/>
                  <w:marTop w:val="0"/>
                  <w:marBottom w:val="0"/>
                  <w:divBdr>
                    <w:top w:val="none" w:sz="0" w:space="0" w:color="auto"/>
                    <w:left w:val="none" w:sz="0" w:space="0" w:color="auto"/>
                    <w:bottom w:val="none" w:sz="0" w:space="0" w:color="auto"/>
                    <w:right w:val="none" w:sz="0" w:space="0" w:color="auto"/>
                  </w:divBdr>
                </w:div>
                <w:div w:id="441262268">
                  <w:marLeft w:val="640"/>
                  <w:marRight w:val="0"/>
                  <w:marTop w:val="0"/>
                  <w:marBottom w:val="0"/>
                  <w:divBdr>
                    <w:top w:val="none" w:sz="0" w:space="0" w:color="auto"/>
                    <w:left w:val="none" w:sz="0" w:space="0" w:color="auto"/>
                    <w:bottom w:val="none" w:sz="0" w:space="0" w:color="auto"/>
                    <w:right w:val="none" w:sz="0" w:space="0" w:color="auto"/>
                  </w:divBdr>
                </w:div>
                <w:div w:id="483352465">
                  <w:marLeft w:val="640"/>
                  <w:marRight w:val="0"/>
                  <w:marTop w:val="0"/>
                  <w:marBottom w:val="0"/>
                  <w:divBdr>
                    <w:top w:val="none" w:sz="0" w:space="0" w:color="auto"/>
                    <w:left w:val="none" w:sz="0" w:space="0" w:color="auto"/>
                    <w:bottom w:val="none" w:sz="0" w:space="0" w:color="auto"/>
                    <w:right w:val="none" w:sz="0" w:space="0" w:color="auto"/>
                  </w:divBdr>
                </w:div>
                <w:div w:id="489953564">
                  <w:marLeft w:val="640"/>
                  <w:marRight w:val="0"/>
                  <w:marTop w:val="0"/>
                  <w:marBottom w:val="0"/>
                  <w:divBdr>
                    <w:top w:val="none" w:sz="0" w:space="0" w:color="auto"/>
                    <w:left w:val="none" w:sz="0" w:space="0" w:color="auto"/>
                    <w:bottom w:val="none" w:sz="0" w:space="0" w:color="auto"/>
                    <w:right w:val="none" w:sz="0" w:space="0" w:color="auto"/>
                  </w:divBdr>
                </w:div>
                <w:div w:id="640155659">
                  <w:marLeft w:val="640"/>
                  <w:marRight w:val="0"/>
                  <w:marTop w:val="0"/>
                  <w:marBottom w:val="0"/>
                  <w:divBdr>
                    <w:top w:val="none" w:sz="0" w:space="0" w:color="auto"/>
                    <w:left w:val="none" w:sz="0" w:space="0" w:color="auto"/>
                    <w:bottom w:val="none" w:sz="0" w:space="0" w:color="auto"/>
                    <w:right w:val="none" w:sz="0" w:space="0" w:color="auto"/>
                  </w:divBdr>
                </w:div>
                <w:div w:id="665943708">
                  <w:marLeft w:val="640"/>
                  <w:marRight w:val="0"/>
                  <w:marTop w:val="0"/>
                  <w:marBottom w:val="0"/>
                  <w:divBdr>
                    <w:top w:val="none" w:sz="0" w:space="0" w:color="auto"/>
                    <w:left w:val="none" w:sz="0" w:space="0" w:color="auto"/>
                    <w:bottom w:val="none" w:sz="0" w:space="0" w:color="auto"/>
                    <w:right w:val="none" w:sz="0" w:space="0" w:color="auto"/>
                  </w:divBdr>
                </w:div>
                <w:div w:id="692269333">
                  <w:marLeft w:val="640"/>
                  <w:marRight w:val="0"/>
                  <w:marTop w:val="0"/>
                  <w:marBottom w:val="0"/>
                  <w:divBdr>
                    <w:top w:val="none" w:sz="0" w:space="0" w:color="auto"/>
                    <w:left w:val="none" w:sz="0" w:space="0" w:color="auto"/>
                    <w:bottom w:val="none" w:sz="0" w:space="0" w:color="auto"/>
                    <w:right w:val="none" w:sz="0" w:space="0" w:color="auto"/>
                  </w:divBdr>
                </w:div>
                <w:div w:id="728263750">
                  <w:marLeft w:val="640"/>
                  <w:marRight w:val="0"/>
                  <w:marTop w:val="0"/>
                  <w:marBottom w:val="0"/>
                  <w:divBdr>
                    <w:top w:val="none" w:sz="0" w:space="0" w:color="auto"/>
                    <w:left w:val="none" w:sz="0" w:space="0" w:color="auto"/>
                    <w:bottom w:val="none" w:sz="0" w:space="0" w:color="auto"/>
                    <w:right w:val="none" w:sz="0" w:space="0" w:color="auto"/>
                  </w:divBdr>
                </w:div>
                <w:div w:id="732461019">
                  <w:marLeft w:val="640"/>
                  <w:marRight w:val="0"/>
                  <w:marTop w:val="0"/>
                  <w:marBottom w:val="0"/>
                  <w:divBdr>
                    <w:top w:val="none" w:sz="0" w:space="0" w:color="auto"/>
                    <w:left w:val="none" w:sz="0" w:space="0" w:color="auto"/>
                    <w:bottom w:val="none" w:sz="0" w:space="0" w:color="auto"/>
                    <w:right w:val="none" w:sz="0" w:space="0" w:color="auto"/>
                  </w:divBdr>
                </w:div>
                <w:div w:id="753402763">
                  <w:marLeft w:val="640"/>
                  <w:marRight w:val="0"/>
                  <w:marTop w:val="0"/>
                  <w:marBottom w:val="0"/>
                  <w:divBdr>
                    <w:top w:val="none" w:sz="0" w:space="0" w:color="auto"/>
                    <w:left w:val="none" w:sz="0" w:space="0" w:color="auto"/>
                    <w:bottom w:val="none" w:sz="0" w:space="0" w:color="auto"/>
                    <w:right w:val="none" w:sz="0" w:space="0" w:color="auto"/>
                  </w:divBdr>
                </w:div>
                <w:div w:id="814296851">
                  <w:marLeft w:val="640"/>
                  <w:marRight w:val="0"/>
                  <w:marTop w:val="0"/>
                  <w:marBottom w:val="0"/>
                  <w:divBdr>
                    <w:top w:val="none" w:sz="0" w:space="0" w:color="auto"/>
                    <w:left w:val="none" w:sz="0" w:space="0" w:color="auto"/>
                    <w:bottom w:val="none" w:sz="0" w:space="0" w:color="auto"/>
                    <w:right w:val="none" w:sz="0" w:space="0" w:color="auto"/>
                  </w:divBdr>
                </w:div>
                <w:div w:id="891427191">
                  <w:marLeft w:val="640"/>
                  <w:marRight w:val="0"/>
                  <w:marTop w:val="0"/>
                  <w:marBottom w:val="0"/>
                  <w:divBdr>
                    <w:top w:val="none" w:sz="0" w:space="0" w:color="auto"/>
                    <w:left w:val="none" w:sz="0" w:space="0" w:color="auto"/>
                    <w:bottom w:val="none" w:sz="0" w:space="0" w:color="auto"/>
                    <w:right w:val="none" w:sz="0" w:space="0" w:color="auto"/>
                  </w:divBdr>
                </w:div>
                <w:div w:id="1017001730">
                  <w:marLeft w:val="640"/>
                  <w:marRight w:val="0"/>
                  <w:marTop w:val="0"/>
                  <w:marBottom w:val="0"/>
                  <w:divBdr>
                    <w:top w:val="none" w:sz="0" w:space="0" w:color="auto"/>
                    <w:left w:val="none" w:sz="0" w:space="0" w:color="auto"/>
                    <w:bottom w:val="none" w:sz="0" w:space="0" w:color="auto"/>
                    <w:right w:val="none" w:sz="0" w:space="0" w:color="auto"/>
                  </w:divBdr>
                </w:div>
                <w:div w:id="1057705866">
                  <w:marLeft w:val="640"/>
                  <w:marRight w:val="0"/>
                  <w:marTop w:val="0"/>
                  <w:marBottom w:val="0"/>
                  <w:divBdr>
                    <w:top w:val="none" w:sz="0" w:space="0" w:color="auto"/>
                    <w:left w:val="none" w:sz="0" w:space="0" w:color="auto"/>
                    <w:bottom w:val="none" w:sz="0" w:space="0" w:color="auto"/>
                    <w:right w:val="none" w:sz="0" w:space="0" w:color="auto"/>
                  </w:divBdr>
                </w:div>
                <w:div w:id="1131636599">
                  <w:marLeft w:val="640"/>
                  <w:marRight w:val="0"/>
                  <w:marTop w:val="0"/>
                  <w:marBottom w:val="0"/>
                  <w:divBdr>
                    <w:top w:val="none" w:sz="0" w:space="0" w:color="auto"/>
                    <w:left w:val="none" w:sz="0" w:space="0" w:color="auto"/>
                    <w:bottom w:val="none" w:sz="0" w:space="0" w:color="auto"/>
                    <w:right w:val="none" w:sz="0" w:space="0" w:color="auto"/>
                  </w:divBdr>
                </w:div>
                <w:div w:id="1137530476">
                  <w:marLeft w:val="640"/>
                  <w:marRight w:val="0"/>
                  <w:marTop w:val="0"/>
                  <w:marBottom w:val="0"/>
                  <w:divBdr>
                    <w:top w:val="none" w:sz="0" w:space="0" w:color="auto"/>
                    <w:left w:val="none" w:sz="0" w:space="0" w:color="auto"/>
                    <w:bottom w:val="none" w:sz="0" w:space="0" w:color="auto"/>
                    <w:right w:val="none" w:sz="0" w:space="0" w:color="auto"/>
                  </w:divBdr>
                </w:div>
                <w:div w:id="1188182865">
                  <w:marLeft w:val="640"/>
                  <w:marRight w:val="0"/>
                  <w:marTop w:val="0"/>
                  <w:marBottom w:val="0"/>
                  <w:divBdr>
                    <w:top w:val="none" w:sz="0" w:space="0" w:color="auto"/>
                    <w:left w:val="none" w:sz="0" w:space="0" w:color="auto"/>
                    <w:bottom w:val="none" w:sz="0" w:space="0" w:color="auto"/>
                    <w:right w:val="none" w:sz="0" w:space="0" w:color="auto"/>
                  </w:divBdr>
                </w:div>
                <w:div w:id="1197619342">
                  <w:marLeft w:val="640"/>
                  <w:marRight w:val="0"/>
                  <w:marTop w:val="0"/>
                  <w:marBottom w:val="0"/>
                  <w:divBdr>
                    <w:top w:val="none" w:sz="0" w:space="0" w:color="auto"/>
                    <w:left w:val="none" w:sz="0" w:space="0" w:color="auto"/>
                    <w:bottom w:val="none" w:sz="0" w:space="0" w:color="auto"/>
                    <w:right w:val="none" w:sz="0" w:space="0" w:color="auto"/>
                  </w:divBdr>
                </w:div>
                <w:div w:id="1219784139">
                  <w:marLeft w:val="640"/>
                  <w:marRight w:val="0"/>
                  <w:marTop w:val="0"/>
                  <w:marBottom w:val="0"/>
                  <w:divBdr>
                    <w:top w:val="none" w:sz="0" w:space="0" w:color="auto"/>
                    <w:left w:val="none" w:sz="0" w:space="0" w:color="auto"/>
                    <w:bottom w:val="none" w:sz="0" w:space="0" w:color="auto"/>
                    <w:right w:val="none" w:sz="0" w:space="0" w:color="auto"/>
                  </w:divBdr>
                </w:div>
                <w:div w:id="1262759765">
                  <w:marLeft w:val="640"/>
                  <w:marRight w:val="0"/>
                  <w:marTop w:val="0"/>
                  <w:marBottom w:val="0"/>
                  <w:divBdr>
                    <w:top w:val="none" w:sz="0" w:space="0" w:color="auto"/>
                    <w:left w:val="none" w:sz="0" w:space="0" w:color="auto"/>
                    <w:bottom w:val="none" w:sz="0" w:space="0" w:color="auto"/>
                    <w:right w:val="none" w:sz="0" w:space="0" w:color="auto"/>
                  </w:divBdr>
                </w:div>
                <w:div w:id="1312950660">
                  <w:marLeft w:val="640"/>
                  <w:marRight w:val="0"/>
                  <w:marTop w:val="0"/>
                  <w:marBottom w:val="0"/>
                  <w:divBdr>
                    <w:top w:val="none" w:sz="0" w:space="0" w:color="auto"/>
                    <w:left w:val="none" w:sz="0" w:space="0" w:color="auto"/>
                    <w:bottom w:val="none" w:sz="0" w:space="0" w:color="auto"/>
                    <w:right w:val="none" w:sz="0" w:space="0" w:color="auto"/>
                  </w:divBdr>
                </w:div>
                <w:div w:id="1331757365">
                  <w:marLeft w:val="640"/>
                  <w:marRight w:val="0"/>
                  <w:marTop w:val="0"/>
                  <w:marBottom w:val="0"/>
                  <w:divBdr>
                    <w:top w:val="none" w:sz="0" w:space="0" w:color="auto"/>
                    <w:left w:val="none" w:sz="0" w:space="0" w:color="auto"/>
                    <w:bottom w:val="none" w:sz="0" w:space="0" w:color="auto"/>
                    <w:right w:val="none" w:sz="0" w:space="0" w:color="auto"/>
                  </w:divBdr>
                </w:div>
                <w:div w:id="1338190867">
                  <w:marLeft w:val="640"/>
                  <w:marRight w:val="0"/>
                  <w:marTop w:val="0"/>
                  <w:marBottom w:val="0"/>
                  <w:divBdr>
                    <w:top w:val="none" w:sz="0" w:space="0" w:color="auto"/>
                    <w:left w:val="none" w:sz="0" w:space="0" w:color="auto"/>
                    <w:bottom w:val="none" w:sz="0" w:space="0" w:color="auto"/>
                    <w:right w:val="none" w:sz="0" w:space="0" w:color="auto"/>
                  </w:divBdr>
                </w:div>
                <w:div w:id="1427313346">
                  <w:marLeft w:val="640"/>
                  <w:marRight w:val="0"/>
                  <w:marTop w:val="0"/>
                  <w:marBottom w:val="0"/>
                  <w:divBdr>
                    <w:top w:val="none" w:sz="0" w:space="0" w:color="auto"/>
                    <w:left w:val="none" w:sz="0" w:space="0" w:color="auto"/>
                    <w:bottom w:val="none" w:sz="0" w:space="0" w:color="auto"/>
                    <w:right w:val="none" w:sz="0" w:space="0" w:color="auto"/>
                  </w:divBdr>
                </w:div>
                <w:div w:id="1433627911">
                  <w:marLeft w:val="640"/>
                  <w:marRight w:val="0"/>
                  <w:marTop w:val="0"/>
                  <w:marBottom w:val="0"/>
                  <w:divBdr>
                    <w:top w:val="none" w:sz="0" w:space="0" w:color="auto"/>
                    <w:left w:val="none" w:sz="0" w:space="0" w:color="auto"/>
                    <w:bottom w:val="none" w:sz="0" w:space="0" w:color="auto"/>
                    <w:right w:val="none" w:sz="0" w:space="0" w:color="auto"/>
                  </w:divBdr>
                </w:div>
                <w:div w:id="1476605623">
                  <w:marLeft w:val="640"/>
                  <w:marRight w:val="0"/>
                  <w:marTop w:val="0"/>
                  <w:marBottom w:val="0"/>
                  <w:divBdr>
                    <w:top w:val="none" w:sz="0" w:space="0" w:color="auto"/>
                    <w:left w:val="none" w:sz="0" w:space="0" w:color="auto"/>
                    <w:bottom w:val="none" w:sz="0" w:space="0" w:color="auto"/>
                    <w:right w:val="none" w:sz="0" w:space="0" w:color="auto"/>
                  </w:divBdr>
                </w:div>
                <w:div w:id="1494763154">
                  <w:marLeft w:val="640"/>
                  <w:marRight w:val="0"/>
                  <w:marTop w:val="0"/>
                  <w:marBottom w:val="0"/>
                  <w:divBdr>
                    <w:top w:val="none" w:sz="0" w:space="0" w:color="auto"/>
                    <w:left w:val="none" w:sz="0" w:space="0" w:color="auto"/>
                    <w:bottom w:val="none" w:sz="0" w:space="0" w:color="auto"/>
                    <w:right w:val="none" w:sz="0" w:space="0" w:color="auto"/>
                  </w:divBdr>
                </w:div>
                <w:div w:id="1506093935">
                  <w:marLeft w:val="640"/>
                  <w:marRight w:val="0"/>
                  <w:marTop w:val="0"/>
                  <w:marBottom w:val="0"/>
                  <w:divBdr>
                    <w:top w:val="none" w:sz="0" w:space="0" w:color="auto"/>
                    <w:left w:val="none" w:sz="0" w:space="0" w:color="auto"/>
                    <w:bottom w:val="none" w:sz="0" w:space="0" w:color="auto"/>
                    <w:right w:val="none" w:sz="0" w:space="0" w:color="auto"/>
                  </w:divBdr>
                </w:div>
                <w:div w:id="1534003146">
                  <w:marLeft w:val="640"/>
                  <w:marRight w:val="0"/>
                  <w:marTop w:val="0"/>
                  <w:marBottom w:val="0"/>
                  <w:divBdr>
                    <w:top w:val="none" w:sz="0" w:space="0" w:color="auto"/>
                    <w:left w:val="none" w:sz="0" w:space="0" w:color="auto"/>
                    <w:bottom w:val="none" w:sz="0" w:space="0" w:color="auto"/>
                    <w:right w:val="none" w:sz="0" w:space="0" w:color="auto"/>
                  </w:divBdr>
                </w:div>
                <w:div w:id="1548489315">
                  <w:marLeft w:val="640"/>
                  <w:marRight w:val="0"/>
                  <w:marTop w:val="0"/>
                  <w:marBottom w:val="0"/>
                  <w:divBdr>
                    <w:top w:val="none" w:sz="0" w:space="0" w:color="auto"/>
                    <w:left w:val="none" w:sz="0" w:space="0" w:color="auto"/>
                    <w:bottom w:val="none" w:sz="0" w:space="0" w:color="auto"/>
                    <w:right w:val="none" w:sz="0" w:space="0" w:color="auto"/>
                  </w:divBdr>
                </w:div>
                <w:div w:id="1636520526">
                  <w:marLeft w:val="640"/>
                  <w:marRight w:val="0"/>
                  <w:marTop w:val="0"/>
                  <w:marBottom w:val="0"/>
                  <w:divBdr>
                    <w:top w:val="none" w:sz="0" w:space="0" w:color="auto"/>
                    <w:left w:val="none" w:sz="0" w:space="0" w:color="auto"/>
                    <w:bottom w:val="none" w:sz="0" w:space="0" w:color="auto"/>
                    <w:right w:val="none" w:sz="0" w:space="0" w:color="auto"/>
                  </w:divBdr>
                </w:div>
                <w:div w:id="1679233273">
                  <w:marLeft w:val="640"/>
                  <w:marRight w:val="0"/>
                  <w:marTop w:val="0"/>
                  <w:marBottom w:val="0"/>
                  <w:divBdr>
                    <w:top w:val="none" w:sz="0" w:space="0" w:color="auto"/>
                    <w:left w:val="none" w:sz="0" w:space="0" w:color="auto"/>
                    <w:bottom w:val="none" w:sz="0" w:space="0" w:color="auto"/>
                    <w:right w:val="none" w:sz="0" w:space="0" w:color="auto"/>
                  </w:divBdr>
                </w:div>
                <w:div w:id="1700737627">
                  <w:marLeft w:val="640"/>
                  <w:marRight w:val="0"/>
                  <w:marTop w:val="0"/>
                  <w:marBottom w:val="0"/>
                  <w:divBdr>
                    <w:top w:val="none" w:sz="0" w:space="0" w:color="auto"/>
                    <w:left w:val="none" w:sz="0" w:space="0" w:color="auto"/>
                    <w:bottom w:val="none" w:sz="0" w:space="0" w:color="auto"/>
                    <w:right w:val="none" w:sz="0" w:space="0" w:color="auto"/>
                  </w:divBdr>
                </w:div>
                <w:div w:id="1738941745">
                  <w:marLeft w:val="640"/>
                  <w:marRight w:val="0"/>
                  <w:marTop w:val="0"/>
                  <w:marBottom w:val="0"/>
                  <w:divBdr>
                    <w:top w:val="none" w:sz="0" w:space="0" w:color="auto"/>
                    <w:left w:val="none" w:sz="0" w:space="0" w:color="auto"/>
                    <w:bottom w:val="none" w:sz="0" w:space="0" w:color="auto"/>
                    <w:right w:val="none" w:sz="0" w:space="0" w:color="auto"/>
                  </w:divBdr>
                </w:div>
                <w:div w:id="1754471541">
                  <w:marLeft w:val="640"/>
                  <w:marRight w:val="0"/>
                  <w:marTop w:val="0"/>
                  <w:marBottom w:val="0"/>
                  <w:divBdr>
                    <w:top w:val="none" w:sz="0" w:space="0" w:color="auto"/>
                    <w:left w:val="none" w:sz="0" w:space="0" w:color="auto"/>
                    <w:bottom w:val="none" w:sz="0" w:space="0" w:color="auto"/>
                    <w:right w:val="none" w:sz="0" w:space="0" w:color="auto"/>
                  </w:divBdr>
                </w:div>
                <w:div w:id="1767192492">
                  <w:marLeft w:val="640"/>
                  <w:marRight w:val="0"/>
                  <w:marTop w:val="0"/>
                  <w:marBottom w:val="0"/>
                  <w:divBdr>
                    <w:top w:val="none" w:sz="0" w:space="0" w:color="auto"/>
                    <w:left w:val="none" w:sz="0" w:space="0" w:color="auto"/>
                    <w:bottom w:val="none" w:sz="0" w:space="0" w:color="auto"/>
                    <w:right w:val="none" w:sz="0" w:space="0" w:color="auto"/>
                  </w:divBdr>
                </w:div>
                <w:div w:id="1790927818">
                  <w:marLeft w:val="640"/>
                  <w:marRight w:val="0"/>
                  <w:marTop w:val="0"/>
                  <w:marBottom w:val="0"/>
                  <w:divBdr>
                    <w:top w:val="none" w:sz="0" w:space="0" w:color="auto"/>
                    <w:left w:val="none" w:sz="0" w:space="0" w:color="auto"/>
                    <w:bottom w:val="none" w:sz="0" w:space="0" w:color="auto"/>
                    <w:right w:val="none" w:sz="0" w:space="0" w:color="auto"/>
                  </w:divBdr>
                </w:div>
                <w:div w:id="1873029225">
                  <w:marLeft w:val="640"/>
                  <w:marRight w:val="0"/>
                  <w:marTop w:val="0"/>
                  <w:marBottom w:val="0"/>
                  <w:divBdr>
                    <w:top w:val="none" w:sz="0" w:space="0" w:color="auto"/>
                    <w:left w:val="none" w:sz="0" w:space="0" w:color="auto"/>
                    <w:bottom w:val="none" w:sz="0" w:space="0" w:color="auto"/>
                    <w:right w:val="none" w:sz="0" w:space="0" w:color="auto"/>
                  </w:divBdr>
                </w:div>
                <w:div w:id="1923643959">
                  <w:marLeft w:val="640"/>
                  <w:marRight w:val="0"/>
                  <w:marTop w:val="0"/>
                  <w:marBottom w:val="0"/>
                  <w:divBdr>
                    <w:top w:val="none" w:sz="0" w:space="0" w:color="auto"/>
                    <w:left w:val="none" w:sz="0" w:space="0" w:color="auto"/>
                    <w:bottom w:val="none" w:sz="0" w:space="0" w:color="auto"/>
                    <w:right w:val="none" w:sz="0" w:space="0" w:color="auto"/>
                  </w:divBdr>
                </w:div>
                <w:div w:id="1926450452">
                  <w:marLeft w:val="640"/>
                  <w:marRight w:val="0"/>
                  <w:marTop w:val="0"/>
                  <w:marBottom w:val="0"/>
                  <w:divBdr>
                    <w:top w:val="none" w:sz="0" w:space="0" w:color="auto"/>
                    <w:left w:val="none" w:sz="0" w:space="0" w:color="auto"/>
                    <w:bottom w:val="none" w:sz="0" w:space="0" w:color="auto"/>
                    <w:right w:val="none" w:sz="0" w:space="0" w:color="auto"/>
                  </w:divBdr>
                </w:div>
                <w:div w:id="2000960721">
                  <w:marLeft w:val="640"/>
                  <w:marRight w:val="0"/>
                  <w:marTop w:val="0"/>
                  <w:marBottom w:val="0"/>
                  <w:divBdr>
                    <w:top w:val="none" w:sz="0" w:space="0" w:color="auto"/>
                    <w:left w:val="none" w:sz="0" w:space="0" w:color="auto"/>
                    <w:bottom w:val="none" w:sz="0" w:space="0" w:color="auto"/>
                    <w:right w:val="none" w:sz="0" w:space="0" w:color="auto"/>
                  </w:divBdr>
                </w:div>
                <w:div w:id="2006396675">
                  <w:marLeft w:val="640"/>
                  <w:marRight w:val="0"/>
                  <w:marTop w:val="0"/>
                  <w:marBottom w:val="0"/>
                  <w:divBdr>
                    <w:top w:val="none" w:sz="0" w:space="0" w:color="auto"/>
                    <w:left w:val="none" w:sz="0" w:space="0" w:color="auto"/>
                    <w:bottom w:val="none" w:sz="0" w:space="0" w:color="auto"/>
                    <w:right w:val="none" w:sz="0" w:space="0" w:color="auto"/>
                  </w:divBdr>
                </w:div>
                <w:div w:id="2090348111">
                  <w:marLeft w:val="640"/>
                  <w:marRight w:val="0"/>
                  <w:marTop w:val="0"/>
                  <w:marBottom w:val="0"/>
                  <w:divBdr>
                    <w:top w:val="none" w:sz="0" w:space="0" w:color="auto"/>
                    <w:left w:val="none" w:sz="0" w:space="0" w:color="auto"/>
                    <w:bottom w:val="none" w:sz="0" w:space="0" w:color="auto"/>
                    <w:right w:val="none" w:sz="0" w:space="0" w:color="auto"/>
                  </w:divBdr>
                </w:div>
                <w:div w:id="2143422218">
                  <w:marLeft w:val="640"/>
                  <w:marRight w:val="0"/>
                  <w:marTop w:val="0"/>
                  <w:marBottom w:val="0"/>
                  <w:divBdr>
                    <w:top w:val="none" w:sz="0" w:space="0" w:color="auto"/>
                    <w:left w:val="none" w:sz="0" w:space="0" w:color="auto"/>
                    <w:bottom w:val="none" w:sz="0" w:space="0" w:color="auto"/>
                    <w:right w:val="none" w:sz="0" w:space="0" w:color="auto"/>
                  </w:divBdr>
                </w:div>
              </w:divsChild>
            </w:div>
            <w:div w:id="1276253827">
              <w:marLeft w:val="0"/>
              <w:marRight w:val="0"/>
              <w:marTop w:val="0"/>
              <w:marBottom w:val="0"/>
              <w:divBdr>
                <w:top w:val="none" w:sz="0" w:space="0" w:color="auto"/>
                <w:left w:val="none" w:sz="0" w:space="0" w:color="auto"/>
                <w:bottom w:val="none" w:sz="0" w:space="0" w:color="auto"/>
                <w:right w:val="none" w:sz="0" w:space="0" w:color="auto"/>
              </w:divBdr>
              <w:divsChild>
                <w:div w:id="62026929">
                  <w:marLeft w:val="640"/>
                  <w:marRight w:val="0"/>
                  <w:marTop w:val="0"/>
                  <w:marBottom w:val="0"/>
                  <w:divBdr>
                    <w:top w:val="none" w:sz="0" w:space="0" w:color="auto"/>
                    <w:left w:val="none" w:sz="0" w:space="0" w:color="auto"/>
                    <w:bottom w:val="none" w:sz="0" w:space="0" w:color="auto"/>
                    <w:right w:val="none" w:sz="0" w:space="0" w:color="auto"/>
                  </w:divBdr>
                </w:div>
                <w:div w:id="98992036">
                  <w:marLeft w:val="640"/>
                  <w:marRight w:val="0"/>
                  <w:marTop w:val="0"/>
                  <w:marBottom w:val="0"/>
                  <w:divBdr>
                    <w:top w:val="none" w:sz="0" w:space="0" w:color="auto"/>
                    <w:left w:val="none" w:sz="0" w:space="0" w:color="auto"/>
                    <w:bottom w:val="none" w:sz="0" w:space="0" w:color="auto"/>
                    <w:right w:val="none" w:sz="0" w:space="0" w:color="auto"/>
                  </w:divBdr>
                </w:div>
                <w:div w:id="109865465">
                  <w:marLeft w:val="640"/>
                  <w:marRight w:val="0"/>
                  <w:marTop w:val="0"/>
                  <w:marBottom w:val="0"/>
                  <w:divBdr>
                    <w:top w:val="none" w:sz="0" w:space="0" w:color="auto"/>
                    <w:left w:val="none" w:sz="0" w:space="0" w:color="auto"/>
                    <w:bottom w:val="none" w:sz="0" w:space="0" w:color="auto"/>
                    <w:right w:val="none" w:sz="0" w:space="0" w:color="auto"/>
                  </w:divBdr>
                </w:div>
                <w:div w:id="182473362">
                  <w:marLeft w:val="640"/>
                  <w:marRight w:val="0"/>
                  <w:marTop w:val="0"/>
                  <w:marBottom w:val="0"/>
                  <w:divBdr>
                    <w:top w:val="none" w:sz="0" w:space="0" w:color="auto"/>
                    <w:left w:val="none" w:sz="0" w:space="0" w:color="auto"/>
                    <w:bottom w:val="none" w:sz="0" w:space="0" w:color="auto"/>
                    <w:right w:val="none" w:sz="0" w:space="0" w:color="auto"/>
                  </w:divBdr>
                </w:div>
                <w:div w:id="193351083">
                  <w:marLeft w:val="640"/>
                  <w:marRight w:val="0"/>
                  <w:marTop w:val="0"/>
                  <w:marBottom w:val="0"/>
                  <w:divBdr>
                    <w:top w:val="none" w:sz="0" w:space="0" w:color="auto"/>
                    <w:left w:val="none" w:sz="0" w:space="0" w:color="auto"/>
                    <w:bottom w:val="none" w:sz="0" w:space="0" w:color="auto"/>
                    <w:right w:val="none" w:sz="0" w:space="0" w:color="auto"/>
                  </w:divBdr>
                </w:div>
                <w:div w:id="270598273">
                  <w:marLeft w:val="640"/>
                  <w:marRight w:val="0"/>
                  <w:marTop w:val="0"/>
                  <w:marBottom w:val="0"/>
                  <w:divBdr>
                    <w:top w:val="none" w:sz="0" w:space="0" w:color="auto"/>
                    <w:left w:val="none" w:sz="0" w:space="0" w:color="auto"/>
                    <w:bottom w:val="none" w:sz="0" w:space="0" w:color="auto"/>
                    <w:right w:val="none" w:sz="0" w:space="0" w:color="auto"/>
                  </w:divBdr>
                </w:div>
                <w:div w:id="299650613">
                  <w:marLeft w:val="640"/>
                  <w:marRight w:val="0"/>
                  <w:marTop w:val="0"/>
                  <w:marBottom w:val="0"/>
                  <w:divBdr>
                    <w:top w:val="none" w:sz="0" w:space="0" w:color="auto"/>
                    <w:left w:val="none" w:sz="0" w:space="0" w:color="auto"/>
                    <w:bottom w:val="none" w:sz="0" w:space="0" w:color="auto"/>
                    <w:right w:val="none" w:sz="0" w:space="0" w:color="auto"/>
                  </w:divBdr>
                </w:div>
                <w:div w:id="313804704">
                  <w:marLeft w:val="640"/>
                  <w:marRight w:val="0"/>
                  <w:marTop w:val="0"/>
                  <w:marBottom w:val="0"/>
                  <w:divBdr>
                    <w:top w:val="none" w:sz="0" w:space="0" w:color="auto"/>
                    <w:left w:val="none" w:sz="0" w:space="0" w:color="auto"/>
                    <w:bottom w:val="none" w:sz="0" w:space="0" w:color="auto"/>
                    <w:right w:val="none" w:sz="0" w:space="0" w:color="auto"/>
                  </w:divBdr>
                </w:div>
                <w:div w:id="388577619">
                  <w:marLeft w:val="640"/>
                  <w:marRight w:val="0"/>
                  <w:marTop w:val="0"/>
                  <w:marBottom w:val="0"/>
                  <w:divBdr>
                    <w:top w:val="none" w:sz="0" w:space="0" w:color="auto"/>
                    <w:left w:val="none" w:sz="0" w:space="0" w:color="auto"/>
                    <w:bottom w:val="none" w:sz="0" w:space="0" w:color="auto"/>
                    <w:right w:val="none" w:sz="0" w:space="0" w:color="auto"/>
                  </w:divBdr>
                </w:div>
                <w:div w:id="563877987">
                  <w:marLeft w:val="640"/>
                  <w:marRight w:val="0"/>
                  <w:marTop w:val="0"/>
                  <w:marBottom w:val="0"/>
                  <w:divBdr>
                    <w:top w:val="none" w:sz="0" w:space="0" w:color="auto"/>
                    <w:left w:val="none" w:sz="0" w:space="0" w:color="auto"/>
                    <w:bottom w:val="none" w:sz="0" w:space="0" w:color="auto"/>
                    <w:right w:val="none" w:sz="0" w:space="0" w:color="auto"/>
                  </w:divBdr>
                </w:div>
                <w:div w:id="569004604">
                  <w:marLeft w:val="640"/>
                  <w:marRight w:val="0"/>
                  <w:marTop w:val="0"/>
                  <w:marBottom w:val="0"/>
                  <w:divBdr>
                    <w:top w:val="none" w:sz="0" w:space="0" w:color="auto"/>
                    <w:left w:val="none" w:sz="0" w:space="0" w:color="auto"/>
                    <w:bottom w:val="none" w:sz="0" w:space="0" w:color="auto"/>
                    <w:right w:val="none" w:sz="0" w:space="0" w:color="auto"/>
                  </w:divBdr>
                </w:div>
                <w:div w:id="575169215">
                  <w:marLeft w:val="640"/>
                  <w:marRight w:val="0"/>
                  <w:marTop w:val="0"/>
                  <w:marBottom w:val="0"/>
                  <w:divBdr>
                    <w:top w:val="none" w:sz="0" w:space="0" w:color="auto"/>
                    <w:left w:val="none" w:sz="0" w:space="0" w:color="auto"/>
                    <w:bottom w:val="none" w:sz="0" w:space="0" w:color="auto"/>
                    <w:right w:val="none" w:sz="0" w:space="0" w:color="auto"/>
                  </w:divBdr>
                </w:div>
                <w:div w:id="577399081">
                  <w:marLeft w:val="640"/>
                  <w:marRight w:val="0"/>
                  <w:marTop w:val="0"/>
                  <w:marBottom w:val="0"/>
                  <w:divBdr>
                    <w:top w:val="none" w:sz="0" w:space="0" w:color="auto"/>
                    <w:left w:val="none" w:sz="0" w:space="0" w:color="auto"/>
                    <w:bottom w:val="none" w:sz="0" w:space="0" w:color="auto"/>
                    <w:right w:val="none" w:sz="0" w:space="0" w:color="auto"/>
                  </w:divBdr>
                </w:div>
                <w:div w:id="660936350">
                  <w:marLeft w:val="640"/>
                  <w:marRight w:val="0"/>
                  <w:marTop w:val="0"/>
                  <w:marBottom w:val="0"/>
                  <w:divBdr>
                    <w:top w:val="none" w:sz="0" w:space="0" w:color="auto"/>
                    <w:left w:val="none" w:sz="0" w:space="0" w:color="auto"/>
                    <w:bottom w:val="none" w:sz="0" w:space="0" w:color="auto"/>
                    <w:right w:val="none" w:sz="0" w:space="0" w:color="auto"/>
                  </w:divBdr>
                </w:div>
                <w:div w:id="670646894">
                  <w:marLeft w:val="640"/>
                  <w:marRight w:val="0"/>
                  <w:marTop w:val="0"/>
                  <w:marBottom w:val="0"/>
                  <w:divBdr>
                    <w:top w:val="none" w:sz="0" w:space="0" w:color="auto"/>
                    <w:left w:val="none" w:sz="0" w:space="0" w:color="auto"/>
                    <w:bottom w:val="none" w:sz="0" w:space="0" w:color="auto"/>
                    <w:right w:val="none" w:sz="0" w:space="0" w:color="auto"/>
                  </w:divBdr>
                </w:div>
                <w:div w:id="723408540">
                  <w:marLeft w:val="640"/>
                  <w:marRight w:val="0"/>
                  <w:marTop w:val="0"/>
                  <w:marBottom w:val="0"/>
                  <w:divBdr>
                    <w:top w:val="none" w:sz="0" w:space="0" w:color="auto"/>
                    <w:left w:val="none" w:sz="0" w:space="0" w:color="auto"/>
                    <w:bottom w:val="none" w:sz="0" w:space="0" w:color="auto"/>
                    <w:right w:val="none" w:sz="0" w:space="0" w:color="auto"/>
                  </w:divBdr>
                </w:div>
                <w:div w:id="800074991">
                  <w:marLeft w:val="640"/>
                  <w:marRight w:val="0"/>
                  <w:marTop w:val="0"/>
                  <w:marBottom w:val="0"/>
                  <w:divBdr>
                    <w:top w:val="none" w:sz="0" w:space="0" w:color="auto"/>
                    <w:left w:val="none" w:sz="0" w:space="0" w:color="auto"/>
                    <w:bottom w:val="none" w:sz="0" w:space="0" w:color="auto"/>
                    <w:right w:val="none" w:sz="0" w:space="0" w:color="auto"/>
                  </w:divBdr>
                </w:div>
                <w:div w:id="840661372">
                  <w:marLeft w:val="640"/>
                  <w:marRight w:val="0"/>
                  <w:marTop w:val="0"/>
                  <w:marBottom w:val="0"/>
                  <w:divBdr>
                    <w:top w:val="none" w:sz="0" w:space="0" w:color="auto"/>
                    <w:left w:val="none" w:sz="0" w:space="0" w:color="auto"/>
                    <w:bottom w:val="none" w:sz="0" w:space="0" w:color="auto"/>
                    <w:right w:val="none" w:sz="0" w:space="0" w:color="auto"/>
                  </w:divBdr>
                </w:div>
                <w:div w:id="973215108">
                  <w:marLeft w:val="640"/>
                  <w:marRight w:val="0"/>
                  <w:marTop w:val="0"/>
                  <w:marBottom w:val="0"/>
                  <w:divBdr>
                    <w:top w:val="none" w:sz="0" w:space="0" w:color="auto"/>
                    <w:left w:val="none" w:sz="0" w:space="0" w:color="auto"/>
                    <w:bottom w:val="none" w:sz="0" w:space="0" w:color="auto"/>
                    <w:right w:val="none" w:sz="0" w:space="0" w:color="auto"/>
                  </w:divBdr>
                </w:div>
                <w:div w:id="1085758372">
                  <w:marLeft w:val="640"/>
                  <w:marRight w:val="0"/>
                  <w:marTop w:val="0"/>
                  <w:marBottom w:val="0"/>
                  <w:divBdr>
                    <w:top w:val="none" w:sz="0" w:space="0" w:color="auto"/>
                    <w:left w:val="none" w:sz="0" w:space="0" w:color="auto"/>
                    <w:bottom w:val="none" w:sz="0" w:space="0" w:color="auto"/>
                    <w:right w:val="none" w:sz="0" w:space="0" w:color="auto"/>
                  </w:divBdr>
                </w:div>
                <w:div w:id="1106729683">
                  <w:marLeft w:val="640"/>
                  <w:marRight w:val="0"/>
                  <w:marTop w:val="0"/>
                  <w:marBottom w:val="0"/>
                  <w:divBdr>
                    <w:top w:val="none" w:sz="0" w:space="0" w:color="auto"/>
                    <w:left w:val="none" w:sz="0" w:space="0" w:color="auto"/>
                    <w:bottom w:val="none" w:sz="0" w:space="0" w:color="auto"/>
                    <w:right w:val="none" w:sz="0" w:space="0" w:color="auto"/>
                  </w:divBdr>
                </w:div>
                <w:div w:id="1117601075">
                  <w:marLeft w:val="640"/>
                  <w:marRight w:val="0"/>
                  <w:marTop w:val="0"/>
                  <w:marBottom w:val="0"/>
                  <w:divBdr>
                    <w:top w:val="none" w:sz="0" w:space="0" w:color="auto"/>
                    <w:left w:val="none" w:sz="0" w:space="0" w:color="auto"/>
                    <w:bottom w:val="none" w:sz="0" w:space="0" w:color="auto"/>
                    <w:right w:val="none" w:sz="0" w:space="0" w:color="auto"/>
                  </w:divBdr>
                </w:div>
                <w:div w:id="1165778714">
                  <w:marLeft w:val="640"/>
                  <w:marRight w:val="0"/>
                  <w:marTop w:val="0"/>
                  <w:marBottom w:val="0"/>
                  <w:divBdr>
                    <w:top w:val="none" w:sz="0" w:space="0" w:color="auto"/>
                    <w:left w:val="none" w:sz="0" w:space="0" w:color="auto"/>
                    <w:bottom w:val="none" w:sz="0" w:space="0" w:color="auto"/>
                    <w:right w:val="none" w:sz="0" w:space="0" w:color="auto"/>
                  </w:divBdr>
                </w:div>
                <w:div w:id="1169060859">
                  <w:marLeft w:val="640"/>
                  <w:marRight w:val="0"/>
                  <w:marTop w:val="0"/>
                  <w:marBottom w:val="0"/>
                  <w:divBdr>
                    <w:top w:val="none" w:sz="0" w:space="0" w:color="auto"/>
                    <w:left w:val="none" w:sz="0" w:space="0" w:color="auto"/>
                    <w:bottom w:val="none" w:sz="0" w:space="0" w:color="auto"/>
                    <w:right w:val="none" w:sz="0" w:space="0" w:color="auto"/>
                  </w:divBdr>
                </w:div>
                <w:div w:id="1180437960">
                  <w:marLeft w:val="640"/>
                  <w:marRight w:val="0"/>
                  <w:marTop w:val="0"/>
                  <w:marBottom w:val="0"/>
                  <w:divBdr>
                    <w:top w:val="none" w:sz="0" w:space="0" w:color="auto"/>
                    <w:left w:val="none" w:sz="0" w:space="0" w:color="auto"/>
                    <w:bottom w:val="none" w:sz="0" w:space="0" w:color="auto"/>
                    <w:right w:val="none" w:sz="0" w:space="0" w:color="auto"/>
                  </w:divBdr>
                </w:div>
                <w:div w:id="1189181954">
                  <w:marLeft w:val="640"/>
                  <w:marRight w:val="0"/>
                  <w:marTop w:val="0"/>
                  <w:marBottom w:val="0"/>
                  <w:divBdr>
                    <w:top w:val="none" w:sz="0" w:space="0" w:color="auto"/>
                    <w:left w:val="none" w:sz="0" w:space="0" w:color="auto"/>
                    <w:bottom w:val="none" w:sz="0" w:space="0" w:color="auto"/>
                    <w:right w:val="none" w:sz="0" w:space="0" w:color="auto"/>
                  </w:divBdr>
                </w:div>
                <w:div w:id="1249117451">
                  <w:marLeft w:val="640"/>
                  <w:marRight w:val="0"/>
                  <w:marTop w:val="0"/>
                  <w:marBottom w:val="0"/>
                  <w:divBdr>
                    <w:top w:val="none" w:sz="0" w:space="0" w:color="auto"/>
                    <w:left w:val="none" w:sz="0" w:space="0" w:color="auto"/>
                    <w:bottom w:val="none" w:sz="0" w:space="0" w:color="auto"/>
                    <w:right w:val="none" w:sz="0" w:space="0" w:color="auto"/>
                  </w:divBdr>
                </w:div>
                <w:div w:id="1267230274">
                  <w:marLeft w:val="640"/>
                  <w:marRight w:val="0"/>
                  <w:marTop w:val="0"/>
                  <w:marBottom w:val="0"/>
                  <w:divBdr>
                    <w:top w:val="none" w:sz="0" w:space="0" w:color="auto"/>
                    <w:left w:val="none" w:sz="0" w:space="0" w:color="auto"/>
                    <w:bottom w:val="none" w:sz="0" w:space="0" w:color="auto"/>
                    <w:right w:val="none" w:sz="0" w:space="0" w:color="auto"/>
                  </w:divBdr>
                </w:div>
                <w:div w:id="1283076665">
                  <w:marLeft w:val="640"/>
                  <w:marRight w:val="0"/>
                  <w:marTop w:val="0"/>
                  <w:marBottom w:val="0"/>
                  <w:divBdr>
                    <w:top w:val="none" w:sz="0" w:space="0" w:color="auto"/>
                    <w:left w:val="none" w:sz="0" w:space="0" w:color="auto"/>
                    <w:bottom w:val="none" w:sz="0" w:space="0" w:color="auto"/>
                    <w:right w:val="none" w:sz="0" w:space="0" w:color="auto"/>
                  </w:divBdr>
                </w:div>
                <w:div w:id="1316689895">
                  <w:marLeft w:val="640"/>
                  <w:marRight w:val="0"/>
                  <w:marTop w:val="0"/>
                  <w:marBottom w:val="0"/>
                  <w:divBdr>
                    <w:top w:val="none" w:sz="0" w:space="0" w:color="auto"/>
                    <w:left w:val="none" w:sz="0" w:space="0" w:color="auto"/>
                    <w:bottom w:val="none" w:sz="0" w:space="0" w:color="auto"/>
                    <w:right w:val="none" w:sz="0" w:space="0" w:color="auto"/>
                  </w:divBdr>
                </w:div>
                <w:div w:id="1324116157">
                  <w:marLeft w:val="640"/>
                  <w:marRight w:val="0"/>
                  <w:marTop w:val="0"/>
                  <w:marBottom w:val="0"/>
                  <w:divBdr>
                    <w:top w:val="none" w:sz="0" w:space="0" w:color="auto"/>
                    <w:left w:val="none" w:sz="0" w:space="0" w:color="auto"/>
                    <w:bottom w:val="none" w:sz="0" w:space="0" w:color="auto"/>
                    <w:right w:val="none" w:sz="0" w:space="0" w:color="auto"/>
                  </w:divBdr>
                </w:div>
                <w:div w:id="1354259132">
                  <w:marLeft w:val="640"/>
                  <w:marRight w:val="0"/>
                  <w:marTop w:val="0"/>
                  <w:marBottom w:val="0"/>
                  <w:divBdr>
                    <w:top w:val="none" w:sz="0" w:space="0" w:color="auto"/>
                    <w:left w:val="none" w:sz="0" w:space="0" w:color="auto"/>
                    <w:bottom w:val="none" w:sz="0" w:space="0" w:color="auto"/>
                    <w:right w:val="none" w:sz="0" w:space="0" w:color="auto"/>
                  </w:divBdr>
                </w:div>
                <w:div w:id="1401949541">
                  <w:marLeft w:val="640"/>
                  <w:marRight w:val="0"/>
                  <w:marTop w:val="0"/>
                  <w:marBottom w:val="0"/>
                  <w:divBdr>
                    <w:top w:val="none" w:sz="0" w:space="0" w:color="auto"/>
                    <w:left w:val="none" w:sz="0" w:space="0" w:color="auto"/>
                    <w:bottom w:val="none" w:sz="0" w:space="0" w:color="auto"/>
                    <w:right w:val="none" w:sz="0" w:space="0" w:color="auto"/>
                  </w:divBdr>
                </w:div>
                <w:div w:id="1474523950">
                  <w:marLeft w:val="640"/>
                  <w:marRight w:val="0"/>
                  <w:marTop w:val="0"/>
                  <w:marBottom w:val="0"/>
                  <w:divBdr>
                    <w:top w:val="none" w:sz="0" w:space="0" w:color="auto"/>
                    <w:left w:val="none" w:sz="0" w:space="0" w:color="auto"/>
                    <w:bottom w:val="none" w:sz="0" w:space="0" w:color="auto"/>
                    <w:right w:val="none" w:sz="0" w:space="0" w:color="auto"/>
                  </w:divBdr>
                </w:div>
                <w:div w:id="1487091946">
                  <w:marLeft w:val="640"/>
                  <w:marRight w:val="0"/>
                  <w:marTop w:val="0"/>
                  <w:marBottom w:val="0"/>
                  <w:divBdr>
                    <w:top w:val="none" w:sz="0" w:space="0" w:color="auto"/>
                    <w:left w:val="none" w:sz="0" w:space="0" w:color="auto"/>
                    <w:bottom w:val="none" w:sz="0" w:space="0" w:color="auto"/>
                    <w:right w:val="none" w:sz="0" w:space="0" w:color="auto"/>
                  </w:divBdr>
                </w:div>
                <w:div w:id="1525946017">
                  <w:marLeft w:val="640"/>
                  <w:marRight w:val="0"/>
                  <w:marTop w:val="0"/>
                  <w:marBottom w:val="0"/>
                  <w:divBdr>
                    <w:top w:val="none" w:sz="0" w:space="0" w:color="auto"/>
                    <w:left w:val="none" w:sz="0" w:space="0" w:color="auto"/>
                    <w:bottom w:val="none" w:sz="0" w:space="0" w:color="auto"/>
                    <w:right w:val="none" w:sz="0" w:space="0" w:color="auto"/>
                  </w:divBdr>
                </w:div>
                <w:div w:id="1525947152">
                  <w:marLeft w:val="640"/>
                  <w:marRight w:val="0"/>
                  <w:marTop w:val="0"/>
                  <w:marBottom w:val="0"/>
                  <w:divBdr>
                    <w:top w:val="none" w:sz="0" w:space="0" w:color="auto"/>
                    <w:left w:val="none" w:sz="0" w:space="0" w:color="auto"/>
                    <w:bottom w:val="none" w:sz="0" w:space="0" w:color="auto"/>
                    <w:right w:val="none" w:sz="0" w:space="0" w:color="auto"/>
                  </w:divBdr>
                </w:div>
                <w:div w:id="1530222930">
                  <w:marLeft w:val="640"/>
                  <w:marRight w:val="0"/>
                  <w:marTop w:val="0"/>
                  <w:marBottom w:val="0"/>
                  <w:divBdr>
                    <w:top w:val="none" w:sz="0" w:space="0" w:color="auto"/>
                    <w:left w:val="none" w:sz="0" w:space="0" w:color="auto"/>
                    <w:bottom w:val="none" w:sz="0" w:space="0" w:color="auto"/>
                    <w:right w:val="none" w:sz="0" w:space="0" w:color="auto"/>
                  </w:divBdr>
                </w:div>
                <w:div w:id="1599362757">
                  <w:marLeft w:val="640"/>
                  <w:marRight w:val="0"/>
                  <w:marTop w:val="0"/>
                  <w:marBottom w:val="0"/>
                  <w:divBdr>
                    <w:top w:val="none" w:sz="0" w:space="0" w:color="auto"/>
                    <w:left w:val="none" w:sz="0" w:space="0" w:color="auto"/>
                    <w:bottom w:val="none" w:sz="0" w:space="0" w:color="auto"/>
                    <w:right w:val="none" w:sz="0" w:space="0" w:color="auto"/>
                  </w:divBdr>
                </w:div>
                <w:div w:id="1675916654">
                  <w:marLeft w:val="640"/>
                  <w:marRight w:val="0"/>
                  <w:marTop w:val="0"/>
                  <w:marBottom w:val="0"/>
                  <w:divBdr>
                    <w:top w:val="none" w:sz="0" w:space="0" w:color="auto"/>
                    <w:left w:val="none" w:sz="0" w:space="0" w:color="auto"/>
                    <w:bottom w:val="none" w:sz="0" w:space="0" w:color="auto"/>
                    <w:right w:val="none" w:sz="0" w:space="0" w:color="auto"/>
                  </w:divBdr>
                </w:div>
                <w:div w:id="1696425169">
                  <w:marLeft w:val="640"/>
                  <w:marRight w:val="0"/>
                  <w:marTop w:val="0"/>
                  <w:marBottom w:val="0"/>
                  <w:divBdr>
                    <w:top w:val="none" w:sz="0" w:space="0" w:color="auto"/>
                    <w:left w:val="none" w:sz="0" w:space="0" w:color="auto"/>
                    <w:bottom w:val="none" w:sz="0" w:space="0" w:color="auto"/>
                    <w:right w:val="none" w:sz="0" w:space="0" w:color="auto"/>
                  </w:divBdr>
                </w:div>
                <w:div w:id="1706981289">
                  <w:marLeft w:val="640"/>
                  <w:marRight w:val="0"/>
                  <w:marTop w:val="0"/>
                  <w:marBottom w:val="0"/>
                  <w:divBdr>
                    <w:top w:val="none" w:sz="0" w:space="0" w:color="auto"/>
                    <w:left w:val="none" w:sz="0" w:space="0" w:color="auto"/>
                    <w:bottom w:val="none" w:sz="0" w:space="0" w:color="auto"/>
                    <w:right w:val="none" w:sz="0" w:space="0" w:color="auto"/>
                  </w:divBdr>
                </w:div>
                <w:div w:id="1762097410">
                  <w:marLeft w:val="640"/>
                  <w:marRight w:val="0"/>
                  <w:marTop w:val="0"/>
                  <w:marBottom w:val="0"/>
                  <w:divBdr>
                    <w:top w:val="none" w:sz="0" w:space="0" w:color="auto"/>
                    <w:left w:val="none" w:sz="0" w:space="0" w:color="auto"/>
                    <w:bottom w:val="none" w:sz="0" w:space="0" w:color="auto"/>
                    <w:right w:val="none" w:sz="0" w:space="0" w:color="auto"/>
                  </w:divBdr>
                </w:div>
                <w:div w:id="1843739135">
                  <w:marLeft w:val="640"/>
                  <w:marRight w:val="0"/>
                  <w:marTop w:val="0"/>
                  <w:marBottom w:val="0"/>
                  <w:divBdr>
                    <w:top w:val="none" w:sz="0" w:space="0" w:color="auto"/>
                    <w:left w:val="none" w:sz="0" w:space="0" w:color="auto"/>
                    <w:bottom w:val="none" w:sz="0" w:space="0" w:color="auto"/>
                    <w:right w:val="none" w:sz="0" w:space="0" w:color="auto"/>
                  </w:divBdr>
                </w:div>
                <w:div w:id="1877234429">
                  <w:marLeft w:val="640"/>
                  <w:marRight w:val="0"/>
                  <w:marTop w:val="0"/>
                  <w:marBottom w:val="0"/>
                  <w:divBdr>
                    <w:top w:val="none" w:sz="0" w:space="0" w:color="auto"/>
                    <w:left w:val="none" w:sz="0" w:space="0" w:color="auto"/>
                    <w:bottom w:val="none" w:sz="0" w:space="0" w:color="auto"/>
                    <w:right w:val="none" w:sz="0" w:space="0" w:color="auto"/>
                  </w:divBdr>
                </w:div>
                <w:div w:id="1896625656">
                  <w:marLeft w:val="640"/>
                  <w:marRight w:val="0"/>
                  <w:marTop w:val="0"/>
                  <w:marBottom w:val="0"/>
                  <w:divBdr>
                    <w:top w:val="none" w:sz="0" w:space="0" w:color="auto"/>
                    <w:left w:val="none" w:sz="0" w:space="0" w:color="auto"/>
                    <w:bottom w:val="none" w:sz="0" w:space="0" w:color="auto"/>
                    <w:right w:val="none" w:sz="0" w:space="0" w:color="auto"/>
                  </w:divBdr>
                </w:div>
                <w:div w:id="1896820275">
                  <w:marLeft w:val="640"/>
                  <w:marRight w:val="0"/>
                  <w:marTop w:val="0"/>
                  <w:marBottom w:val="0"/>
                  <w:divBdr>
                    <w:top w:val="none" w:sz="0" w:space="0" w:color="auto"/>
                    <w:left w:val="none" w:sz="0" w:space="0" w:color="auto"/>
                    <w:bottom w:val="none" w:sz="0" w:space="0" w:color="auto"/>
                    <w:right w:val="none" w:sz="0" w:space="0" w:color="auto"/>
                  </w:divBdr>
                </w:div>
                <w:div w:id="1896961941">
                  <w:marLeft w:val="640"/>
                  <w:marRight w:val="0"/>
                  <w:marTop w:val="0"/>
                  <w:marBottom w:val="0"/>
                  <w:divBdr>
                    <w:top w:val="none" w:sz="0" w:space="0" w:color="auto"/>
                    <w:left w:val="none" w:sz="0" w:space="0" w:color="auto"/>
                    <w:bottom w:val="none" w:sz="0" w:space="0" w:color="auto"/>
                    <w:right w:val="none" w:sz="0" w:space="0" w:color="auto"/>
                  </w:divBdr>
                </w:div>
                <w:div w:id="1977833362">
                  <w:marLeft w:val="640"/>
                  <w:marRight w:val="0"/>
                  <w:marTop w:val="0"/>
                  <w:marBottom w:val="0"/>
                  <w:divBdr>
                    <w:top w:val="none" w:sz="0" w:space="0" w:color="auto"/>
                    <w:left w:val="none" w:sz="0" w:space="0" w:color="auto"/>
                    <w:bottom w:val="none" w:sz="0" w:space="0" w:color="auto"/>
                    <w:right w:val="none" w:sz="0" w:space="0" w:color="auto"/>
                  </w:divBdr>
                </w:div>
                <w:div w:id="1993682380">
                  <w:marLeft w:val="640"/>
                  <w:marRight w:val="0"/>
                  <w:marTop w:val="0"/>
                  <w:marBottom w:val="0"/>
                  <w:divBdr>
                    <w:top w:val="none" w:sz="0" w:space="0" w:color="auto"/>
                    <w:left w:val="none" w:sz="0" w:space="0" w:color="auto"/>
                    <w:bottom w:val="none" w:sz="0" w:space="0" w:color="auto"/>
                    <w:right w:val="none" w:sz="0" w:space="0" w:color="auto"/>
                  </w:divBdr>
                </w:div>
                <w:div w:id="2030064351">
                  <w:marLeft w:val="640"/>
                  <w:marRight w:val="0"/>
                  <w:marTop w:val="0"/>
                  <w:marBottom w:val="0"/>
                  <w:divBdr>
                    <w:top w:val="none" w:sz="0" w:space="0" w:color="auto"/>
                    <w:left w:val="none" w:sz="0" w:space="0" w:color="auto"/>
                    <w:bottom w:val="none" w:sz="0" w:space="0" w:color="auto"/>
                    <w:right w:val="none" w:sz="0" w:space="0" w:color="auto"/>
                  </w:divBdr>
                </w:div>
                <w:div w:id="2106218942">
                  <w:marLeft w:val="640"/>
                  <w:marRight w:val="0"/>
                  <w:marTop w:val="0"/>
                  <w:marBottom w:val="0"/>
                  <w:divBdr>
                    <w:top w:val="none" w:sz="0" w:space="0" w:color="auto"/>
                    <w:left w:val="none" w:sz="0" w:space="0" w:color="auto"/>
                    <w:bottom w:val="none" w:sz="0" w:space="0" w:color="auto"/>
                    <w:right w:val="none" w:sz="0" w:space="0" w:color="auto"/>
                  </w:divBdr>
                </w:div>
                <w:div w:id="2142729042">
                  <w:marLeft w:val="640"/>
                  <w:marRight w:val="0"/>
                  <w:marTop w:val="0"/>
                  <w:marBottom w:val="0"/>
                  <w:divBdr>
                    <w:top w:val="none" w:sz="0" w:space="0" w:color="auto"/>
                    <w:left w:val="none" w:sz="0" w:space="0" w:color="auto"/>
                    <w:bottom w:val="none" w:sz="0" w:space="0" w:color="auto"/>
                    <w:right w:val="none" w:sz="0" w:space="0" w:color="auto"/>
                  </w:divBdr>
                </w:div>
              </w:divsChild>
            </w:div>
            <w:div w:id="1563560046">
              <w:marLeft w:val="0"/>
              <w:marRight w:val="0"/>
              <w:marTop w:val="0"/>
              <w:marBottom w:val="0"/>
              <w:divBdr>
                <w:top w:val="none" w:sz="0" w:space="0" w:color="auto"/>
                <w:left w:val="none" w:sz="0" w:space="0" w:color="auto"/>
                <w:bottom w:val="none" w:sz="0" w:space="0" w:color="auto"/>
                <w:right w:val="none" w:sz="0" w:space="0" w:color="auto"/>
              </w:divBdr>
              <w:divsChild>
                <w:div w:id="287972652">
                  <w:marLeft w:val="640"/>
                  <w:marRight w:val="0"/>
                  <w:marTop w:val="0"/>
                  <w:marBottom w:val="0"/>
                  <w:divBdr>
                    <w:top w:val="none" w:sz="0" w:space="0" w:color="auto"/>
                    <w:left w:val="none" w:sz="0" w:space="0" w:color="auto"/>
                    <w:bottom w:val="none" w:sz="0" w:space="0" w:color="auto"/>
                    <w:right w:val="none" w:sz="0" w:space="0" w:color="auto"/>
                  </w:divBdr>
                </w:div>
                <w:div w:id="311452076">
                  <w:marLeft w:val="640"/>
                  <w:marRight w:val="0"/>
                  <w:marTop w:val="0"/>
                  <w:marBottom w:val="0"/>
                  <w:divBdr>
                    <w:top w:val="none" w:sz="0" w:space="0" w:color="auto"/>
                    <w:left w:val="none" w:sz="0" w:space="0" w:color="auto"/>
                    <w:bottom w:val="none" w:sz="0" w:space="0" w:color="auto"/>
                    <w:right w:val="none" w:sz="0" w:space="0" w:color="auto"/>
                  </w:divBdr>
                </w:div>
                <w:div w:id="390229510">
                  <w:marLeft w:val="640"/>
                  <w:marRight w:val="0"/>
                  <w:marTop w:val="0"/>
                  <w:marBottom w:val="0"/>
                  <w:divBdr>
                    <w:top w:val="none" w:sz="0" w:space="0" w:color="auto"/>
                    <w:left w:val="none" w:sz="0" w:space="0" w:color="auto"/>
                    <w:bottom w:val="none" w:sz="0" w:space="0" w:color="auto"/>
                    <w:right w:val="none" w:sz="0" w:space="0" w:color="auto"/>
                  </w:divBdr>
                </w:div>
                <w:div w:id="391848390">
                  <w:marLeft w:val="640"/>
                  <w:marRight w:val="0"/>
                  <w:marTop w:val="0"/>
                  <w:marBottom w:val="0"/>
                  <w:divBdr>
                    <w:top w:val="none" w:sz="0" w:space="0" w:color="auto"/>
                    <w:left w:val="none" w:sz="0" w:space="0" w:color="auto"/>
                    <w:bottom w:val="none" w:sz="0" w:space="0" w:color="auto"/>
                    <w:right w:val="none" w:sz="0" w:space="0" w:color="auto"/>
                  </w:divBdr>
                </w:div>
                <w:div w:id="393234566">
                  <w:marLeft w:val="640"/>
                  <w:marRight w:val="0"/>
                  <w:marTop w:val="0"/>
                  <w:marBottom w:val="0"/>
                  <w:divBdr>
                    <w:top w:val="none" w:sz="0" w:space="0" w:color="auto"/>
                    <w:left w:val="none" w:sz="0" w:space="0" w:color="auto"/>
                    <w:bottom w:val="none" w:sz="0" w:space="0" w:color="auto"/>
                    <w:right w:val="none" w:sz="0" w:space="0" w:color="auto"/>
                  </w:divBdr>
                </w:div>
                <w:div w:id="416902611">
                  <w:marLeft w:val="640"/>
                  <w:marRight w:val="0"/>
                  <w:marTop w:val="0"/>
                  <w:marBottom w:val="0"/>
                  <w:divBdr>
                    <w:top w:val="none" w:sz="0" w:space="0" w:color="auto"/>
                    <w:left w:val="none" w:sz="0" w:space="0" w:color="auto"/>
                    <w:bottom w:val="none" w:sz="0" w:space="0" w:color="auto"/>
                    <w:right w:val="none" w:sz="0" w:space="0" w:color="auto"/>
                  </w:divBdr>
                </w:div>
                <w:div w:id="501428642">
                  <w:marLeft w:val="640"/>
                  <w:marRight w:val="0"/>
                  <w:marTop w:val="0"/>
                  <w:marBottom w:val="0"/>
                  <w:divBdr>
                    <w:top w:val="none" w:sz="0" w:space="0" w:color="auto"/>
                    <w:left w:val="none" w:sz="0" w:space="0" w:color="auto"/>
                    <w:bottom w:val="none" w:sz="0" w:space="0" w:color="auto"/>
                    <w:right w:val="none" w:sz="0" w:space="0" w:color="auto"/>
                  </w:divBdr>
                </w:div>
                <w:div w:id="570041681">
                  <w:marLeft w:val="640"/>
                  <w:marRight w:val="0"/>
                  <w:marTop w:val="0"/>
                  <w:marBottom w:val="0"/>
                  <w:divBdr>
                    <w:top w:val="none" w:sz="0" w:space="0" w:color="auto"/>
                    <w:left w:val="none" w:sz="0" w:space="0" w:color="auto"/>
                    <w:bottom w:val="none" w:sz="0" w:space="0" w:color="auto"/>
                    <w:right w:val="none" w:sz="0" w:space="0" w:color="auto"/>
                  </w:divBdr>
                </w:div>
                <w:div w:id="592201205">
                  <w:marLeft w:val="640"/>
                  <w:marRight w:val="0"/>
                  <w:marTop w:val="0"/>
                  <w:marBottom w:val="0"/>
                  <w:divBdr>
                    <w:top w:val="none" w:sz="0" w:space="0" w:color="auto"/>
                    <w:left w:val="none" w:sz="0" w:space="0" w:color="auto"/>
                    <w:bottom w:val="none" w:sz="0" w:space="0" w:color="auto"/>
                    <w:right w:val="none" w:sz="0" w:space="0" w:color="auto"/>
                  </w:divBdr>
                </w:div>
                <w:div w:id="600770491">
                  <w:marLeft w:val="640"/>
                  <w:marRight w:val="0"/>
                  <w:marTop w:val="0"/>
                  <w:marBottom w:val="0"/>
                  <w:divBdr>
                    <w:top w:val="none" w:sz="0" w:space="0" w:color="auto"/>
                    <w:left w:val="none" w:sz="0" w:space="0" w:color="auto"/>
                    <w:bottom w:val="none" w:sz="0" w:space="0" w:color="auto"/>
                    <w:right w:val="none" w:sz="0" w:space="0" w:color="auto"/>
                  </w:divBdr>
                </w:div>
                <w:div w:id="602804553">
                  <w:marLeft w:val="640"/>
                  <w:marRight w:val="0"/>
                  <w:marTop w:val="0"/>
                  <w:marBottom w:val="0"/>
                  <w:divBdr>
                    <w:top w:val="none" w:sz="0" w:space="0" w:color="auto"/>
                    <w:left w:val="none" w:sz="0" w:space="0" w:color="auto"/>
                    <w:bottom w:val="none" w:sz="0" w:space="0" w:color="auto"/>
                    <w:right w:val="none" w:sz="0" w:space="0" w:color="auto"/>
                  </w:divBdr>
                </w:div>
                <w:div w:id="611398640">
                  <w:marLeft w:val="640"/>
                  <w:marRight w:val="0"/>
                  <w:marTop w:val="0"/>
                  <w:marBottom w:val="0"/>
                  <w:divBdr>
                    <w:top w:val="none" w:sz="0" w:space="0" w:color="auto"/>
                    <w:left w:val="none" w:sz="0" w:space="0" w:color="auto"/>
                    <w:bottom w:val="none" w:sz="0" w:space="0" w:color="auto"/>
                    <w:right w:val="none" w:sz="0" w:space="0" w:color="auto"/>
                  </w:divBdr>
                </w:div>
                <w:div w:id="651447566">
                  <w:marLeft w:val="640"/>
                  <w:marRight w:val="0"/>
                  <w:marTop w:val="0"/>
                  <w:marBottom w:val="0"/>
                  <w:divBdr>
                    <w:top w:val="none" w:sz="0" w:space="0" w:color="auto"/>
                    <w:left w:val="none" w:sz="0" w:space="0" w:color="auto"/>
                    <w:bottom w:val="none" w:sz="0" w:space="0" w:color="auto"/>
                    <w:right w:val="none" w:sz="0" w:space="0" w:color="auto"/>
                  </w:divBdr>
                </w:div>
                <w:div w:id="659120469">
                  <w:marLeft w:val="640"/>
                  <w:marRight w:val="0"/>
                  <w:marTop w:val="0"/>
                  <w:marBottom w:val="0"/>
                  <w:divBdr>
                    <w:top w:val="none" w:sz="0" w:space="0" w:color="auto"/>
                    <w:left w:val="none" w:sz="0" w:space="0" w:color="auto"/>
                    <w:bottom w:val="none" w:sz="0" w:space="0" w:color="auto"/>
                    <w:right w:val="none" w:sz="0" w:space="0" w:color="auto"/>
                  </w:divBdr>
                </w:div>
                <w:div w:id="669914889">
                  <w:marLeft w:val="640"/>
                  <w:marRight w:val="0"/>
                  <w:marTop w:val="0"/>
                  <w:marBottom w:val="0"/>
                  <w:divBdr>
                    <w:top w:val="none" w:sz="0" w:space="0" w:color="auto"/>
                    <w:left w:val="none" w:sz="0" w:space="0" w:color="auto"/>
                    <w:bottom w:val="none" w:sz="0" w:space="0" w:color="auto"/>
                    <w:right w:val="none" w:sz="0" w:space="0" w:color="auto"/>
                  </w:divBdr>
                </w:div>
                <w:div w:id="743333926">
                  <w:marLeft w:val="640"/>
                  <w:marRight w:val="0"/>
                  <w:marTop w:val="0"/>
                  <w:marBottom w:val="0"/>
                  <w:divBdr>
                    <w:top w:val="none" w:sz="0" w:space="0" w:color="auto"/>
                    <w:left w:val="none" w:sz="0" w:space="0" w:color="auto"/>
                    <w:bottom w:val="none" w:sz="0" w:space="0" w:color="auto"/>
                    <w:right w:val="none" w:sz="0" w:space="0" w:color="auto"/>
                  </w:divBdr>
                </w:div>
                <w:div w:id="759912637">
                  <w:marLeft w:val="640"/>
                  <w:marRight w:val="0"/>
                  <w:marTop w:val="0"/>
                  <w:marBottom w:val="0"/>
                  <w:divBdr>
                    <w:top w:val="none" w:sz="0" w:space="0" w:color="auto"/>
                    <w:left w:val="none" w:sz="0" w:space="0" w:color="auto"/>
                    <w:bottom w:val="none" w:sz="0" w:space="0" w:color="auto"/>
                    <w:right w:val="none" w:sz="0" w:space="0" w:color="auto"/>
                  </w:divBdr>
                </w:div>
                <w:div w:id="802036928">
                  <w:marLeft w:val="640"/>
                  <w:marRight w:val="0"/>
                  <w:marTop w:val="0"/>
                  <w:marBottom w:val="0"/>
                  <w:divBdr>
                    <w:top w:val="none" w:sz="0" w:space="0" w:color="auto"/>
                    <w:left w:val="none" w:sz="0" w:space="0" w:color="auto"/>
                    <w:bottom w:val="none" w:sz="0" w:space="0" w:color="auto"/>
                    <w:right w:val="none" w:sz="0" w:space="0" w:color="auto"/>
                  </w:divBdr>
                </w:div>
                <w:div w:id="803742696">
                  <w:marLeft w:val="640"/>
                  <w:marRight w:val="0"/>
                  <w:marTop w:val="0"/>
                  <w:marBottom w:val="0"/>
                  <w:divBdr>
                    <w:top w:val="none" w:sz="0" w:space="0" w:color="auto"/>
                    <w:left w:val="none" w:sz="0" w:space="0" w:color="auto"/>
                    <w:bottom w:val="none" w:sz="0" w:space="0" w:color="auto"/>
                    <w:right w:val="none" w:sz="0" w:space="0" w:color="auto"/>
                  </w:divBdr>
                </w:div>
                <w:div w:id="807935812">
                  <w:marLeft w:val="640"/>
                  <w:marRight w:val="0"/>
                  <w:marTop w:val="0"/>
                  <w:marBottom w:val="0"/>
                  <w:divBdr>
                    <w:top w:val="none" w:sz="0" w:space="0" w:color="auto"/>
                    <w:left w:val="none" w:sz="0" w:space="0" w:color="auto"/>
                    <w:bottom w:val="none" w:sz="0" w:space="0" w:color="auto"/>
                    <w:right w:val="none" w:sz="0" w:space="0" w:color="auto"/>
                  </w:divBdr>
                </w:div>
                <w:div w:id="829443140">
                  <w:marLeft w:val="640"/>
                  <w:marRight w:val="0"/>
                  <w:marTop w:val="0"/>
                  <w:marBottom w:val="0"/>
                  <w:divBdr>
                    <w:top w:val="none" w:sz="0" w:space="0" w:color="auto"/>
                    <w:left w:val="none" w:sz="0" w:space="0" w:color="auto"/>
                    <w:bottom w:val="none" w:sz="0" w:space="0" w:color="auto"/>
                    <w:right w:val="none" w:sz="0" w:space="0" w:color="auto"/>
                  </w:divBdr>
                </w:div>
                <w:div w:id="897983940">
                  <w:marLeft w:val="640"/>
                  <w:marRight w:val="0"/>
                  <w:marTop w:val="0"/>
                  <w:marBottom w:val="0"/>
                  <w:divBdr>
                    <w:top w:val="none" w:sz="0" w:space="0" w:color="auto"/>
                    <w:left w:val="none" w:sz="0" w:space="0" w:color="auto"/>
                    <w:bottom w:val="none" w:sz="0" w:space="0" w:color="auto"/>
                    <w:right w:val="none" w:sz="0" w:space="0" w:color="auto"/>
                  </w:divBdr>
                </w:div>
                <w:div w:id="949236473">
                  <w:marLeft w:val="640"/>
                  <w:marRight w:val="0"/>
                  <w:marTop w:val="0"/>
                  <w:marBottom w:val="0"/>
                  <w:divBdr>
                    <w:top w:val="none" w:sz="0" w:space="0" w:color="auto"/>
                    <w:left w:val="none" w:sz="0" w:space="0" w:color="auto"/>
                    <w:bottom w:val="none" w:sz="0" w:space="0" w:color="auto"/>
                    <w:right w:val="none" w:sz="0" w:space="0" w:color="auto"/>
                  </w:divBdr>
                </w:div>
                <w:div w:id="1043821506">
                  <w:marLeft w:val="640"/>
                  <w:marRight w:val="0"/>
                  <w:marTop w:val="0"/>
                  <w:marBottom w:val="0"/>
                  <w:divBdr>
                    <w:top w:val="none" w:sz="0" w:space="0" w:color="auto"/>
                    <w:left w:val="none" w:sz="0" w:space="0" w:color="auto"/>
                    <w:bottom w:val="none" w:sz="0" w:space="0" w:color="auto"/>
                    <w:right w:val="none" w:sz="0" w:space="0" w:color="auto"/>
                  </w:divBdr>
                </w:div>
                <w:div w:id="1053191548">
                  <w:marLeft w:val="640"/>
                  <w:marRight w:val="0"/>
                  <w:marTop w:val="0"/>
                  <w:marBottom w:val="0"/>
                  <w:divBdr>
                    <w:top w:val="none" w:sz="0" w:space="0" w:color="auto"/>
                    <w:left w:val="none" w:sz="0" w:space="0" w:color="auto"/>
                    <w:bottom w:val="none" w:sz="0" w:space="0" w:color="auto"/>
                    <w:right w:val="none" w:sz="0" w:space="0" w:color="auto"/>
                  </w:divBdr>
                </w:div>
                <w:div w:id="1141339477">
                  <w:marLeft w:val="640"/>
                  <w:marRight w:val="0"/>
                  <w:marTop w:val="0"/>
                  <w:marBottom w:val="0"/>
                  <w:divBdr>
                    <w:top w:val="none" w:sz="0" w:space="0" w:color="auto"/>
                    <w:left w:val="none" w:sz="0" w:space="0" w:color="auto"/>
                    <w:bottom w:val="none" w:sz="0" w:space="0" w:color="auto"/>
                    <w:right w:val="none" w:sz="0" w:space="0" w:color="auto"/>
                  </w:divBdr>
                </w:div>
                <w:div w:id="1208027649">
                  <w:marLeft w:val="640"/>
                  <w:marRight w:val="0"/>
                  <w:marTop w:val="0"/>
                  <w:marBottom w:val="0"/>
                  <w:divBdr>
                    <w:top w:val="none" w:sz="0" w:space="0" w:color="auto"/>
                    <w:left w:val="none" w:sz="0" w:space="0" w:color="auto"/>
                    <w:bottom w:val="none" w:sz="0" w:space="0" w:color="auto"/>
                    <w:right w:val="none" w:sz="0" w:space="0" w:color="auto"/>
                  </w:divBdr>
                </w:div>
                <w:div w:id="1266890817">
                  <w:marLeft w:val="640"/>
                  <w:marRight w:val="0"/>
                  <w:marTop w:val="0"/>
                  <w:marBottom w:val="0"/>
                  <w:divBdr>
                    <w:top w:val="none" w:sz="0" w:space="0" w:color="auto"/>
                    <w:left w:val="none" w:sz="0" w:space="0" w:color="auto"/>
                    <w:bottom w:val="none" w:sz="0" w:space="0" w:color="auto"/>
                    <w:right w:val="none" w:sz="0" w:space="0" w:color="auto"/>
                  </w:divBdr>
                </w:div>
                <w:div w:id="1273317371">
                  <w:marLeft w:val="640"/>
                  <w:marRight w:val="0"/>
                  <w:marTop w:val="0"/>
                  <w:marBottom w:val="0"/>
                  <w:divBdr>
                    <w:top w:val="none" w:sz="0" w:space="0" w:color="auto"/>
                    <w:left w:val="none" w:sz="0" w:space="0" w:color="auto"/>
                    <w:bottom w:val="none" w:sz="0" w:space="0" w:color="auto"/>
                    <w:right w:val="none" w:sz="0" w:space="0" w:color="auto"/>
                  </w:divBdr>
                </w:div>
                <w:div w:id="1275405710">
                  <w:marLeft w:val="640"/>
                  <w:marRight w:val="0"/>
                  <w:marTop w:val="0"/>
                  <w:marBottom w:val="0"/>
                  <w:divBdr>
                    <w:top w:val="none" w:sz="0" w:space="0" w:color="auto"/>
                    <w:left w:val="none" w:sz="0" w:space="0" w:color="auto"/>
                    <w:bottom w:val="none" w:sz="0" w:space="0" w:color="auto"/>
                    <w:right w:val="none" w:sz="0" w:space="0" w:color="auto"/>
                  </w:divBdr>
                </w:div>
                <w:div w:id="1277567226">
                  <w:marLeft w:val="640"/>
                  <w:marRight w:val="0"/>
                  <w:marTop w:val="0"/>
                  <w:marBottom w:val="0"/>
                  <w:divBdr>
                    <w:top w:val="none" w:sz="0" w:space="0" w:color="auto"/>
                    <w:left w:val="none" w:sz="0" w:space="0" w:color="auto"/>
                    <w:bottom w:val="none" w:sz="0" w:space="0" w:color="auto"/>
                    <w:right w:val="none" w:sz="0" w:space="0" w:color="auto"/>
                  </w:divBdr>
                </w:div>
                <w:div w:id="1283220549">
                  <w:marLeft w:val="640"/>
                  <w:marRight w:val="0"/>
                  <w:marTop w:val="0"/>
                  <w:marBottom w:val="0"/>
                  <w:divBdr>
                    <w:top w:val="none" w:sz="0" w:space="0" w:color="auto"/>
                    <w:left w:val="none" w:sz="0" w:space="0" w:color="auto"/>
                    <w:bottom w:val="none" w:sz="0" w:space="0" w:color="auto"/>
                    <w:right w:val="none" w:sz="0" w:space="0" w:color="auto"/>
                  </w:divBdr>
                </w:div>
                <w:div w:id="1344818563">
                  <w:marLeft w:val="640"/>
                  <w:marRight w:val="0"/>
                  <w:marTop w:val="0"/>
                  <w:marBottom w:val="0"/>
                  <w:divBdr>
                    <w:top w:val="none" w:sz="0" w:space="0" w:color="auto"/>
                    <w:left w:val="none" w:sz="0" w:space="0" w:color="auto"/>
                    <w:bottom w:val="none" w:sz="0" w:space="0" w:color="auto"/>
                    <w:right w:val="none" w:sz="0" w:space="0" w:color="auto"/>
                  </w:divBdr>
                </w:div>
                <w:div w:id="1356346994">
                  <w:marLeft w:val="640"/>
                  <w:marRight w:val="0"/>
                  <w:marTop w:val="0"/>
                  <w:marBottom w:val="0"/>
                  <w:divBdr>
                    <w:top w:val="none" w:sz="0" w:space="0" w:color="auto"/>
                    <w:left w:val="none" w:sz="0" w:space="0" w:color="auto"/>
                    <w:bottom w:val="none" w:sz="0" w:space="0" w:color="auto"/>
                    <w:right w:val="none" w:sz="0" w:space="0" w:color="auto"/>
                  </w:divBdr>
                </w:div>
                <w:div w:id="1379471624">
                  <w:marLeft w:val="640"/>
                  <w:marRight w:val="0"/>
                  <w:marTop w:val="0"/>
                  <w:marBottom w:val="0"/>
                  <w:divBdr>
                    <w:top w:val="none" w:sz="0" w:space="0" w:color="auto"/>
                    <w:left w:val="none" w:sz="0" w:space="0" w:color="auto"/>
                    <w:bottom w:val="none" w:sz="0" w:space="0" w:color="auto"/>
                    <w:right w:val="none" w:sz="0" w:space="0" w:color="auto"/>
                  </w:divBdr>
                </w:div>
                <w:div w:id="1393653203">
                  <w:marLeft w:val="640"/>
                  <w:marRight w:val="0"/>
                  <w:marTop w:val="0"/>
                  <w:marBottom w:val="0"/>
                  <w:divBdr>
                    <w:top w:val="none" w:sz="0" w:space="0" w:color="auto"/>
                    <w:left w:val="none" w:sz="0" w:space="0" w:color="auto"/>
                    <w:bottom w:val="none" w:sz="0" w:space="0" w:color="auto"/>
                    <w:right w:val="none" w:sz="0" w:space="0" w:color="auto"/>
                  </w:divBdr>
                </w:div>
                <w:div w:id="1402288902">
                  <w:marLeft w:val="640"/>
                  <w:marRight w:val="0"/>
                  <w:marTop w:val="0"/>
                  <w:marBottom w:val="0"/>
                  <w:divBdr>
                    <w:top w:val="none" w:sz="0" w:space="0" w:color="auto"/>
                    <w:left w:val="none" w:sz="0" w:space="0" w:color="auto"/>
                    <w:bottom w:val="none" w:sz="0" w:space="0" w:color="auto"/>
                    <w:right w:val="none" w:sz="0" w:space="0" w:color="auto"/>
                  </w:divBdr>
                </w:div>
                <w:div w:id="1422213532">
                  <w:marLeft w:val="640"/>
                  <w:marRight w:val="0"/>
                  <w:marTop w:val="0"/>
                  <w:marBottom w:val="0"/>
                  <w:divBdr>
                    <w:top w:val="none" w:sz="0" w:space="0" w:color="auto"/>
                    <w:left w:val="none" w:sz="0" w:space="0" w:color="auto"/>
                    <w:bottom w:val="none" w:sz="0" w:space="0" w:color="auto"/>
                    <w:right w:val="none" w:sz="0" w:space="0" w:color="auto"/>
                  </w:divBdr>
                </w:div>
                <w:div w:id="1425540412">
                  <w:marLeft w:val="640"/>
                  <w:marRight w:val="0"/>
                  <w:marTop w:val="0"/>
                  <w:marBottom w:val="0"/>
                  <w:divBdr>
                    <w:top w:val="none" w:sz="0" w:space="0" w:color="auto"/>
                    <w:left w:val="none" w:sz="0" w:space="0" w:color="auto"/>
                    <w:bottom w:val="none" w:sz="0" w:space="0" w:color="auto"/>
                    <w:right w:val="none" w:sz="0" w:space="0" w:color="auto"/>
                  </w:divBdr>
                </w:div>
                <w:div w:id="1585531834">
                  <w:marLeft w:val="640"/>
                  <w:marRight w:val="0"/>
                  <w:marTop w:val="0"/>
                  <w:marBottom w:val="0"/>
                  <w:divBdr>
                    <w:top w:val="none" w:sz="0" w:space="0" w:color="auto"/>
                    <w:left w:val="none" w:sz="0" w:space="0" w:color="auto"/>
                    <w:bottom w:val="none" w:sz="0" w:space="0" w:color="auto"/>
                    <w:right w:val="none" w:sz="0" w:space="0" w:color="auto"/>
                  </w:divBdr>
                </w:div>
                <w:div w:id="1738939516">
                  <w:marLeft w:val="640"/>
                  <w:marRight w:val="0"/>
                  <w:marTop w:val="0"/>
                  <w:marBottom w:val="0"/>
                  <w:divBdr>
                    <w:top w:val="none" w:sz="0" w:space="0" w:color="auto"/>
                    <w:left w:val="none" w:sz="0" w:space="0" w:color="auto"/>
                    <w:bottom w:val="none" w:sz="0" w:space="0" w:color="auto"/>
                    <w:right w:val="none" w:sz="0" w:space="0" w:color="auto"/>
                  </w:divBdr>
                </w:div>
                <w:div w:id="1753434441">
                  <w:marLeft w:val="640"/>
                  <w:marRight w:val="0"/>
                  <w:marTop w:val="0"/>
                  <w:marBottom w:val="0"/>
                  <w:divBdr>
                    <w:top w:val="none" w:sz="0" w:space="0" w:color="auto"/>
                    <w:left w:val="none" w:sz="0" w:space="0" w:color="auto"/>
                    <w:bottom w:val="none" w:sz="0" w:space="0" w:color="auto"/>
                    <w:right w:val="none" w:sz="0" w:space="0" w:color="auto"/>
                  </w:divBdr>
                </w:div>
                <w:div w:id="1863397444">
                  <w:marLeft w:val="640"/>
                  <w:marRight w:val="0"/>
                  <w:marTop w:val="0"/>
                  <w:marBottom w:val="0"/>
                  <w:divBdr>
                    <w:top w:val="none" w:sz="0" w:space="0" w:color="auto"/>
                    <w:left w:val="none" w:sz="0" w:space="0" w:color="auto"/>
                    <w:bottom w:val="none" w:sz="0" w:space="0" w:color="auto"/>
                    <w:right w:val="none" w:sz="0" w:space="0" w:color="auto"/>
                  </w:divBdr>
                </w:div>
                <w:div w:id="1876111531">
                  <w:marLeft w:val="640"/>
                  <w:marRight w:val="0"/>
                  <w:marTop w:val="0"/>
                  <w:marBottom w:val="0"/>
                  <w:divBdr>
                    <w:top w:val="none" w:sz="0" w:space="0" w:color="auto"/>
                    <w:left w:val="none" w:sz="0" w:space="0" w:color="auto"/>
                    <w:bottom w:val="none" w:sz="0" w:space="0" w:color="auto"/>
                    <w:right w:val="none" w:sz="0" w:space="0" w:color="auto"/>
                  </w:divBdr>
                </w:div>
                <w:div w:id="1893691424">
                  <w:marLeft w:val="640"/>
                  <w:marRight w:val="0"/>
                  <w:marTop w:val="0"/>
                  <w:marBottom w:val="0"/>
                  <w:divBdr>
                    <w:top w:val="none" w:sz="0" w:space="0" w:color="auto"/>
                    <w:left w:val="none" w:sz="0" w:space="0" w:color="auto"/>
                    <w:bottom w:val="none" w:sz="0" w:space="0" w:color="auto"/>
                    <w:right w:val="none" w:sz="0" w:space="0" w:color="auto"/>
                  </w:divBdr>
                </w:div>
                <w:div w:id="1927958962">
                  <w:marLeft w:val="640"/>
                  <w:marRight w:val="0"/>
                  <w:marTop w:val="0"/>
                  <w:marBottom w:val="0"/>
                  <w:divBdr>
                    <w:top w:val="none" w:sz="0" w:space="0" w:color="auto"/>
                    <w:left w:val="none" w:sz="0" w:space="0" w:color="auto"/>
                    <w:bottom w:val="none" w:sz="0" w:space="0" w:color="auto"/>
                    <w:right w:val="none" w:sz="0" w:space="0" w:color="auto"/>
                  </w:divBdr>
                </w:div>
                <w:div w:id="1983844397">
                  <w:marLeft w:val="640"/>
                  <w:marRight w:val="0"/>
                  <w:marTop w:val="0"/>
                  <w:marBottom w:val="0"/>
                  <w:divBdr>
                    <w:top w:val="none" w:sz="0" w:space="0" w:color="auto"/>
                    <w:left w:val="none" w:sz="0" w:space="0" w:color="auto"/>
                    <w:bottom w:val="none" w:sz="0" w:space="0" w:color="auto"/>
                    <w:right w:val="none" w:sz="0" w:space="0" w:color="auto"/>
                  </w:divBdr>
                </w:div>
                <w:div w:id="2038457731">
                  <w:marLeft w:val="640"/>
                  <w:marRight w:val="0"/>
                  <w:marTop w:val="0"/>
                  <w:marBottom w:val="0"/>
                  <w:divBdr>
                    <w:top w:val="none" w:sz="0" w:space="0" w:color="auto"/>
                    <w:left w:val="none" w:sz="0" w:space="0" w:color="auto"/>
                    <w:bottom w:val="none" w:sz="0" w:space="0" w:color="auto"/>
                    <w:right w:val="none" w:sz="0" w:space="0" w:color="auto"/>
                  </w:divBdr>
                </w:div>
                <w:div w:id="2042584900">
                  <w:marLeft w:val="640"/>
                  <w:marRight w:val="0"/>
                  <w:marTop w:val="0"/>
                  <w:marBottom w:val="0"/>
                  <w:divBdr>
                    <w:top w:val="none" w:sz="0" w:space="0" w:color="auto"/>
                    <w:left w:val="none" w:sz="0" w:space="0" w:color="auto"/>
                    <w:bottom w:val="none" w:sz="0" w:space="0" w:color="auto"/>
                    <w:right w:val="none" w:sz="0" w:space="0" w:color="auto"/>
                  </w:divBdr>
                </w:div>
                <w:div w:id="2086491046">
                  <w:marLeft w:val="640"/>
                  <w:marRight w:val="0"/>
                  <w:marTop w:val="0"/>
                  <w:marBottom w:val="0"/>
                  <w:divBdr>
                    <w:top w:val="none" w:sz="0" w:space="0" w:color="auto"/>
                    <w:left w:val="none" w:sz="0" w:space="0" w:color="auto"/>
                    <w:bottom w:val="none" w:sz="0" w:space="0" w:color="auto"/>
                    <w:right w:val="none" w:sz="0" w:space="0" w:color="auto"/>
                  </w:divBdr>
                </w:div>
                <w:div w:id="2091268032">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998915162">
          <w:marLeft w:val="640"/>
          <w:marRight w:val="0"/>
          <w:marTop w:val="0"/>
          <w:marBottom w:val="0"/>
          <w:divBdr>
            <w:top w:val="none" w:sz="0" w:space="0" w:color="auto"/>
            <w:left w:val="none" w:sz="0" w:space="0" w:color="auto"/>
            <w:bottom w:val="none" w:sz="0" w:space="0" w:color="auto"/>
            <w:right w:val="none" w:sz="0" w:space="0" w:color="auto"/>
          </w:divBdr>
        </w:div>
        <w:div w:id="2013873960">
          <w:marLeft w:val="640"/>
          <w:marRight w:val="0"/>
          <w:marTop w:val="0"/>
          <w:marBottom w:val="0"/>
          <w:divBdr>
            <w:top w:val="none" w:sz="0" w:space="0" w:color="auto"/>
            <w:left w:val="none" w:sz="0" w:space="0" w:color="auto"/>
            <w:bottom w:val="none" w:sz="0" w:space="0" w:color="auto"/>
            <w:right w:val="none" w:sz="0" w:space="0" w:color="auto"/>
          </w:divBdr>
        </w:div>
        <w:div w:id="2021463594">
          <w:marLeft w:val="640"/>
          <w:marRight w:val="0"/>
          <w:marTop w:val="0"/>
          <w:marBottom w:val="0"/>
          <w:divBdr>
            <w:top w:val="none" w:sz="0" w:space="0" w:color="auto"/>
            <w:left w:val="none" w:sz="0" w:space="0" w:color="auto"/>
            <w:bottom w:val="none" w:sz="0" w:space="0" w:color="auto"/>
            <w:right w:val="none" w:sz="0" w:space="0" w:color="auto"/>
          </w:divBdr>
        </w:div>
        <w:div w:id="2132087808">
          <w:marLeft w:val="640"/>
          <w:marRight w:val="0"/>
          <w:marTop w:val="0"/>
          <w:marBottom w:val="0"/>
          <w:divBdr>
            <w:top w:val="none" w:sz="0" w:space="0" w:color="auto"/>
            <w:left w:val="none" w:sz="0" w:space="0" w:color="auto"/>
            <w:bottom w:val="none" w:sz="0" w:space="0" w:color="auto"/>
            <w:right w:val="none" w:sz="0" w:space="0" w:color="auto"/>
          </w:divBdr>
        </w:div>
      </w:divsChild>
    </w:div>
    <w:div w:id="890195117">
      <w:bodyDiv w:val="1"/>
      <w:marLeft w:val="0"/>
      <w:marRight w:val="0"/>
      <w:marTop w:val="0"/>
      <w:marBottom w:val="0"/>
      <w:divBdr>
        <w:top w:val="none" w:sz="0" w:space="0" w:color="auto"/>
        <w:left w:val="none" w:sz="0" w:space="0" w:color="auto"/>
        <w:bottom w:val="none" w:sz="0" w:space="0" w:color="auto"/>
        <w:right w:val="none" w:sz="0" w:space="0" w:color="auto"/>
      </w:divBdr>
      <w:divsChild>
        <w:div w:id="55664458">
          <w:marLeft w:val="640"/>
          <w:marRight w:val="0"/>
          <w:marTop w:val="0"/>
          <w:marBottom w:val="0"/>
          <w:divBdr>
            <w:top w:val="none" w:sz="0" w:space="0" w:color="auto"/>
            <w:left w:val="none" w:sz="0" w:space="0" w:color="auto"/>
            <w:bottom w:val="none" w:sz="0" w:space="0" w:color="auto"/>
            <w:right w:val="none" w:sz="0" w:space="0" w:color="auto"/>
          </w:divBdr>
        </w:div>
        <w:div w:id="264271566">
          <w:marLeft w:val="640"/>
          <w:marRight w:val="0"/>
          <w:marTop w:val="0"/>
          <w:marBottom w:val="0"/>
          <w:divBdr>
            <w:top w:val="none" w:sz="0" w:space="0" w:color="auto"/>
            <w:left w:val="none" w:sz="0" w:space="0" w:color="auto"/>
            <w:bottom w:val="none" w:sz="0" w:space="0" w:color="auto"/>
            <w:right w:val="none" w:sz="0" w:space="0" w:color="auto"/>
          </w:divBdr>
        </w:div>
        <w:div w:id="379937366">
          <w:marLeft w:val="640"/>
          <w:marRight w:val="0"/>
          <w:marTop w:val="0"/>
          <w:marBottom w:val="0"/>
          <w:divBdr>
            <w:top w:val="none" w:sz="0" w:space="0" w:color="auto"/>
            <w:left w:val="none" w:sz="0" w:space="0" w:color="auto"/>
            <w:bottom w:val="none" w:sz="0" w:space="0" w:color="auto"/>
            <w:right w:val="none" w:sz="0" w:space="0" w:color="auto"/>
          </w:divBdr>
        </w:div>
        <w:div w:id="568151392">
          <w:marLeft w:val="640"/>
          <w:marRight w:val="0"/>
          <w:marTop w:val="0"/>
          <w:marBottom w:val="0"/>
          <w:divBdr>
            <w:top w:val="none" w:sz="0" w:space="0" w:color="auto"/>
            <w:left w:val="none" w:sz="0" w:space="0" w:color="auto"/>
            <w:bottom w:val="none" w:sz="0" w:space="0" w:color="auto"/>
            <w:right w:val="none" w:sz="0" w:space="0" w:color="auto"/>
          </w:divBdr>
        </w:div>
        <w:div w:id="909073202">
          <w:marLeft w:val="640"/>
          <w:marRight w:val="0"/>
          <w:marTop w:val="0"/>
          <w:marBottom w:val="0"/>
          <w:divBdr>
            <w:top w:val="none" w:sz="0" w:space="0" w:color="auto"/>
            <w:left w:val="none" w:sz="0" w:space="0" w:color="auto"/>
            <w:bottom w:val="none" w:sz="0" w:space="0" w:color="auto"/>
            <w:right w:val="none" w:sz="0" w:space="0" w:color="auto"/>
          </w:divBdr>
        </w:div>
        <w:div w:id="933829599">
          <w:marLeft w:val="640"/>
          <w:marRight w:val="0"/>
          <w:marTop w:val="0"/>
          <w:marBottom w:val="0"/>
          <w:divBdr>
            <w:top w:val="none" w:sz="0" w:space="0" w:color="auto"/>
            <w:left w:val="none" w:sz="0" w:space="0" w:color="auto"/>
            <w:bottom w:val="none" w:sz="0" w:space="0" w:color="auto"/>
            <w:right w:val="none" w:sz="0" w:space="0" w:color="auto"/>
          </w:divBdr>
        </w:div>
        <w:div w:id="970328950">
          <w:marLeft w:val="640"/>
          <w:marRight w:val="0"/>
          <w:marTop w:val="0"/>
          <w:marBottom w:val="0"/>
          <w:divBdr>
            <w:top w:val="none" w:sz="0" w:space="0" w:color="auto"/>
            <w:left w:val="none" w:sz="0" w:space="0" w:color="auto"/>
            <w:bottom w:val="none" w:sz="0" w:space="0" w:color="auto"/>
            <w:right w:val="none" w:sz="0" w:space="0" w:color="auto"/>
          </w:divBdr>
        </w:div>
        <w:div w:id="1066368972">
          <w:marLeft w:val="640"/>
          <w:marRight w:val="0"/>
          <w:marTop w:val="0"/>
          <w:marBottom w:val="0"/>
          <w:divBdr>
            <w:top w:val="none" w:sz="0" w:space="0" w:color="auto"/>
            <w:left w:val="none" w:sz="0" w:space="0" w:color="auto"/>
            <w:bottom w:val="none" w:sz="0" w:space="0" w:color="auto"/>
            <w:right w:val="none" w:sz="0" w:space="0" w:color="auto"/>
          </w:divBdr>
        </w:div>
        <w:div w:id="1202015056">
          <w:marLeft w:val="640"/>
          <w:marRight w:val="0"/>
          <w:marTop w:val="0"/>
          <w:marBottom w:val="0"/>
          <w:divBdr>
            <w:top w:val="none" w:sz="0" w:space="0" w:color="auto"/>
            <w:left w:val="none" w:sz="0" w:space="0" w:color="auto"/>
            <w:bottom w:val="none" w:sz="0" w:space="0" w:color="auto"/>
            <w:right w:val="none" w:sz="0" w:space="0" w:color="auto"/>
          </w:divBdr>
        </w:div>
        <w:div w:id="1213687650">
          <w:marLeft w:val="640"/>
          <w:marRight w:val="0"/>
          <w:marTop w:val="0"/>
          <w:marBottom w:val="0"/>
          <w:divBdr>
            <w:top w:val="none" w:sz="0" w:space="0" w:color="auto"/>
            <w:left w:val="none" w:sz="0" w:space="0" w:color="auto"/>
            <w:bottom w:val="none" w:sz="0" w:space="0" w:color="auto"/>
            <w:right w:val="none" w:sz="0" w:space="0" w:color="auto"/>
          </w:divBdr>
        </w:div>
        <w:div w:id="1371610604">
          <w:marLeft w:val="640"/>
          <w:marRight w:val="0"/>
          <w:marTop w:val="0"/>
          <w:marBottom w:val="0"/>
          <w:divBdr>
            <w:top w:val="none" w:sz="0" w:space="0" w:color="auto"/>
            <w:left w:val="none" w:sz="0" w:space="0" w:color="auto"/>
            <w:bottom w:val="none" w:sz="0" w:space="0" w:color="auto"/>
            <w:right w:val="none" w:sz="0" w:space="0" w:color="auto"/>
          </w:divBdr>
        </w:div>
        <w:div w:id="1432630716">
          <w:marLeft w:val="640"/>
          <w:marRight w:val="0"/>
          <w:marTop w:val="0"/>
          <w:marBottom w:val="0"/>
          <w:divBdr>
            <w:top w:val="none" w:sz="0" w:space="0" w:color="auto"/>
            <w:left w:val="none" w:sz="0" w:space="0" w:color="auto"/>
            <w:bottom w:val="none" w:sz="0" w:space="0" w:color="auto"/>
            <w:right w:val="none" w:sz="0" w:space="0" w:color="auto"/>
          </w:divBdr>
        </w:div>
        <w:div w:id="1525703245">
          <w:marLeft w:val="640"/>
          <w:marRight w:val="0"/>
          <w:marTop w:val="0"/>
          <w:marBottom w:val="0"/>
          <w:divBdr>
            <w:top w:val="none" w:sz="0" w:space="0" w:color="auto"/>
            <w:left w:val="none" w:sz="0" w:space="0" w:color="auto"/>
            <w:bottom w:val="none" w:sz="0" w:space="0" w:color="auto"/>
            <w:right w:val="none" w:sz="0" w:space="0" w:color="auto"/>
          </w:divBdr>
        </w:div>
        <w:div w:id="1630939400">
          <w:marLeft w:val="640"/>
          <w:marRight w:val="0"/>
          <w:marTop w:val="0"/>
          <w:marBottom w:val="0"/>
          <w:divBdr>
            <w:top w:val="none" w:sz="0" w:space="0" w:color="auto"/>
            <w:left w:val="none" w:sz="0" w:space="0" w:color="auto"/>
            <w:bottom w:val="none" w:sz="0" w:space="0" w:color="auto"/>
            <w:right w:val="none" w:sz="0" w:space="0" w:color="auto"/>
          </w:divBdr>
        </w:div>
        <w:div w:id="1821771706">
          <w:marLeft w:val="640"/>
          <w:marRight w:val="0"/>
          <w:marTop w:val="0"/>
          <w:marBottom w:val="0"/>
          <w:divBdr>
            <w:top w:val="none" w:sz="0" w:space="0" w:color="auto"/>
            <w:left w:val="none" w:sz="0" w:space="0" w:color="auto"/>
            <w:bottom w:val="none" w:sz="0" w:space="0" w:color="auto"/>
            <w:right w:val="none" w:sz="0" w:space="0" w:color="auto"/>
          </w:divBdr>
        </w:div>
        <w:div w:id="1883403944">
          <w:marLeft w:val="640"/>
          <w:marRight w:val="0"/>
          <w:marTop w:val="0"/>
          <w:marBottom w:val="0"/>
          <w:divBdr>
            <w:top w:val="none" w:sz="0" w:space="0" w:color="auto"/>
            <w:left w:val="none" w:sz="0" w:space="0" w:color="auto"/>
            <w:bottom w:val="none" w:sz="0" w:space="0" w:color="auto"/>
            <w:right w:val="none" w:sz="0" w:space="0" w:color="auto"/>
          </w:divBdr>
        </w:div>
        <w:div w:id="1887060834">
          <w:marLeft w:val="640"/>
          <w:marRight w:val="0"/>
          <w:marTop w:val="0"/>
          <w:marBottom w:val="0"/>
          <w:divBdr>
            <w:top w:val="none" w:sz="0" w:space="0" w:color="auto"/>
            <w:left w:val="none" w:sz="0" w:space="0" w:color="auto"/>
            <w:bottom w:val="none" w:sz="0" w:space="0" w:color="auto"/>
            <w:right w:val="none" w:sz="0" w:space="0" w:color="auto"/>
          </w:divBdr>
        </w:div>
        <w:div w:id="2001225138">
          <w:marLeft w:val="640"/>
          <w:marRight w:val="0"/>
          <w:marTop w:val="0"/>
          <w:marBottom w:val="0"/>
          <w:divBdr>
            <w:top w:val="none" w:sz="0" w:space="0" w:color="auto"/>
            <w:left w:val="none" w:sz="0" w:space="0" w:color="auto"/>
            <w:bottom w:val="none" w:sz="0" w:space="0" w:color="auto"/>
            <w:right w:val="none" w:sz="0" w:space="0" w:color="auto"/>
          </w:divBdr>
        </w:div>
      </w:divsChild>
    </w:div>
    <w:div w:id="891773724">
      <w:bodyDiv w:val="1"/>
      <w:marLeft w:val="0"/>
      <w:marRight w:val="0"/>
      <w:marTop w:val="0"/>
      <w:marBottom w:val="0"/>
      <w:divBdr>
        <w:top w:val="none" w:sz="0" w:space="0" w:color="auto"/>
        <w:left w:val="none" w:sz="0" w:space="0" w:color="auto"/>
        <w:bottom w:val="none" w:sz="0" w:space="0" w:color="auto"/>
        <w:right w:val="none" w:sz="0" w:space="0" w:color="auto"/>
      </w:divBdr>
      <w:divsChild>
        <w:div w:id="41372605">
          <w:marLeft w:val="640"/>
          <w:marRight w:val="0"/>
          <w:marTop w:val="0"/>
          <w:marBottom w:val="0"/>
          <w:divBdr>
            <w:top w:val="none" w:sz="0" w:space="0" w:color="auto"/>
            <w:left w:val="none" w:sz="0" w:space="0" w:color="auto"/>
            <w:bottom w:val="none" w:sz="0" w:space="0" w:color="auto"/>
            <w:right w:val="none" w:sz="0" w:space="0" w:color="auto"/>
          </w:divBdr>
        </w:div>
        <w:div w:id="95297057">
          <w:marLeft w:val="640"/>
          <w:marRight w:val="0"/>
          <w:marTop w:val="0"/>
          <w:marBottom w:val="0"/>
          <w:divBdr>
            <w:top w:val="none" w:sz="0" w:space="0" w:color="auto"/>
            <w:left w:val="none" w:sz="0" w:space="0" w:color="auto"/>
            <w:bottom w:val="none" w:sz="0" w:space="0" w:color="auto"/>
            <w:right w:val="none" w:sz="0" w:space="0" w:color="auto"/>
          </w:divBdr>
        </w:div>
        <w:div w:id="98448266">
          <w:marLeft w:val="640"/>
          <w:marRight w:val="0"/>
          <w:marTop w:val="0"/>
          <w:marBottom w:val="0"/>
          <w:divBdr>
            <w:top w:val="none" w:sz="0" w:space="0" w:color="auto"/>
            <w:left w:val="none" w:sz="0" w:space="0" w:color="auto"/>
            <w:bottom w:val="none" w:sz="0" w:space="0" w:color="auto"/>
            <w:right w:val="none" w:sz="0" w:space="0" w:color="auto"/>
          </w:divBdr>
        </w:div>
        <w:div w:id="198706097">
          <w:marLeft w:val="640"/>
          <w:marRight w:val="0"/>
          <w:marTop w:val="0"/>
          <w:marBottom w:val="0"/>
          <w:divBdr>
            <w:top w:val="none" w:sz="0" w:space="0" w:color="auto"/>
            <w:left w:val="none" w:sz="0" w:space="0" w:color="auto"/>
            <w:bottom w:val="none" w:sz="0" w:space="0" w:color="auto"/>
            <w:right w:val="none" w:sz="0" w:space="0" w:color="auto"/>
          </w:divBdr>
        </w:div>
        <w:div w:id="238833599">
          <w:marLeft w:val="640"/>
          <w:marRight w:val="0"/>
          <w:marTop w:val="0"/>
          <w:marBottom w:val="0"/>
          <w:divBdr>
            <w:top w:val="none" w:sz="0" w:space="0" w:color="auto"/>
            <w:left w:val="none" w:sz="0" w:space="0" w:color="auto"/>
            <w:bottom w:val="none" w:sz="0" w:space="0" w:color="auto"/>
            <w:right w:val="none" w:sz="0" w:space="0" w:color="auto"/>
          </w:divBdr>
        </w:div>
        <w:div w:id="472910353">
          <w:marLeft w:val="640"/>
          <w:marRight w:val="0"/>
          <w:marTop w:val="0"/>
          <w:marBottom w:val="0"/>
          <w:divBdr>
            <w:top w:val="none" w:sz="0" w:space="0" w:color="auto"/>
            <w:left w:val="none" w:sz="0" w:space="0" w:color="auto"/>
            <w:bottom w:val="none" w:sz="0" w:space="0" w:color="auto"/>
            <w:right w:val="none" w:sz="0" w:space="0" w:color="auto"/>
          </w:divBdr>
        </w:div>
        <w:div w:id="506404132">
          <w:marLeft w:val="640"/>
          <w:marRight w:val="0"/>
          <w:marTop w:val="0"/>
          <w:marBottom w:val="0"/>
          <w:divBdr>
            <w:top w:val="none" w:sz="0" w:space="0" w:color="auto"/>
            <w:left w:val="none" w:sz="0" w:space="0" w:color="auto"/>
            <w:bottom w:val="none" w:sz="0" w:space="0" w:color="auto"/>
            <w:right w:val="none" w:sz="0" w:space="0" w:color="auto"/>
          </w:divBdr>
        </w:div>
        <w:div w:id="564148505">
          <w:marLeft w:val="640"/>
          <w:marRight w:val="0"/>
          <w:marTop w:val="0"/>
          <w:marBottom w:val="0"/>
          <w:divBdr>
            <w:top w:val="none" w:sz="0" w:space="0" w:color="auto"/>
            <w:left w:val="none" w:sz="0" w:space="0" w:color="auto"/>
            <w:bottom w:val="none" w:sz="0" w:space="0" w:color="auto"/>
            <w:right w:val="none" w:sz="0" w:space="0" w:color="auto"/>
          </w:divBdr>
        </w:div>
        <w:div w:id="603926276">
          <w:marLeft w:val="640"/>
          <w:marRight w:val="0"/>
          <w:marTop w:val="0"/>
          <w:marBottom w:val="0"/>
          <w:divBdr>
            <w:top w:val="none" w:sz="0" w:space="0" w:color="auto"/>
            <w:left w:val="none" w:sz="0" w:space="0" w:color="auto"/>
            <w:bottom w:val="none" w:sz="0" w:space="0" w:color="auto"/>
            <w:right w:val="none" w:sz="0" w:space="0" w:color="auto"/>
          </w:divBdr>
        </w:div>
        <w:div w:id="855728313">
          <w:marLeft w:val="640"/>
          <w:marRight w:val="0"/>
          <w:marTop w:val="0"/>
          <w:marBottom w:val="0"/>
          <w:divBdr>
            <w:top w:val="none" w:sz="0" w:space="0" w:color="auto"/>
            <w:left w:val="none" w:sz="0" w:space="0" w:color="auto"/>
            <w:bottom w:val="none" w:sz="0" w:space="0" w:color="auto"/>
            <w:right w:val="none" w:sz="0" w:space="0" w:color="auto"/>
          </w:divBdr>
        </w:div>
        <w:div w:id="1013922186">
          <w:marLeft w:val="640"/>
          <w:marRight w:val="0"/>
          <w:marTop w:val="0"/>
          <w:marBottom w:val="0"/>
          <w:divBdr>
            <w:top w:val="none" w:sz="0" w:space="0" w:color="auto"/>
            <w:left w:val="none" w:sz="0" w:space="0" w:color="auto"/>
            <w:bottom w:val="none" w:sz="0" w:space="0" w:color="auto"/>
            <w:right w:val="none" w:sz="0" w:space="0" w:color="auto"/>
          </w:divBdr>
        </w:div>
        <w:div w:id="1090080479">
          <w:marLeft w:val="640"/>
          <w:marRight w:val="0"/>
          <w:marTop w:val="0"/>
          <w:marBottom w:val="0"/>
          <w:divBdr>
            <w:top w:val="none" w:sz="0" w:space="0" w:color="auto"/>
            <w:left w:val="none" w:sz="0" w:space="0" w:color="auto"/>
            <w:bottom w:val="none" w:sz="0" w:space="0" w:color="auto"/>
            <w:right w:val="none" w:sz="0" w:space="0" w:color="auto"/>
          </w:divBdr>
        </w:div>
        <w:div w:id="1107428773">
          <w:marLeft w:val="640"/>
          <w:marRight w:val="0"/>
          <w:marTop w:val="0"/>
          <w:marBottom w:val="0"/>
          <w:divBdr>
            <w:top w:val="none" w:sz="0" w:space="0" w:color="auto"/>
            <w:left w:val="none" w:sz="0" w:space="0" w:color="auto"/>
            <w:bottom w:val="none" w:sz="0" w:space="0" w:color="auto"/>
            <w:right w:val="none" w:sz="0" w:space="0" w:color="auto"/>
          </w:divBdr>
        </w:div>
        <w:div w:id="1224373663">
          <w:marLeft w:val="640"/>
          <w:marRight w:val="0"/>
          <w:marTop w:val="0"/>
          <w:marBottom w:val="0"/>
          <w:divBdr>
            <w:top w:val="none" w:sz="0" w:space="0" w:color="auto"/>
            <w:left w:val="none" w:sz="0" w:space="0" w:color="auto"/>
            <w:bottom w:val="none" w:sz="0" w:space="0" w:color="auto"/>
            <w:right w:val="none" w:sz="0" w:space="0" w:color="auto"/>
          </w:divBdr>
        </w:div>
        <w:div w:id="1233543410">
          <w:marLeft w:val="640"/>
          <w:marRight w:val="0"/>
          <w:marTop w:val="0"/>
          <w:marBottom w:val="0"/>
          <w:divBdr>
            <w:top w:val="none" w:sz="0" w:space="0" w:color="auto"/>
            <w:left w:val="none" w:sz="0" w:space="0" w:color="auto"/>
            <w:bottom w:val="none" w:sz="0" w:space="0" w:color="auto"/>
            <w:right w:val="none" w:sz="0" w:space="0" w:color="auto"/>
          </w:divBdr>
        </w:div>
        <w:div w:id="1286110029">
          <w:marLeft w:val="640"/>
          <w:marRight w:val="0"/>
          <w:marTop w:val="0"/>
          <w:marBottom w:val="0"/>
          <w:divBdr>
            <w:top w:val="none" w:sz="0" w:space="0" w:color="auto"/>
            <w:left w:val="none" w:sz="0" w:space="0" w:color="auto"/>
            <w:bottom w:val="none" w:sz="0" w:space="0" w:color="auto"/>
            <w:right w:val="none" w:sz="0" w:space="0" w:color="auto"/>
          </w:divBdr>
        </w:div>
        <w:div w:id="1387800047">
          <w:marLeft w:val="640"/>
          <w:marRight w:val="0"/>
          <w:marTop w:val="0"/>
          <w:marBottom w:val="0"/>
          <w:divBdr>
            <w:top w:val="none" w:sz="0" w:space="0" w:color="auto"/>
            <w:left w:val="none" w:sz="0" w:space="0" w:color="auto"/>
            <w:bottom w:val="none" w:sz="0" w:space="0" w:color="auto"/>
            <w:right w:val="none" w:sz="0" w:space="0" w:color="auto"/>
          </w:divBdr>
        </w:div>
        <w:div w:id="1442994403">
          <w:marLeft w:val="640"/>
          <w:marRight w:val="0"/>
          <w:marTop w:val="0"/>
          <w:marBottom w:val="0"/>
          <w:divBdr>
            <w:top w:val="none" w:sz="0" w:space="0" w:color="auto"/>
            <w:left w:val="none" w:sz="0" w:space="0" w:color="auto"/>
            <w:bottom w:val="none" w:sz="0" w:space="0" w:color="auto"/>
            <w:right w:val="none" w:sz="0" w:space="0" w:color="auto"/>
          </w:divBdr>
        </w:div>
        <w:div w:id="1726025334">
          <w:marLeft w:val="640"/>
          <w:marRight w:val="0"/>
          <w:marTop w:val="0"/>
          <w:marBottom w:val="0"/>
          <w:divBdr>
            <w:top w:val="none" w:sz="0" w:space="0" w:color="auto"/>
            <w:left w:val="none" w:sz="0" w:space="0" w:color="auto"/>
            <w:bottom w:val="none" w:sz="0" w:space="0" w:color="auto"/>
            <w:right w:val="none" w:sz="0" w:space="0" w:color="auto"/>
          </w:divBdr>
        </w:div>
        <w:div w:id="1754862704">
          <w:marLeft w:val="640"/>
          <w:marRight w:val="0"/>
          <w:marTop w:val="0"/>
          <w:marBottom w:val="0"/>
          <w:divBdr>
            <w:top w:val="none" w:sz="0" w:space="0" w:color="auto"/>
            <w:left w:val="none" w:sz="0" w:space="0" w:color="auto"/>
            <w:bottom w:val="none" w:sz="0" w:space="0" w:color="auto"/>
            <w:right w:val="none" w:sz="0" w:space="0" w:color="auto"/>
          </w:divBdr>
        </w:div>
        <w:div w:id="1814256114">
          <w:marLeft w:val="640"/>
          <w:marRight w:val="0"/>
          <w:marTop w:val="0"/>
          <w:marBottom w:val="0"/>
          <w:divBdr>
            <w:top w:val="none" w:sz="0" w:space="0" w:color="auto"/>
            <w:left w:val="none" w:sz="0" w:space="0" w:color="auto"/>
            <w:bottom w:val="none" w:sz="0" w:space="0" w:color="auto"/>
            <w:right w:val="none" w:sz="0" w:space="0" w:color="auto"/>
          </w:divBdr>
        </w:div>
        <w:div w:id="2140108639">
          <w:marLeft w:val="640"/>
          <w:marRight w:val="0"/>
          <w:marTop w:val="0"/>
          <w:marBottom w:val="0"/>
          <w:divBdr>
            <w:top w:val="none" w:sz="0" w:space="0" w:color="auto"/>
            <w:left w:val="none" w:sz="0" w:space="0" w:color="auto"/>
            <w:bottom w:val="none" w:sz="0" w:space="0" w:color="auto"/>
            <w:right w:val="none" w:sz="0" w:space="0" w:color="auto"/>
          </w:divBdr>
        </w:div>
      </w:divsChild>
    </w:div>
    <w:div w:id="903102209">
      <w:bodyDiv w:val="1"/>
      <w:marLeft w:val="0"/>
      <w:marRight w:val="0"/>
      <w:marTop w:val="0"/>
      <w:marBottom w:val="0"/>
      <w:divBdr>
        <w:top w:val="none" w:sz="0" w:space="0" w:color="auto"/>
        <w:left w:val="none" w:sz="0" w:space="0" w:color="auto"/>
        <w:bottom w:val="none" w:sz="0" w:space="0" w:color="auto"/>
        <w:right w:val="none" w:sz="0" w:space="0" w:color="auto"/>
      </w:divBdr>
      <w:divsChild>
        <w:div w:id="75632066">
          <w:marLeft w:val="640"/>
          <w:marRight w:val="0"/>
          <w:marTop w:val="0"/>
          <w:marBottom w:val="0"/>
          <w:divBdr>
            <w:top w:val="none" w:sz="0" w:space="0" w:color="auto"/>
            <w:left w:val="none" w:sz="0" w:space="0" w:color="auto"/>
            <w:bottom w:val="none" w:sz="0" w:space="0" w:color="auto"/>
            <w:right w:val="none" w:sz="0" w:space="0" w:color="auto"/>
          </w:divBdr>
        </w:div>
        <w:div w:id="167521126">
          <w:marLeft w:val="640"/>
          <w:marRight w:val="0"/>
          <w:marTop w:val="0"/>
          <w:marBottom w:val="0"/>
          <w:divBdr>
            <w:top w:val="none" w:sz="0" w:space="0" w:color="auto"/>
            <w:left w:val="none" w:sz="0" w:space="0" w:color="auto"/>
            <w:bottom w:val="none" w:sz="0" w:space="0" w:color="auto"/>
            <w:right w:val="none" w:sz="0" w:space="0" w:color="auto"/>
          </w:divBdr>
        </w:div>
        <w:div w:id="193733511">
          <w:marLeft w:val="640"/>
          <w:marRight w:val="0"/>
          <w:marTop w:val="0"/>
          <w:marBottom w:val="0"/>
          <w:divBdr>
            <w:top w:val="none" w:sz="0" w:space="0" w:color="auto"/>
            <w:left w:val="none" w:sz="0" w:space="0" w:color="auto"/>
            <w:bottom w:val="none" w:sz="0" w:space="0" w:color="auto"/>
            <w:right w:val="none" w:sz="0" w:space="0" w:color="auto"/>
          </w:divBdr>
        </w:div>
        <w:div w:id="197088182">
          <w:marLeft w:val="640"/>
          <w:marRight w:val="0"/>
          <w:marTop w:val="0"/>
          <w:marBottom w:val="0"/>
          <w:divBdr>
            <w:top w:val="none" w:sz="0" w:space="0" w:color="auto"/>
            <w:left w:val="none" w:sz="0" w:space="0" w:color="auto"/>
            <w:bottom w:val="none" w:sz="0" w:space="0" w:color="auto"/>
            <w:right w:val="none" w:sz="0" w:space="0" w:color="auto"/>
          </w:divBdr>
        </w:div>
        <w:div w:id="237205907">
          <w:marLeft w:val="640"/>
          <w:marRight w:val="0"/>
          <w:marTop w:val="0"/>
          <w:marBottom w:val="0"/>
          <w:divBdr>
            <w:top w:val="none" w:sz="0" w:space="0" w:color="auto"/>
            <w:left w:val="none" w:sz="0" w:space="0" w:color="auto"/>
            <w:bottom w:val="none" w:sz="0" w:space="0" w:color="auto"/>
            <w:right w:val="none" w:sz="0" w:space="0" w:color="auto"/>
          </w:divBdr>
        </w:div>
        <w:div w:id="253367694">
          <w:marLeft w:val="640"/>
          <w:marRight w:val="0"/>
          <w:marTop w:val="0"/>
          <w:marBottom w:val="0"/>
          <w:divBdr>
            <w:top w:val="none" w:sz="0" w:space="0" w:color="auto"/>
            <w:left w:val="none" w:sz="0" w:space="0" w:color="auto"/>
            <w:bottom w:val="none" w:sz="0" w:space="0" w:color="auto"/>
            <w:right w:val="none" w:sz="0" w:space="0" w:color="auto"/>
          </w:divBdr>
        </w:div>
        <w:div w:id="372579165">
          <w:marLeft w:val="640"/>
          <w:marRight w:val="0"/>
          <w:marTop w:val="0"/>
          <w:marBottom w:val="0"/>
          <w:divBdr>
            <w:top w:val="none" w:sz="0" w:space="0" w:color="auto"/>
            <w:left w:val="none" w:sz="0" w:space="0" w:color="auto"/>
            <w:bottom w:val="none" w:sz="0" w:space="0" w:color="auto"/>
            <w:right w:val="none" w:sz="0" w:space="0" w:color="auto"/>
          </w:divBdr>
        </w:div>
        <w:div w:id="378826470">
          <w:marLeft w:val="640"/>
          <w:marRight w:val="0"/>
          <w:marTop w:val="0"/>
          <w:marBottom w:val="0"/>
          <w:divBdr>
            <w:top w:val="none" w:sz="0" w:space="0" w:color="auto"/>
            <w:left w:val="none" w:sz="0" w:space="0" w:color="auto"/>
            <w:bottom w:val="none" w:sz="0" w:space="0" w:color="auto"/>
            <w:right w:val="none" w:sz="0" w:space="0" w:color="auto"/>
          </w:divBdr>
        </w:div>
        <w:div w:id="394015033">
          <w:marLeft w:val="640"/>
          <w:marRight w:val="0"/>
          <w:marTop w:val="0"/>
          <w:marBottom w:val="0"/>
          <w:divBdr>
            <w:top w:val="none" w:sz="0" w:space="0" w:color="auto"/>
            <w:left w:val="none" w:sz="0" w:space="0" w:color="auto"/>
            <w:bottom w:val="none" w:sz="0" w:space="0" w:color="auto"/>
            <w:right w:val="none" w:sz="0" w:space="0" w:color="auto"/>
          </w:divBdr>
        </w:div>
        <w:div w:id="460729105">
          <w:marLeft w:val="640"/>
          <w:marRight w:val="0"/>
          <w:marTop w:val="0"/>
          <w:marBottom w:val="0"/>
          <w:divBdr>
            <w:top w:val="none" w:sz="0" w:space="0" w:color="auto"/>
            <w:left w:val="none" w:sz="0" w:space="0" w:color="auto"/>
            <w:bottom w:val="none" w:sz="0" w:space="0" w:color="auto"/>
            <w:right w:val="none" w:sz="0" w:space="0" w:color="auto"/>
          </w:divBdr>
        </w:div>
        <w:div w:id="514879601">
          <w:marLeft w:val="640"/>
          <w:marRight w:val="0"/>
          <w:marTop w:val="0"/>
          <w:marBottom w:val="0"/>
          <w:divBdr>
            <w:top w:val="none" w:sz="0" w:space="0" w:color="auto"/>
            <w:left w:val="none" w:sz="0" w:space="0" w:color="auto"/>
            <w:bottom w:val="none" w:sz="0" w:space="0" w:color="auto"/>
            <w:right w:val="none" w:sz="0" w:space="0" w:color="auto"/>
          </w:divBdr>
        </w:div>
        <w:div w:id="522402306">
          <w:marLeft w:val="640"/>
          <w:marRight w:val="0"/>
          <w:marTop w:val="0"/>
          <w:marBottom w:val="0"/>
          <w:divBdr>
            <w:top w:val="none" w:sz="0" w:space="0" w:color="auto"/>
            <w:left w:val="none" w:sz="0" w:space="0" w:color="auto"/>
            <w:bottom w:val="none" w:sz="0" w:space="0" w:color="auto"/>
            <w:right w:val="none" w:sz="0" w:space="0" w:color="auto"/>
          </w:divBdr>
        </w:div>
        <w:div w:id="577639864">
          <w:marLeft w:val="640"/>
          <w:marRight w:val="0"/>
          <w:marTop w:val="0"/>
          <w:marBottom w:val="0"/>
          <w:divBdr>
            <w:top w:val="none" w:sz="0" w:space="0" w:color="auto"/>
            <w:left w:val="none" w:sz="0" w:space="0" w:color="auto"/>
            <w:bottom w:val="none" w:sz="0" w:space="0" w:color="auto"/>
            <w:right w:val="none" w:sz="0" w:space="0" w:color="auto"/>
          </w:divBdr>
        </w:div>
        <w:div w:id="587346429">
          <w:marLeft w:val="640"/>
          <w:marRight w:val="0"/>
          <w:marTop w:val="0"/>
          <w:marBottom w:val="0"/>
          <w:divBdr>
            <w:top w:val="none" w:sz="0" w:space="0" w:color="auto"/>
            <w:left w:val="none" w:sz="0" w:space="0" w:color="auto"/>
            <w:bottom w:val="none" w:sz="0" w:space="0" w:color="auto"/>
            <w:right w:val="none" w:sz="0" w:space="0" w:color="auto"/>
          </w:divBdr>
        </w:div>
        <w:div w:id="590353226">
          <w:marLeft w:val="640"/>
          <w:marRight w:val="0"/>
          <w:marTop w:val="0"/>
          <w:marBottom w:val="0"/>
          <w:divBdr>
            <w:top w:val="none" w:sz="0" w:space="0" w:color="auto"/>
            <w:left w:val="none" w:sz="0" w:space="0" w:color="auto"/>
            <w:bottom w:val="none" w:sz="0" w:space="0" w:color="auto"/>
            <w:right w:val="none" w:sz="0" w:space="0" w:color="auto"/>
          </w:divBdr>
        </w:div>
        <w:div w:id="699623577">
          <w:marLeft w:val="640"/>
          <w:marRight w:val="0"/>
          <w:marTop w:val="0"/>
          <w:marBottom w:val="0"/>
          <w:divBdr>
            <w:top w:val="none" w:sz="0" w:space="0" w:color="auto"/>
            <w:left w:val="none" w:sz="0" w:space="0" w:color="auto"/>
            <w:bottom w:val="none" w:sz="0" w:space="0" w:color="auto"/>
            <w:right w:val="none" w:sz="0" w:space="0" w:color="auto"/>
          </w:divBdr>
        </w:div>
        <w:div w:id="721710499">
          <w:marLeft w:val="640"/>
          <w:marRight w:val="0"/>
          <w:marTop w:val="0"/>
          <w:marBottom w:val="0"/>
          <w:divBdr>
            <w:top w:val="none" w:sz="0" w:space="0" w:color="auto"/>
            <w:left w:val="none" w:sz="0" w:space="0" w:color="auto"/>
            <w:bottom w:val="none" w:sz="0" w:space="0" w:color="auto"/>
            <w:right w:val="none" w:sz="0" w:space="0" w:color="auto"/>
          </w:divBdr>
        </w:div>
        <w:div w:id="826483237">
          <w:marLeft w:val="640"/>
          <w:marRight w:val="0"/>
          <w:marTop w:val="0"/>
          <w:marBottom w:val="0"/>
          <w:divBdr>
            <w:top w:val="none" w:sz="0" w:space="0" w:color="auto"/>
            <w:left w:val="none" w:sz="0" w:space="0" w:color="auto"/>
            <w:bottom w:val="none" w:sz="0" w:space="0" w:color="auto"/>
            <w:right w:val="none" w:sz="0" w:space="0" w:color="auto"/>
          </w:divBdr>
        </w:div>
        <w:div w:id="887646434">
          <w:marLeft w:val="640"/>
          <w:marRight w:val="0"/>
          <w:marTop w:val="0"/>
          <w:marBottom w:val="0"/>
          <w:divBdr>
            <w:top w:val="none" w:sz="0" w:space="0" w:color="auto"/>
            <w:left w:val="none" w:sz="0" w:space="0" w:color="auto"/>
            <w:bottom w:val="none" w:sz="0" w:space="0" w:color="auto"/>
            <w:right w:val="none" w:sz="0" w:space="0" w:color="auto"/>
          </w:divBdr>
        </w:div>
        <w:div w:id="969281577">
          <w:marLeft w:val="640"/>
          <w:marRight w:val="0"/>
          <w:marTop w:val="0"/>
          <w:marBottom w:val="0"/>
          <w:divBdr>
            <w:top w:val="none" w:sz="0" w:space="0" w:color="auto"/>
            <w:left w:val="none" w:sz="0" w:space="0" w:color="auto"/>
            <w:bottom w:val="none" w:sz="0" w:space="0" w:color="auto"/>
            <w:right w:val="none" w:sz="0" w:space="0" w:color="auto"/>
          </w:divBdr>
        </w:div>
        <w:div w:id="978680916">
          <w:marLeft w:val="640"/>
          <w:marRight w:val="0"/>
          <w:marTop w:val="0"/>
          <w:marBottom w:val="0"/>
          <w:divBdr>
            <w:top w:val="none" w:sz="0" w:space="0" w:color="auto"/>
            <w:left w:val="none" w:sz="0" w:space="0" w:color="auto"/>
            <w:bottom w:val="none" w:sz="0" w:space="0" w:color="auto"/>
            <w:right w:val="none" w:sz="0" w:space="0" w:color="auto"/>
          </w:divBdr>
        </w:div>
        <w:div w:id="1067074639">
          <w:marLeft w:val="640"/>
          <w:marRight w:val="0"/>
          <w:marTop w:val="0"/>
          <w:marBottom w:val="0"/>
          <w:divBdr>
            <w:top w:val="none" w:sz="0" w:space="0" w:color="auto"/>
            <w:left w:val="none" w:sz="0" w:space="0" w:color="auto"/>
            <w:bottom w:val="none" w:sz="0" w:space="0" w:color="auto"/>
            <w:right w:val="none" w:sz="0" w:space="0" w:color="auto"/>
          </w:divBdr>
        </w:div>
        <w:div w:id="1086919292">
          <w:marLeft w:val="640"/>
          <w:marRight w:val="0"/>
          <w:marTop w:val="0"/>
          <w:marBottom w:val="0"/>
          <w:divBdr>
            <w:top w:val="none" w:sz="0" w:space="0" w:color="auto"/>
            <w:left w:val="none" w:sz="0" w:space="0" w:color="auto"/>
            <w:bottom w:val="none" w:sz="0" w:space="0" w:color="auto"/>
            <w:right w:val="none" w:sz="0" w:space="0" w:color="auto"/>
          </w:divBdr>
        </w:div>
        <w:div w:id="1197157145">
          <w:marLeft w:val="640"/>
          <w:marRight w:val="0"/>
          <w:marTop w:val="0"/>
          <w:marBottom w:val="0"/>
          <w:divBdr>
            <w:top w:val="none" w:sz="0" w:space="0" w:color="auto"/>
            <w:left w:val="none" w:sz="0" w:space="0" w:color="auto"/>
            <w:bottom w:val="none" w:sz="0" w:space="0" w:color="auto"/>
            <w:right w:val="none" w:sz="0" w:space="0" w:color="auto"/>
          </w:divBdr>
        </w:div>
        <w:div w:id="1252082723">
          <w:marLeft w:val="640"/>
          <w:marRight w:val="0"/>
          <w:marTop w:val="0"/>
          <w:marBottom w:val="0"/>
          <w:divBdr>
            <w:top w:val="none" w:sz="0" w:space="0" w:color="auto"/>
            <w:left w:val="none" w:sz="0" w:space="0" w:color="auto"/>
            <w:bottom w:val="none" w:sz="0" w:space="0" w:color="auto"/>
            <w:right w:val="none" w:sz="0" w:space="0" w:color="auto"/>
          </w:divBdr>
        </w:div>
        <w:div w:id="1330716422">
          <w:marLeft w:val="640"/>
          <w:marRight w:val="0"/>
          <w:marTop w:val="0"/>
          <w:marBottom w:val="0"/>
          <w:divBdr>
            <w:top w:val="none" w:sz="0" w:space="0" w:color="auto"/>
            <w:left w:val="none" w:sz="0" w:space="0" w:color="auto"/>
            <w:bottom w:val="none" w:sz="0" w:space="0" w:color="auto"/>
            <w:right w:val="none" w:sz="0" w:space="0" w:color="auto"/>
          </w:divBdr>
        </w:div>
        <w:div w:id="1346051863">
          <w:marLeft w:val="640"/>
          <w:marRight w:val="0"/>
          <w:marTop w:val="0"/>
          <w:marBottom w:val="0"/>
          <w:divBdr>
            <w:top w:val="none" w:sz="0" w:space="0" w:color="auto"/>
            <w:left w:val="none" w:sz="0" w:space="0" w:color="auto"/>
            <w:bottom w:val="none" w:sz="0" w:space="0" w:color="auto"/>
            <w:right w:val="none" w:sz="0" w:space="0" w:color="auto"/>
          </w:divBdr>
        </w:div>
        <w:div w:id="1347974770">
          <w:marLeft w:val="640"/>
          <w:marRight w:val="0"/>
          <w:marTop w:val="0"/>
          <w:marBottom w:val="0"/>
          <w:divBdr>
            <w:top w:val="none" w:sz="0" w:space="0" w:color="auto"/>
            <w:left w:val="none" w:sz="0" w:space="0" w:color="auto"/>
            <w:bottom w:val="none" w:sz="0" w:space="0" w:color="auto"/>
            <w:right w:val="none" w:sz="0" w:space="0" w:color="auto"/>
          </w:divBdr>
        </w:div>
        <w:div w:id="1353068342">
          <w:marLeft w:val="640"/>
          <w:marRight w:val="0"/>
          <w:marTop w:val="0"/>
          <w:marBottom w:val="0"/>
          <w:divBdr>
            <w:top w:val="none" w:sz="0" w:space="0" w:color="auto"/>
            <w:left w:val="none" w:sz="0" w:space="0" w:color="auto"/>
            <w:bottom w:val="none" w:sz="0" w:space="0" w:color="auto"/>
            <w:right w:val="none" w:sz="0" w:space="0" w:color="auto"/>
          </w:divBdr>
        </w:div>
        <w:div w:id="1360354037">
          <w:marLeft w:val="640"/>
          <w:marRight w:val="0"/>
          <w:marTop w:val="0"/>
          <w:marBottom w:val="0"/>
          <w:divBdr>
            <w:top w:val="none" w:sz="0" w:space="0" w:color="auto"/>
            <w:left w:val="none" w:sz="0" w:space="0" w:color="auto"/>
            <w:bottom w:val="none" w:sz="0" w:space="0" w:color="auto"/>
            <w:right w:val="none" w:sz="0" w:space="0" w:color="auto"/>
          </w:divBdr>
        </w:div>
        <w:div w:id="1360862543">
          <w:marLeft w:val="640"/>
          <w:marRight w:val="0"/>
          <w:marTop w:val="0"/>
          <w:marBottom w:val="0"/>
          <w:divBdr>
            <w:top w:val="none" w:sz="0" w:space="0" w:color="auto"/>
            <w:left w:val="none" w:sz="0" w:space="0" w:color="auto"/>
            <w:bottom w:val="none" w:sz="0" w:space="0" w:color="auto"/>
            <w:right w:val="none" w:sz="0" w:space="0" w:color="auto"/>
          </w:divBdr>
        </w:div>
        <w:div w:id="1386756349">
          <w:marLeft w:val="640"/>
          <w:marRight w:val="0"/>
          <w:marTop w:val="0"/>
          <w:marBottom w:val="0"/>
          <w:divBdr>
            <w:top w:val="none" w:sz="0" w:space="0" w:color="auto"/>
            <w:left w:val="none" w:sz="0" w:space="0" w:color="auto"/>
            <w:bottom w:val="none" w:sz="0" w:space="0" w:color="auto"/>
            <w:right w:val="none" w:sz="0" w:space="0" w:color="auto"/>
          </w:divBdr>
        </w:div>
        <w:div w:id="1391925769">
          <w:marLeft w:val="640"/>
          <w:marRight w:val="0"/>
          <w:marTop w:val="0"/>
          <w:marBottom w:val="0"/>
          <w:divBdr>
            <w:top w:val="none" w:sz="0" w:space="0" w:color="auto"/>
            <w:left w:val="none" w:sz="0" w:space="0" w:color="auto"/>
            <w:bottom w:val="none" w:sz="0" w:space="0" w:color="auto"/>
            <w:right w:val="none" w:sz="0" w:space="0" w:color="auto"/>
          </w:divBdr>
        </w:div>
        <w:div w:id="1415004958">
          <w:marLeft w:val="640"/>
          <w:marRight w:val="0"/>
          <w:marTop w:val="0"/>
          <w:marBottom w:val="0"/>
          <w:divBdr>
            <w:top w:val="none" w:sz="0" w:space="0" w:color="auto"/>
            <w:left w:val="none" w:sz="0" w:space="0" w:color="auto"/>
            <w:bottom w:val="none" w:sz="0" w:space="0" w:color="auto"/>
            <w:right w:val="none" w:sz="0" w:space="0" w:color="auto"/>
          </w:divBdr>
        </w:div>
        <w:div w:id="1429424899">
          <w:marLeft w:val="640"/>
          <w:marRight w:val="0"/>
          <w:marTop w:val="0"/>
          <w:marBottom w:val="0"/>
          <w:divBdr>
            <w:top w:val="none" w:sz="0" w:space="0" w:color="auto"/>
            <w:left w:val="none" w:sz="0" w:space="0" w:color="auto"/>
            <w:bottom w:val="none" w:sz="0" w:space="0" w:color="auto"/>
            <w:right w:val="none" w:sz="0" w:space="0" w:color="auto"/>
          </w:divBdr>
        </w:div>
        <w:div w:id="1456682876">
          <w:marLeft w:val="640"/>
          <w:marRight w:val="0"/>
          <w:marTop w:val="0"/>
          <w:marBottom w:val="0"/>
          <w:divBdr>
            <w:top w:val="none" w:sz="0" w:space="0" w:color="auto"/>
            <w:left w:val="none" w:sz="0" w:space="0" w:color="auto"/>
            <w:bottom w:val="none" w:sz="0" w:space="0" w:color="auto"/>
            <w:right w:val="none" w:sz="0" w:space="0" w:color="auto"/>
          </w:divBdr>
        </w:div>
        <w:div w:id="1473671448">
          <w:marLeft w:val="640"/>
          <w:marRight w:val="0"/>
          <w:marTop w:val="0"/>
          <w:marBottom w:val="0"/>
          <w:divBdr>
            <w:top w:val="none" w:sz="0" w:space="0" w:color="auto"/>
            <w:left w:val="none" w:sz="0" w:space="0" w:color="auto"/>
            <w:bottom w:val="none" w:sz="0" w:space="0" w:color="auto"/>
            <w:right w:val="none" w:sz="0" w:space="0" w:color="auto"/>
          </w:divBdr>
        </w:div>
        <w:div w:id="1478759381">
          <w:marLeft w:val="640"/>
          <w:marRight w:val="0"/>
          <w:marTop w:val="0"/>
          <w:marBottom w:val="0"/>
          <w:divBdr>
            <w:top w:val="none" w:sz="0" w:space="0" w:color="auto"/>
            <w:left w:val="none" w:sz="0" w:space="0" w:color="auto"/>
            <w:bottom w:val="none" w:sz="0" w:space="0" w:color="auto"/>
            <w:right w:val="none" w:sz="0" w:space="0" w:color="auto"/>
          </w:divBdr>
        </w:div>
        <w:div w:id="1538084438">
          <w:marLeft w:val="640"/>
          <w:marRight w:val="0"/>
          <w:marTop w:val="0"/>
          <w:marBottom w:val="0"/>
          <w:divBdr>
            <w:top w:val="none" w:sz="0" w:space="0" w:color="auto"/>
            <w:left w:val="none" w:sz="0" w:space="0" w:color="auto"/>
            <w:bottom w:val="none" w:sz="0" w:space="0" w:color="auto"/>
            <w:right w:val="none" w:sz="0" w:space="0" w:color="auto"/>
          </w:divBdr>
        </w:div>
        <w:div w:id="1552495703">
          <w:marLeft w:val="640"/>
          <w:marRight w:val="0"/>
          <w:marTop w:val="0"/>
          <w:marBottom w:val="0"/>
          <w:divBdr>
            <w:top w:val="none" w:sz="0" w:space="0" w:color="auto"/>
            <w:left w:val="none" w:sz="0" w:space="0" w:color="auto"/>
            <w:bottom w:val="none" w:sz="0" w:space="0" w:color="auto"/>
            <w:right w:val="none" w:sz="0" w:space="0" w:color="auto"/>
          </w:divBdr>
        </w:div>
        <w:div w:id="1632974622">
          <w:marLeft w:val="640"/>
          <w:marRight w:val="0"/>
          <w:marTop w:val="0"/>
          <w:marBottom w:val="0"/>
          <w:divBdr>
            <w:top w:val="none" w:sz="0" w:space="0" w:color="auto"/>
            <w:left w:val="none" w:sz="0" w:space="0" w:color="auto"/>
            <w:bottom w:val="none" w:sz="0" w:space="0" w:color="auto"/>
            <w:right w:val="none" w:sz="0" w:space="0" w:color="auto"/>
          </w:divBdr>
        </w:div>
        <w:div w:id="1651129832">
          <w:marLeft w:val="640"/>
          <w:marRight w:val="0"/>
          <w:marTop w:val="0"/>
          <w:marBottom w:val="0"/>
          <w:divBdr>
            <w:top w:val="none" w:sz="0" w:space="0" w:color="auto"/>
            <w:left w:val="none" w:sz="0" w:space="0" w:color="auto"/>
            <w:bottom w:val="none" w:sz="0" w:space="0" w:color="auto"/>
            <w:right w:val="none" w:sz="0" w:space="0" w:color="auto"/>
          </w:divBdr>
        </w:div>
        <w:div w:id="1763526039">
          <w:marLeft w:val="640"/>
          <w:marRight w:val="0"/>
          <w:marTop w:val="0"/>
          <w:marBottom w:val="0"/>
          <w:divBdr>
            <w:top w:val="none" w:sz="0" w:space="0" w:color="auto"/>
            <w:left w:val="none" w:sz="0" w:space="0" w:color="auto"/>
            <w:bottom w:val="none" w:sz="0" w:space="0" w:color="auto"/>
            <w:right w:val="none" w:sz="0" w:space="0" w:color="auto"/>
          </w:divBdr>
        </w:div>
        <w:div w:id="1795635481">
          <w:marLeft w:val="640"/>
          <w:marRight w:val="0"/>
          <w:marTop w:val="0"/>
          <w:marBottom w:val="0"/>
          <w:divBdr>
            <w:top w:val="none" w:sz="0" w:space="0" w:color="auto"/>
            <w:left w:val="none" w:sz="0" w:space="0" w:color="auto"/>
            <w:bottom w:val="none" w:sz="0" w:space="0" w:color="auto"/>
            <w:right w:val="none" w:sz="0" w:space="0" w:color="auto"/>
          </w:divBdr>
        </w:div>
        <w:div w:id="1816070474">
          <w:marLeft w:val="640"/>
          <w:marRight w:val="0"/>
          <w:marTop w:val="0"/>
          <w:marBottom w:val="0"/>
          <w:divBdr>
            <w:top w:val="none" w:sz="0" w:space="0" w:color="auto"/>
            <w:left w:val="none" w:sz="0" w:space="0" w:color="auto"/>
            <w:bottom w:val="none" w:sz="0" w:space="0" w:color="auto"/>
            <w:right w:val="none" w:sz="0" w:space="0" w:color="auto"/>
          </w:divBdr>
        </w:div>
        <w:div w:id="1871726136">
          <w:marLeft w:val="640"/>
          <w:marRight w:val="0"/>
          <w:marTop w:val="0"/>
          <w:marBottom w:val="0"/>
          <w:divBdr>
            <w:top w:val="none" w:sz="0" w:space="0" w:color="auto"/>
            <w:left w:val="none" w:sz="0" w:space="0" w:color="auto"/>
            <w:bottom w:val="none" w:sz="0" w:space="0" w:color="auto"/>
            <w:right w:val="none" w:sz="0" w:space="0" w:color="auto"/>
          </w:divBdr>
        </w:div>
        <w:div w:id="1888030796">
          <w:marLeft w:val="640"/>
          <w:marRight w:val="0"/>
          <w:marTop w:val="0"/>
          <w:marBottom w:val="0"/>
          <w:divBdr>
            <w:top w:val="none" w:sz="0" w:space="0" w:color="auto"/>
            <w:left w:val="none" w:sz="0" w:space="0" w:color="auto"/>
            <w:bottom w:val="none" w:sz="0" w:space="0" w:color="auto"/>
            <w:right w:val="none" w:sz="0" w:space="0" w:color="auto"/>
          </w:divBdr>
        </w:div>
        <w:div w:id="1927415345">
          <w:marLeft w:val="640"/>
          <w:marRight w:val="0"/>
          <w:marTop w:val="0"/>
          <w:marBottom w:val="0"/>
          <w:divBdr>
            <w:top w:val="none" w:sz="0" w:space="0" w:color="auto"/>
            <w:left w:val="none" w:sz="0" w:space="0" w:color="auto"/>
            <w:bottom w:val="none" w:sz="0" w:space="0" w:color="auto"/>
            <w:right w:val="none" w:sz="0" w:space="0" w:color="auto"/>
          </w:divBdr>
        </w:div>
        <w:div w:id="2035954620">
          <w:marLeft w:val="640"/>
          <w:marRight w:val="0"/>
          <w:marTop w:val="0"/>
          <w:marBottom w:val="0"/>
          <w:divBdr>
            <w:top w:val="none" w:sz="0" w:space="0" w:color="auto"/>
            <w:left w:val="none" w:sz="0" w:space="0" w:color="auto"/>
            <w:bottom w:val="none" w:sz="0" w:space="0" w:color="auto"/>
            <w:right w:val="none" w:sz="0" w:space="0" w:color="auto"/>
          </w:divBdr>
        </w:div>
        <w:div w:id="2053991183">
          <w:marLeft w:val="640"/>
          <w:marRight w:val="0"/>
          <w:marTop w:val="0"/>
          <w:marBottom w:val="0"/>
          <w:divBdr>
            <w:top w:val="none" w:sz="0" w:space="0" w:color="auto"/>
            <w:left w:val="none" w:sz="0" w:space="0" w:color="auto"/>
            <w:bottom w:val="none" w:sz="0" w:space="0" w:color="auto"/>
            <w:right w:val="none" w:sz="0" w:space="0" w:color="auto"/>
          </w:divBdr>
        </w:div>
        <w:div w:id="2083602360">
          <w:marLeft w:val="640"/>
          <w:marRight w:val="0"/>
          <w:marTop w:val="0"/>
          <w:marBottom w:val="0"/>
          <w:divBdr>
            <w:top w:val="none" w:sz="0" w:space="0" w:color="auto"/>
            <w:left w:val="none" w:sz="0" w:space="0" w:color="auto"/>
            <w:bottom w:val="none" w:sz="0" w:space="0" w:color="auto"/>
            <w:right w:val="none" w:sz="0" w:space="0" w:color="auto"/>
          </w:divBdr>
        </w:div>
        <w:div w:id="2095127229">
          <w:marLeft w:val="640"/>
          <w:marRight w:val="0"/>
          <w:marTop w:val="0"/>
          <w:marBottom w:val="0"/>
          <w:divBdr>
            <w:top w:val="none" w:sz="0" w:space="0" w:color="auto"/>
            <w:left w:val="none" w:sz="0" w:space="0" w:color="auto"/>
            <w:bottom w:val="none" w:sz="0" w:space="0" w:color="auto"/>
            <w:right w:val="none" w:sz="0" w:space="0" w:color="auto"/>
          </w:divBdr>
        </w:div>
        <w:div w:id="2143845108">
          <w:marLeft w:val="640"/>
          <w:marRight w:val="0"/>
          <w:marTop w:val="0"/>
          <w:marBottom w:val="0"/>
          <w:divBdr>
            <w:top w:val="none" w:sz="0" w:space="0" w:color="auto"/>
            <w:left w:val="none" w:sz="0" w:space="0" w:color="auto"/>
            <w:bottom w:val="none" w:sz="0" w:space="0" w:color="auto"/>
            <w:right w:val="none" w:sz="0" w:space="0" w:color="auto"/>
          </w:divBdr>
        </w:div>
      </w:divsChild>
    </w:div>
    <w:div w:id="915018837">
      <w:bodyDiv w:val="1"/>
      <w:marLeft w:val="0"/>
      <w:marRight w:val="0"/>
      <w:marTop w:val="0"/>
      <w:marBottom w:val="0"/>
      <w:divBdr>
        <w:top w:val="none" w:sz="0" w:space="0" w:color="auto"/>
        <w:left w:val="none" w:sz="0" w:space="0" w:color="auto"/>
        <w:bottom w:val="none" w:sz="0" w:space="0" w:color="auto"/>
        <w:right w:val="none" w:sz="0" w:space="0" w:color="auto"/>
      </w:divBdr>
    </w:div>
    <w:div w:id="915046046">
      <w:bodyDiv w:val="1"/>
      <w:marLeft w:val="0"/>
      <w:marRight w:val="0"/>
      <w:marTop w:val="0"/>
      <w:marBottom w:val="0"/>
      <w:divBdr>
        <w:top w:val="none" w:sz="0" w:space="0" w:color="auto"/>
        <w:left w:val="none" w:sz="0" w:space="0" w:color="auto"/>
        <w:bottom w:val="none" w:sz="0" w:space="0" w:color="auto"/>
        <w:right w:val="none" w:sz="0" w:space="0" w:color="auto"/>
      </w:divBdr>
      <w:divsChild>
        <w:div w:id="233321904">
          <w:marLeft w:val="640"/>
          <w:marRight w:val="0"/>
          <w:marTop w:val="0"/>
          <w:marBottom w:val="0"/>
          <w:divBdr>
            <w:top w:val="none" w:sz="0" w:space="0" w:color="auto"/>
            <w:left w:val="none" w:sz="0" w:space="0" w:color="auto"/>
            <w:bottom w:val="none" w:sz="0" w:space="0" w:color="auto"/>
            <w:right w:val="none" w:sz="0" w:space="0" w:color="auto"/>
          </w:divBdr>
        </w:div>
        <w:div w:id="299841985">
          <w:marLeft w:val="640"/>
          <w:marRight w:val="0"/>
          <w:marTop w:val="0"/>
          <w:marBottom w:val="0"/>
          <w:divBdr>
            <w:top w:val="none" w:sz="0" w:space="0" w:color="auto"/>
            <w:left w:val="none" w:sz="0" w:space="0" w:color="auto"/>
            <w:bottom w:val="none" w:sz="0" w:space="0" w:color="auto"/>
            <w:right w:val="none" w:sz="0" w:space="0" w:color="auto"/>
          </w:divBdr>
        </w:div>
        <w:div w:id="401098849">
          <w:marLeft w:val="640"/>
          <w:marRight w:val="0"/>
          <w:marTop w:val="0"/>
          <w:marBottom w:val="0"/>
          <w:divBdr>
            <w:top w:val="none" w:sz="0" w:space="0" w:color="auto"/>
            <w:left w:val="none" w:sz="0" w:space="0" w:color="auto"/>
            <w:bottom w:val="none" w:sz="0" w:space="0" w:color="auto"/>
            <w:right w:val="none" w:sz="0" w:space="0" w:color="auto"/>
          </w:divBdr>
        </w:div>
        <w:div w:id="417488126">
          <w:marLeft w:val="640"/>
          <w:marRight w:val="0"/>
          <w:marTop w:val="0"/>
          <w:marBottom w:val="0"/>
          <w:divBdr>
            <w:top w:val="none" w:sz="0" w:space="0" w:color="auto"/>
            <w:left w:val="none" w:sz="0" w:space="0" w:color="auto"/>
            <w:bottom w:val="none" w:sz="0" w:space="0" w:color="auto"/>
            <w:right w:val="none" w:sz="0" w:space="0" w:color="auto"/>
          </w:divBdr>
        </w:div>
        <w:div w:id="821697820">
          <w:marLeft w:val="640"/>
          <w:marRight w:val="0"/>
          <w:marTop w:val="0"/>
          <w:marBottom w:val="0"/>
          <w:divBdr>
            <w:top w:val="none" w:sz="0" w:space="0" w:color="auto"/>
            <w:left w:val="none" w:sz="0" w:space="0" w:color="auto"/>
            <w:bottom w:val="none" w:sz="0" w:space="0" w:color="auto"/>
            <w:right w:val="none" w:sz="0" w:space="0" w:color="auto"/>
          </w:divBdr>
        </w:div>
        <w:div w:id="862061153">
          <w:marLeft w:val="640"/>
          <w:marRight w:val="0"/>
          <w:marTop w:val="0"/>
          <w:marBottom w:val="0"/>
          <w:divBdr>
            <w:top w:val="none" w:sz="0" w:space="0" w:color="auto"/>
            <w:left w:val="none" w:sz="0" w:space="0" w:color="auto"/>
            <w:bottom w:val="none" w:sz="0" w:space="0" w:color="auto"/>
            <w:right w:val="none" w:sz="0" w:space="0" w:color="auto"/>
          </w:divBdr>
        </w:div>
        <w:div w:id="963003036">
          <w:marLeft w:val="640"/>
          <w:marRight w:val="0"/>
          <w:marTop w:val="0"/>
          <w:marBottom w:val="0"/>
          <w:divBdr>
            <w:top w:val="none" w:sz="0" w:space="0" w:color="auto"/>
            <w:left w:val="none" w:sz="0" w:space="0" w:color="auto"/>
            <w:bottom w:val="none" w:sz="0" w:space="0" w:color="auto"/>
            <w:right w:val="none" w:sz="0" w:space="0" w:color="auto"/>
          </w:divBdr>
        </w:div>
        <w:div w:id="1229800710">
          <w:marLeft w:val="640"/>
          <w:marRight w:val="0"/>
          <w:marTop w:val="0"/>
          <w:marBottom w:val="0"/>
          <w:divBdr>
            <w:top w:val="none" w:sz="0" w:space="0" w:color="auto"/>
            <w:left w:val="none" w:sz="0" w:space="0" w:color="auto"/>
            <w:bottom w:val="none" w:sz="0" w:space="0" w:color="auto"/>
            <w:right w:val="none" w:sz="0" w:space="0" w:color="auto"/>
          </w:divBdr>
        </w:div>
        <w:div w:id="1437405636">
          <w:marLeft w:val="640"/>
          <w:marRight w:val="0"/>
          <w:marTop w:val="0"/>
          <w:marBottom w:val="0"/>
          <w:divBdr>
            <w:top w:val="none" w:sz="0" w:space="0" w:color="auto"/>
            <w:left w:val="none" w:sz="0" w:space="0" w:color="auto"/>
            <w:bottom w:val="none" w:sz="0" w:space="0" w:color="auto"/>
            <w:right w:val="none" w:sz="0" w:space="0" w:color="auto"/>
          </w:divBdr>
        </w:div>
        <w:div w:id="1638683185">
          <w:marLeft w:val="640"/>
          <w:marRight w:val="0"/>
          <w:marTop w:val="0"/>
          <w:marBottom w:val="0"/>
          <w:divBdr>
            <w:top w:val="none" w:sz="0" w:space="0" w:color="auto"/>
            <w:left w:val="none" w:sz="0" w:space="0" w:color="auto"/>
            <w:bottom w:val="none" w:sz="0" w:space="0" w:color="auto"/>
            <w:right w:val="none" w:sz="0" w:space="0" w:color="auto"/>
          </w:divBdr>
        </w:div>
        <w:div w:id="2004163069">
          <w:marLeft w:val="640"/>
          <w:marRight w:val="0"/>
          <w:marTop w:val="0"/>
          <w:marBottom w:val="0"/>
          <w:divBdr>
            <w:top w:val="none" w:sz="0" w:space="0" w:color="auto"/>
            <w:left w:val="none" w:sz="0" w:space="0" w:color="auto"/>
            <w:bottom w:val="none" w:sz="0" w:space="0" w:color="auto"/>
            <w:right w:val="none" w:sz="0" w:space="0" w:color="auto"/>
          </w:divBdr>
        </w:div>
      </w:divsChild>
    </w:div>
    <w:div w:id="933905687">
      <w:bodyDiv w:val="1"/>
      <w:marLeft w:val="0"/>
      <w:marRight w:val="0"/>
      <w:marTop w:val="0"/>
      <w:marBottom w:val="0"/>
      <w:divBdr>
        <w:top w:val="none" w:sz="0" w:space="0" w:color="auto"/>
        <w:left w:val="none" w:sz="0" w:space="0" w:color="auto"/>
        <w:bottom w:val="none" w:sz="0" w:space="0" w:color="auto"/>
        <w:right w:val="none" w:sz="0" w:space="0" w:color="auto"/>
      </w:divBdr>
      <w:divsChild>
        <w:div w:id="5182992">
          <w:marLeft w:val="640"/>
          <w:marRight w:val="0"/>
          <w:marTop w:val="0"/>
          <w:marBottom w:val="0"/>
          <w:divBdr>
            <w:top w:val="none" w:sz="0" w:space="0" w:color="auto"/>
            <w:left w:val="none" w:sz="0" w:space="0" w:color="auto"/>
            <w:bottom w:val="none" w:sz="0" w:space="0" w:color="auto"/>
            <w:right w:val="none" w:sz="0" w:space="0" w:color="auto"/>
          </w:divBdr>
        </w:div>
        <w:div w:id="45301408">
          <w:marLeft w:val="640"/>
          <w:marRight w:val="0"/>
          <w:marTop w:val="0"/>
          <w:marBottom w:val="0"/>
          <w:divBdr>
            <w:top w:val="none" w:sz="0" w:space="0" w:color="auto"/>
            <w:left w:val="none" w:sz="0" w:space="0" w:color="auto"/>
            <w:bottom w:val="none" w:sz="0" w:space="0" w:color="auto"/>
            <w:right w:val="none" w:sz="0" w:space="0" w:color="auto"/>
          </w:divBdr>
        </w:div>
        <w:div w:id="62457798">
          <w:marLeft w:val="640"/>
          <w:marRight w:val="0"/>
          <w:marTop w:val="0"/>
          <w:marBottom w:val="0"/>
          <w:divBdr>
            <w:top w:val="none" w:sz="0" w:space="0" w:color="auto"/>
            <w:left w:val="none" w:sz="0" w:space="0" w:color="auto"/>
            <w:bottom w:val="none" w:sz="0" w:space="0" w:color="auto"/>
            <w:right w:val="none" w:sz="0" w:space="0" w:color="auto"/>
          </w:divBdr>
        </w:div>
        <w:div w:id="103350857">
          <w:marLeft w:val="640"/>
          <w:marRight w:val="0"/>
          <w:marTop w:val="0"/>
          <w:marBottom w:val="0"/>
          <w:divBdr>
            <w:top w:val="none" w:sz="0" w:space="0" w:color="auto"/>
            <w:left w:val="none" w:sz="0" w:space="0" w:color="auto"/>
            <w:bottom w:val="none" w:sz="0" w:space="0" w:color="auto"/>
            <w:right w:val="none" w:sz="0" w:space="0" w:color="auto"/>
          </w:divBdr>
        </w:div>
        <w:div w:id="105272170">
          <w:marLeft w:val="640"/>
          <w:marRight w:val="0"/>
          <w:marTop w:val="0"/>
          <w:marBottom w:val="0"/>
          <w:divBdr>
            <w:top w:val="none" w:sz="0" w:space="0" w:color="auto"/>
            <w:left w:val="none" w:sz="0" w:space="0" w:color="auto"/>
            <w:bottom w:val="none" w:sz="0" w:space="0" w:color="auto"/>
            <w:right w:val="none" w:sz="0" w:space="0" w:color="auto"/>
          </w:divBdr>
        </w:div>
        <w:div w:id="118883191">
          <w:marLeft w:val="640"/>
          <w:marRight w:val="0"/>
          <w:marTop w:val="0"/>
          <w:marBottom w:val="0"/>
          <w:divBdr>
            <w:top w:val="none" w:sz="0" w:space="0" w:color="auto"/>
            <w:left w:val="none" w:sz="0" w:space="0" w:color="auto"/>
            <w:bottom w:val="none" w:sz="0" w:space="0" w:color="auto"/>
            <w:right w:val="none" w:sz="0" w:space="0" w:color="auto"/>
          </w:divBdr>
        </w:div>
        <w:div w:id="236786614">
          <w:marLeft w:val="640"/>
          <w:marRight w:val="0"/>
          <w:marTop w:val="0"/>
          <w:marBottom w:val="0"/>
          <w:divBdr>
            <w:top w:val="none" w:sz="0" w:space="0" w:color="auto"/>
            <w:left w:val="none" w:sz="0" w:space="0" w:color="auto"/>
            <w:bottom w:val="none" w:sz="0" w:space="0" w:color="auto"/>
            <w:right w:val="none" w:sz="0" w:space="0" w:color="auto"/>
          </w:divBdr>
        </w:div>
        <w:div w:id="264701859">
          <w:marLeft w:val="640"/>
          <w:marRight w:val="0"/>
          <w:marTop w:val="0"/>
          <w:marBottom w:val="0"/>
          <w:divBdr>
            <w:top w:val="none" w:sz="0" w:space="0" w:color="auto"/>
            <w:left w:val="none" w:sz="0" w:space="0" w:color="auto"/>
            <w:bottom w:val="none" w:sz="0" w:space="0" w:color="auto"/>
            <w:right w:val="none" w:sz="0" w:space="0" w:color="auto"/>
          </w:divBdr>
        </w:div>
        <w:div w:id="294987248">
          <w:marLeft w:val="640"/>
          <w:marRight w:val="0"/>
          <w:marTop w:val="0"/>
          <w:marBottom w:val="0"/>
          <w:divBdr>
            <w:top w:val="none" w:sz="0" w:space="0" w:color="auto"/>
            <w:left w:val="none" w:sz="0" w:space="0" w:color="auto"/>
            <w:bottom w:val="none" w:sz="0" w:space="0" w:color="auto"/>
            <w:right w:val="none" w:sz="0" w:space="0" w:color="auto"/>
          </w:divBdr>
        </w:div>
        <w:div w:id="378821416">
          <w:marLeft w:val="640"/>
          <w:marRight w:val="0"/>
          <w:marTop w:val="0"/>
          <w:marBottom w:val="0"/>
          <w:divBdr>
            <w:top w:val="none" w:sz="0" w:space="0" w:color="auto"/>
            <w:left w:val="none" w:sz="0" w:space="0" w:color="auto"/>
            <w:bottom w:val="none" w:sz="0" w:space="0" w:color="auto"/>
            <w:right w:val="none" w:sz="0" w:space="0" w:color="auto"/>
          </w:divBdr>
        </w:div>
        <w:div w:id="450129369">
          <w:marLeft w:val="640"/>
          <w:marRight w:val="0"/>
          <w:marTop w:val="0"/>
          <w:marBottom w:val="0"/>
          <w:divBdr>
            <w:top w:val="none" w:sz="0" w:space="0" w:color="auto"/>
            <w:left w:val="none" w:sz="0" w:space="0" w:color="auto"/>
            <w:bottom w:val="none" w:sz="0" w:space="0" w:color="auto"/>
            <w:right w:val="none" w:sz="0" w:space="0" w:color="auto"/>
          </w:divBdr>
        </w:div>
        <w:div w:id="456918766">
          <w:marLeft w:val="640"/>
          <w:marRight w:val="0"/>
          <w:marTop w:val="0"/>
          <w:marBottom w:val="0"/>
          <w:divBdr>
            <w:top w:val="none" w:sz="0" w:space="0" w:color="auto"/>
            <w:left w:val="none" w:sz="0" w:space="0" w:color="auto"/>
            <w:bottom w:val="none" w:sz="0" w:space="0" w:color="auto"/>
            <w:right w:val="none" w:sz="0" w:space="0" w:color="auto"/>
          </w:divBdr>
        </w:div>
        <w:div w:id="501554020">
          <w:marLeft w:val="640"/>
          <w:marRight w:val="0"/>
          <w:marTop w:val="0"/>
          <w:marBottom w:val="0"/>
          <w:divBdr>
            <w:top w:val="none" w:sz="0" w:space="0" w:color="auto"/>
            <w:left w:val="none" w:sz="0" w:space="0" w:color="auto"/>
            <w:bottom w:val="none" w:sz="0" w:space="0" w:color="auto"/>
            <w:right w:val="none" w:sz="0" w:space="0" w:color="auto"/>
          </w:divBdr>
        </w:div>
        <w:div w:id="566961192">
          <w:marLeft w:val="640"/>
          <w:marRight w:val="0"/>
          <w:marTop w:val="0"/>
          <w:marBottom w:val="0"/>
          <w:divBdr>
            <w:top w:val="none" w:sz="0" w:space="0" w:color="auto"/>
            <w:left w:val="none" w:sz="0" w:space="0" w:color="auto"/>
            <w:bottom w:val="none" w:sz="0" w:space="0" w:color="auto"/>
            <w:right w:val="none" w:sz="0" w:space="0" w:color="auto"/>
          </w:divBdr>
        </w:div>
        <w:div w:id="571814095">
          <w:marLeft w:val="640"/>
          <w:marRight w:val="0"/>
          <w:marTop w:val="0"/>
          <w:marBottom w:val="0"/>
          <w:divBdr>
            <w:top w:val="none" w:sz="0" w:space="0" w:color="auto"/>
            <w:left w:val="none" w:sz="0" w:space="0" w:color="auto"/>
            <w:bottom w:val="none" w:sz="0" w:space="0" w:color="auto"/>
            <w:right w:val="none" w:sz="0" w:space="0" w:color="auto"/>
          </w:divBdr>
        </w:div>
        <w:div w:id="633416088">
          <w:marLeft w:val="640"/>
          <w:marRight w:val="0"/>
          <w:marTop w:val="0"/>
          <w:marBottom w:val="0"/>
          <w:divBdr>
            <w:top w:val="none" w:sz="0" w:space="0" w:color="auto"/>
            <w:left w:val="none" w:sz="0" w:space="0" w:color="auto"/>
            <w:bottom w:val="none" w:sz="0" w:space="0" w:color="auto"/>
            <w:right w:val="none" w:sz="0" w:space="0" w:color="auto"/>
          </w:divBdr>
        </w:div>
        <w:div w:id="682586959">
          <w:marLeft w:val="640"/>
          <w:marRight w:val="0"/>
          <w:marTop w:val="0"/>
          <w:marBottom w:val="0"/>
          <w:divBdr>
            <w:top w:val="none" w:sz="0" w:space="0" w:color="auto"/>
            <w:left w:val="none" w:sz="0" w:space="0" w:color="auto"/>
            <w:bottom w:val="none" w:sz="0" w:space="0" w:color="auto"/>
            <w:right w:val="none" w:sz="0" w:space="0" w:color="auto"/>
          </w:divBdr>
        </w:div>
        <w:div w:id="759328963">
          <w:marLeft w:val="640"/>
          <w:marRight w:val="0"/>
          <w:marTop w:val="0"/>
          <w:marBottom w:val="0"/>
          <w:divBdr>
            <w:top w:val="none" w:sz="0" w:space="0" w:color="auto"/>
            <w:left w:val="none" w:sz="0" w:space="0" w:color="auto"/>
            <w:bottom w:val="none" w:sz="0" w:space="0" w:color="auto"/>
            <w:right w:val="none" w:sz="0" w:space="0" w:color="auto"/>
          </w:divBdr>
        </w:div>
        <w:div w:id="783428776">
          <w:marLeft w:val="640"/>
          <w:marRight w:val="0"/>
          <w:marTop w:val="0"/>
          <w:marBottom w:val="0"/>
          <w:divBdr>
            <w:top w:val="none" w:sz="0" w:space="0" w:color="auto"/>
            <w:left w:val="none" w:sz="0" w:space="0" w:color="auto"/>
            <w:bottom w:val="none" w:sz="0" w:space="0" w:color="auto"/>
            <w:right w:val="none" w:sz="0" w:space="0" w:color="auto"/>
          </w:divBdr>
        </w:div>
        <w:div w:id="795216381">
          <w:marLeft w:val="640"/>
          <w:marRight w:val="0"/>
          <w:marTop w:val="0"/>
          <w:marBottom w:val="0"/>
          <w:divBdr>
            <w:top w:val="none" w:sz="0" w:space="0" w:color="auto"/>
            <w:left w:val="none" w:sz="0" w:space="0" w:color="auto"/>
            <w:bottom w:val="none" w:sz="0" w:space="0" w:color="auto"/>
            <w:right w:val="none" w:sz="0" w:space="0" w:color="auto"/>
          </w:divBdr>
        </w:div>
        <w:div w:id="817111880">
          <w:marLeft w:val="640"/>
          <w:marRight w:val="0"/>
          <w:marTop w:val="0"/>
          <w:marBottom w:val="0"/>
          <w:divBdr>
            <w:top w:val="none" w:sz="0" w:space="0" w:color="auto"/>
            <w:left w:val="none" w:sz="0" w:space="0" w:color="auto"/>
            <w:bottom w:val="none" w:sz="0" w:space="0" w:color="auto"/>
            <w:right w:val="none" w:sz="0" w:space="0" w:color="auto"/>
          </w:divBdr>
        </w:div>
        <w:div w:id="839271383">
          <w:marLeft w:val="640"/>
          <w:marRight w:val="0"/>
          <w:marTop w:val="0"/>
          <w:marBottom w:val="0"/>
          <w:divBdr>
            <w:top w:val="none" w:sz="0" w:space="0" w:color="auto"/>
            <w:left w:val="none" w:sz="0" w:space="0" w:color="auto"/>
            <w:bottom w:val="none" w:sz="0" w:space="0" w:color="auto"/>
            <w:right w:val="none" w:sz="0" w:space="0" w:color="auto"/>
          </w:divBdr>
        </w:div>
        <w:div w:id="842938495">
          <w:marLeft w:val="640"/>
          <w:marRight w:val="0"/>
          <w:marTop w:val="0"/>
          <w:marBottom w:val="0"/>
          <w:divBdr>
            <w:top w:val="none" w:sz="0" w:space="0" w:color="auto"/>
            <w:left w:val="none" w:sz="0" w:space="0" w:color="auto"/>
            <w:bottom w:val="none" w:sz="0" w:space="0" w:color="auto"/>
            <w:right w:val="none" w:sz="0" w:space="0" w:color="auto"/>
          </w:divBdr>
        </w:div>
        <w:div w:id="850488584">
          <w:marLeft w:val="640"/>
          <w:marRight w:val="0"/>
          <w:marTop w:val="0"/>
          <w:marBottom w:val="0"/>
          <w:divBdr>
            <w:top w:val="none" w:sz="0" w:space="0" w:color="auto"/>
            <w:left w:val="none" w:sz="0" w:space="0" w:color="auto"/>
            <w:bottom w:val="none" w:sz="0" w:space="0" w:color="auto"/>
            <w:right w:val="none" w:sz="0" w:space="0" w:color="auto"/>
          </w:divBdr>
        </w:div>
        <w:div w:id="892813373">
          <w:marLeft w:val="640"/>
          <w:marRight w:val="0"/>
          <w:marTop w:val="0"/>
          <w:marBottom w:val="0"/>
          <w:divBdr>
            <w:top w:val="none" w:sz="0" w:space="0" w:color="auto"/>
            <w:left w:val="none" w:sz="0" w:space="0" w:color="auto"/>
            <w:bottom w:val="none" w:sz="0" w:space="0" w:color="auto"/>
            <w:right w:val="none" w:sz="0" w:space="0" w:color="auto"/>
          </w:divBdr>
        </w:div>
        <w:div w:id="895579914">
          <w:marLeft w:val="640"/>
          <w:marRight w:val="0"/>
          <w:marTop w:val="0"/>
          <w:marBottom w:val="0"/>
          <w:divBdr>
            <w:top w:val="none" w:sz="0" w:space="0" w:color="auto"/>
            <w:left w:val="none" w:sz="0" w:space="0" w:color="auto"/>
            <w:bottom w:val="none" w:sz="0" w:space="0" w:color="auto"/>
            <w:right w:val="none" w:sz="0" w:space="0" w:color="auto"/>
          </w:divBdr>
        </w:div>
        <w:div w:id="972322437">
          <w:marLeft w:val="640"/>
          <w:marRight w:val="0"/>
          <w:marTop w:val="0"/>
          <w:marBottom w:val="0"/>
          <w:divBdr>
            <w:top w:val="none" w:sz="0" w:space="0" w:color="auto"/>
            <w:left w:val="none" w:sz="0" w:space="0" w:color="auto"/>
            <w:bottom w:val="none" w:sz="0" w:space="0" w:color="auto"/>
            <w:right w:val="none" w:sz="0" w:space="0" w:color="auto"/>
          </w:divBdr>
        </w:div>
        <w:div w:id="1029835747">
          <w:marLeft w:val="640"/>
          <w:marRight w:val="0"/>
          <w:marTop w:val="0"/>
          <w:marBottom w:val="0"/>
          <w:divBdr>
            <w:top w:val="none" w:sz="0" w:space="0" w:color="auto"/>
            <w:left w:val="none" w:sz="0" w:space="0" w:color="auto"/>
            <w:bottom w:val="none" w:sz="0" w:space="0" w:color="auto"/>
            <w:right w:val="none" w:sz="0" w:space="0" w:color="auto"/>
          </w:divBdr>
        </w:div>
        <w:div w:id="1068378980">
          <w:marLeft w:val="640"/>
          <w:marRight w:val="0"/>
          <w:marTop w:val="0"/>
          <w:marBottom w:val="0"/>
          <w:divBdr>
            <w:top w:val="none" w:sz="0" w:space="0" w:color="auto"/>
            <w:left w:val="none" w:sz="0" w:space="0" w:color="auto"/>
            <w:bottom w:val="none" w:sz="0" w:space="0" w:color="auto"/>
            <w:right w:val="none" w:sz="0" w:space="0" w:color="auto"/>
          </w:divBdr>
        </w:div>
        <w:div w:id="1074398830">
          <w:marLeft w:val="640"/>
          <w:marRight w:val="0"/>
          <w:marTop w:val="0"/>
          <w:marBottom w:val="0"/>
          <w:divBdr>
            <w:top w:val="none" w:sz="0" w:space="0" w:color="auto"/>
            <w:left w:val="none" w:sz="0" w:space="0" w:color="auto"/>
            <w:bottom w:val="none" w:sz="0" w:space="0" w:color="auto"/>
            <w:right w:val="none" w:sz="0" w:space="0" w:color="auto"/>
          </w:divBdr>
        </w:div>
        <w:div w:id="1090127390">
          <w:marLeft w:val="640"/>
          <w:marRight w:val="0"/>
          <w:marTop w:val="0"/>
          <w:marBottom w:val="0"/>
          <w:divBdr>
            <w:top w:val="none" w:sz="0" w:space="0" w:color="auto"/>
            <w:left w:val="none" w:sz="0" w:space="0" w:color="auto"/>
            <w:bottom w:val="none" w:sz="0" w:space="0" w:color="auto"/>
            <w:right w:val="none" w:sz="0" w:space="0" w:color="auto"/>
          </w:divBdr>
        </w:div>
        <w:div w:id="1102723814">
          <w:marLeft w:val="640"/>
          <w:marRight w:val="0"/>
          <w:marTop w:val="0"/>
          <w:marBottom w:val="0"/>
          <w:divBdr>
            <w:top w:val="none" w:sz="0" w:space="0" w:color="auto"/>
            <w:left w:val="none" w:sz="0" w:space="0" w:color="auto"/>
            <w:bottom w:val="none" w:sz="0" w:space="0" w:color="auto"/>
            <w:right w:val="none" w:sz="0" w:space="0" w:color="auto"/>
          </w:divBdr>
        </w:div>
        <w:div w:id="1139420550">
          <w:marLeft w:val="640"/>
          <w:marRight w:val="0"/>
          <w:marTop w:val="0"/>
          <w:marBottom w:val="0"/>
          <w:divBdr>
            <w:top w:val="none" w:sz="0" w:space="0" w:color="auto"/>
            <w:left w:val="none" w:sz="0" w:space="0" w:color="auto"/>
            <w:bottom w:val="none" w:sz="0" w:space="0" w:color="auto"/>
            <w:right w:val="none" w:sz="0" w:space="0" w:color="auto"/>
          </w:divBdr>
        </w:div>
        <w:div w:id="1161434452">
          <w:marLeft w:val="640"/>
          <w:marRight w:val="0"/>
          <w:marTop w:val="0"/>
          <w:marBottom w:val="0"/>
          <w:divBdr>
            <w:top w:val="none" w:sz="0" w:space="0" w:color="auto"/>
            <w:left w:val="none" w:sz="0" w:space="0" w:color="auto"/>
            <w:bottom w:val="none" w:sz="0" w:space="0" w:color="auto"/>
            <w:right w:val="none" w:sz="0" w:space="0" w:color="auto"/>
          </w:divBdr>
        </w:div>
        <w:div w:id="1189103833">
          <w:marLeft w:val="640"/>
          <w:marRight w:val="0"/>
          <w:marTop w:val="0"/>
          <w:marBottom w:val="0"/>
          <w:divBdr>
            <w:top w:val="none" w:sz="0" w:space="0" w:color="auto"/>
            <w:left w:val="none" w:sz="0" w:space="0" w:color="auto"/>
            <w:bottom w:val="none" w:sz="0" w:space="0" w:color="auto"/>
            <w:right w:val="none" w:sz="0" w:space="0" w:color="auto"/>
          </w:divBdr>
        </w:div>
        <w:div w:id="1302149395">
          <w:marLeft w:val="640"/>
          <w:marRight w:val="0"/>
          <w:marTop w:val="0"/>
          <w:marBottom w:val="0"/>
          <w:divBdr>
            <w:top w:val="none" w:sz="0" w:space="0" w:color="auto"/>
            <w:left w:val="none" w:sz="0" w:space="0" w:color="auto"/>
            <w:bottom w:val="none" w:sz="0" w:space="0" w:color="auto"/>
            <w:right w:val="none" w:sz="0" w:space="0" w:color="auto"/>
          </w:divBdr>
        </w:div>
        <w:div w:id="1310280614">
          <w:marLeft w:val="640"/>
          <w:marRight w:val="0"/>
          <w:marTop w:val="0"/>
          <w:marBottom w:val="0"/>
          <w:divBdr>
            <w:top w:val="none" w:sz="0" w:space="0" w:color="auto"/>
            <w:left w:val="none" w:sz="0" w:space="0" w:color="auto"/>
            <w:bottom w:val="none" w:sz="0" w:space="0" w:color="auto"/>
            <w:right w:val="none" w:sz="0" w:space="0" w:color="auto"/>
          </w:divBdr>
        </w:div>
        <w:div w:id="1339193512">
          <w:marLeft w:val="640"/>
          <w:marRight w:val="0"/>
          <w:marTop w:val="0"/>
          <w:marBottom w:val="0"/>
          <w:divBdr>
            <w:top w:val="none" w:sz="0" w:space="0" w:color="auto"/>
            <w:left w:val="none" w:sz="0" w:space="0" w:color="auto"/>
            <w:bottom w:val="none" w:sz="0" w:space="0" w:color="auto"/>
            <w:right w:val="none" w:sz="0" w:space="0" w:color="auto"/>
          </w:divBdr>
        </w:div>
        <w:div w:id="1416510736">
          <w:marLeft w:val="640"/>
          <w:marRight w:val="0"/>
          <w:marTop w:val="0"/>
          <w:marBottom w:val="0"/>
          <w:divBdr>
            <w:top w:val="none" w:sz="0" w:space="0" w:color="auto"/>
            <w:left w:val="none" w:sz="0" w:space="0" w:color="auto"/>
            <w:bottom w:val="none" w:sz="0" w:space="0" w:color="auto"/>
            <w:right w:val="none" w:sz="0" w:space="0" w:color="auto"/>
          </w:divBdr>
        </w:div>
        <w:div w:id="1446073460">
          <w:marLeft w:val="640"/>
          <w:marRight w:val="0"/>
          <w:marTop w:val="0"/>
          <w:marBottom w:val="0"/>
          <w:divBdr>
            <w:top w:val="none" w:sz="0" w:space="0" w:color="auto"/>
            <w:left w:val="none" w:sz="0" w:space="0" w:color="auto"/>
            <w:bottom w:val="none" w:sz="0" w:space="0" w:color="auto"/>
            <w:right w:val="none" w:sz="0" w:space="0" w:color="auto"/>
          </w:divBdr>
        </w:div>
        <w:div w:id="1642811157">
          <w:marLeft w:val="640"/>
          <w:marRight w:val="0"/>
          <w:marTop w:val="0"/>
          <w:marBottom w:val="0"/>
          <w:divBdr>
            <w:top w:val="none" w:sz="0" w:space="0" w:color="auto"/>
            <w:left w:val="none" w:sz="0" w:space="0" w:color="auto"/>
            <w:bottom w:val="none" w:sz="0" w:space="0" w:color="auto"/>
            <w:right w:val="none" w:sz="0" w:space="0" w:color="auto"/>
          </w:divBdr>
        </w:div>
        <w:div w:id="1663004159">
          <w:marLeft w:val="640"/>
          <w:marRight w:val="0"/>
          <w:marTop w:val="0"/>
          <w:marBottom w:val="0"/>
          <w:divBdr>
            <w:top w:val="none" w:sz="0" w:space="0" w:color="auto"/>
            <w:left w:val="none" w:sz="0" w:space="0" w:color="auto"/>
            <w:bottom w:val="none" w:sz="0" w:space="0" w:color="auto"/>
            <w:right w:val="none" w:sz="0" w:space="0" w:color="auto"/>
          </w:divBdr>
        </w:div>
        <w:div w:id="1680541611">
          <w:marLeft w:val="640"/>
          <w:marRight w:val="0"/>
          <w:marTop w:val="0"/>
          <w:marBottom w:val="0"/>
          <w:divBdr>
            <w:top w:val="none" w:sz="0" w:space="0" w:color="auto"/>
            <w:left w:val="none" w:sz="0" w:space="0" w:color="auto"/>
            <w:bottom w:val="none" w:sz="0" w:space="0" w:color="auto"/>
            <w:right w:val="none" w:sz="0" w:space="0" w:color="auto"/>
          </w:divBdr>
        </w:div>
        <w:div w:id="1709798270">
          <w:marLeft w:val="640"/>
          <w:marRight w:val="0"/>
          <w:marTop w:val="0"/>
          <w:marBottom w:val="0"/>
          <w:divBdr>
            <w:top w:val="none" w:sz="0" w:space="0" w:color="auto"/>
            <w:left w:val="none" w:sz="0" w:space="0" w:color="auto"/>
            <w:bottom w:val="none" w:sz="0" w:space="0" w:color="auto"/>
            <w:right w:val="none" w:sz="0" w:space="0" w:color="auto"/>
          </w:divBdr>
        </w:div>
        <w:div w:id="1746146669">
          <w:marLeft w:val="640"/>
          <w:marRight w:val="0"/>
          <w:marTop w:val="0"/>
          <w:marBottom w:val="0"/>
          <w:divBdr>
            <w:top w:val="none" w:sz="0" w:space="0" w:color="auto"/>
            <w:left w:val="none" w:sz="0" w:space="0" w:color="auto"/>
            <w:bottom w:val="none" w:sz="0" w:space="0" w:color="auto"/>
            <w:right w:val="none" w:sz="0" w:space="0" w:color="auto"/>
          </w:divBdr>
        </w:div>
        <w:div w:id="1752044540">
          <w:marLeft w:val="640"/>
          <w:marRight w:val="0"/>
          <w:marTop w:val="0"/>
          <w:marBottom w:val="0"/>
          <w:divBdr>
            <w:top w:val="none" w:sz="0" w:space="0" w:color="auto"/>
            <w:left w:val="none" w:sz="0" w:space="0" w:color="auto"/>
            <w:bottom w:val="none" w:sz="0" w:space="0" w:color="auto"/>
            <w:right w:val="none" w:sz="0" w:space="0" w:color="auto"/>
          </w:divBdr>
        </w:div>
        <w:div w:id="1895387255">
          <w:marLeft w:val="640"/>
          <w:marRight w:val="0"/>
          <w:marTop w:val="0"/>
          <w:marBottom w:val="0"/>
          <w:divBdr>
            <w:top w:val="none" w:sz="0" w:space="0" w:color="auto"/>
            <w:left w:val="none" w:sz="0" w:space="0" w:color="auto"/>
            <w:bottom w:val="none" w:sz="0" w:space="0" w:color="auto"/>
            <w:right w:val="none" w:sz="0" w:space="0" w:color="auto"/>
          </w:divBdr>
        </w:div>
        <w:div w:id="1913537609">
          <w:marLeft w:val="640"/>
          <w:marRight w:val="0"/>
          <w:marTop w:val="0"/>
          <w:marBottom w:val="0"/>
          <w:divBdr>
            <w:top w:val="none" w:sz="0" w:space="0" w:color="auto"/>
            <w:left w:val="none" w:sz="0" w:space="0" w:color="auto"/>
            <w:bottom w:val="none" w:sz="0" w:space="0" w:color="auto"/>
            <w:right w:val="none" w:sz="0" w:space="0" w:color="auto"/>
          </w:divBdr>
        </w:div>
        <w:div w:id="1916697389">
          <w:marLeft w:val="640"/>
          <w:marRight w:val="0"/>
          <w:marTop w:val="0"/>
          <w:marBottom w:val="0"/>
          <w:divBdr>
            <w:top w:val="none" w:sz="0" w:space="0" w:color="auto"/>
            <w:left w:val="none" w:sz="0" w:space="0" w:color="auto"/>
            <w:bottom w:val="none" w:sz="0" w:space="0" w:color="auto"/>
            <w:right w:val="none" w:sz="0" w:space="0" w:color="auto"/>
          </w:divBdr>
        </w:div>
        <w:div w:id="2030837986">
          <w:marLeft w:val="640"/>
          <w:marRight w:val="0"/>
          <w:marTop w:val="0"/>
          <w:marBottom w:val="0"/>
          <w:divBdr>
            <w:top w:val="none" w:sz="0" w:space="0" w:color="auto"/>
            <w:left w:val="none" w:sz="0" w:space="0" w:color="auto"/>
            <w:bottom w:val="none" w:sz="0" w:space="0" w:color="auto"/>
            <w:right w:val="none" w:sz="0" w:space="0" w:color="auto"/>
          </w:divBdr>
        </w:div>
        <w:div w:id="2048526981">
          <w:marLeft w:val="640"/>
          <w:marRight w:val="0"/>
          <w:marTop w:val="0"/>
          <w:marBottom w:val="0"/>
          <w:divBdr>
            <w:top w:val="none" w:sz="0" w:space="0" w:color="auto"/>
            <w:left w:val="none" w:sz="0" w:space="0" w:color="auto"/>
            <w:bottom w:val="none" w:sz="0" w:space="0" w:color="auto"/>
            <w:right w:val="none" w:sz="0" w:space="0" w:color="auto"/>
          </w:divBdr>
        </w:div>
        <w:div w:id="2105878295">
          <w:marLeft w:val="640"/>
          <w:marRight w:val="0"/>
          <w:marTop w:val="0"/>
          <w:marBottom w:val="0"/>
          <w:divBdr>
            <w:top w:val="none" w:sz="0" w:space="0" w:color="auto"/>
            <w:left w:val="none" w:sz="0" w:space="0" w:color="auto"/>
            <w:bottom w:val="none" w:sz="0" w:space="0" w:color="auto"/>
            <w:right w:val="none" w:sz="0" w:space="0" w:color="auto"/>
          </w:divBdr>
        </w:div>
        <w:div w:id="2130706613">
          <w:marLeft w:val="640"/>
          <w:marRight w:val="0"/>
          <w:marTop w:val="0"/>
          <w:marBottom w:val="0"/>
          <w:divBdr>
            <w:top w:val="none" w:sz="0" w:space="0" w:color="auto"/>
            <w:left w:val="none" w:sz="0" w:space="0" w:color="auto"/>
            <w:bottom w:val="none" w:sz="0" w:space="0" w:color="auto"/>
            <w:right w:val="none" w:sz="0" w:space="0" w:color="auto"/>
          </w:divBdr>
        </w:div>
      </w:divsChild>
    </w:div>
    <w:div w:id="957486683">
      <w:bodyDiv w:val="1"/>
      <w:marLeft w:val="0"/>
      <w:marRight w:val="0"/>
      <w:marTop w:val="0"/>
      <w:marBottom w:val="0"/>
      <w:divBdr>
        <w:top w:val="none" w:sz="0" w:space="0" w:color="auto"/>
        <w:left w:val="none" w:sz="0" w:space="0" w:color="auto"/>
        <w:bottom w:val="none" w:sz="0" w:space="0" w:color="auto"/>
        <w:right w:val="none" w:sz="0" w:space="0" w:color="auto"/>
      </w:divBdr>
      <w:divsChild>
        <w:div w:id="10844310">
          <w:marLeft w:val="640"/>
          <w:marRight w:val="0"/>
          <w:marTop w:val="0"/>
          <w:marBottom w:val="0"/>
          <w:divBdr>
            <w:top w:val="none" w:sz="0" w:space="0" w:color="auto"/>
            <w:left w:val="none" w:sz="0" w:space="0" w:color="auto"/>
            <w:bottom w:val="none" w:sz="0" w:space="0" w:color="auto"/>
            <w:right w:val="none" w:sz="0" w:space="0" w:color="auto"/>
          </w:divBdr>
        </w:div>
        <w:div w:id="20329498">
          <w:marLeft w:val="640"/>
          <w:marRight w:val="0"/>
          <w:marTop w:val="0"/>
          <w:marBottom w:val="0"/>
          <w:divBdr>
            <w:top w:val="none" w:sz="0" w:space="0" w:color="auto"/>
            <w:left w:val="none" w:sz="0" w:space="0" w:color="auto"/>
            <w:bottom w:val="none" w:sz="0" w:space="0" w:color="auto"/>
            <w:right w:val="none" w:sz="0" w:space="0" w:color="auto"/>
          </w:divBdr>
        </w:div>
        <w:div w:id="35396237">
          <w:marLeft w:val="640"/>
          <w:marRight w:val="0"/>
          <w:marTop w:val="0"/>
          <w:marBottom w:val="0"/>
          <w:divBdr>
            <w:top w:val="none" w:sz="0" w:space="0" w:color="auto"/>
            <w:left w:val="none" w:sz="0" w:space="0" w:color="auto"/>
            <w:bottom w:val="none" w:sz="0" w:space="0" w:color="auto"/>
            <w:right w:val="none" w:sz="0" w:space="0" w:color="auto"/>
          </w:divBdr>
        </w:div>
        <w:div w:id="81024392">
          <w:marLeft w:val="640"/>
          <w:marRight w:val="0"/>
          <w:marTop w:val="0"/>
          <w:marBottom w:val="0"/>
          <w:divBdr>
            <w:top w:val="none" w:sz="0" w:space="0" w:color="auto"/>
            <w:left w:val="none" w:sz="0" w:space="0" w:color="auto"/>
            <w:bottom w:val="none" w:sz="0" w:space="0" w:color="auto"/>
            <w:right w:val="none" w:sz="0" w:space="0" w:color="auto"/>
          </w:divBdr>
        </w:div>
        <w:div w:id="175190245">
          <w:marLeft w:val="640"/>
          <w:marRight w:val="0"/>
          <w:marTop w:val="0"/>
          <w:marBottom w:val="0"/>
          <w:divBdr>
            <w:top w:val="none" w:sz="0" w:space="0" w:color="auto"/>
            <w:left w:val="none" w:sz="0" w:space="0" w:color="auto"/>
            <w:bottom w:val="none" w:sz="0" w:space="0" w:color="auto"/>
            <w:right w:val="none" w:sz="0" w:space="0" w:color="auto"/>
          </w:divBdr>
        </w:div>
        <w:div w:id="209193523">
          <w:marLeft w:val="640"/>
          <w:marRight w:val="0"/>
          <w:marTop w:val="0"/>
          <w:marBottom w:val="0"/>
          <w:divBdr>
            <w:top w:val="none" w:sz="0" w:space="0" w:color="auto"/>
            <w:left w:val="none" w:sz="0" w:space="0" w:color="auto"/>
            <w:bottom w:val="none" w:sz="0" w:space="0" w:color="auto"/>
            <w:right w:val="none" w:sz="0" w:space="0" w:color="auto"/>
          </w:divBdr>
        </w:div>
        <w:div w:id="211701063">
          <w:marLeft w:val="640"/>
          <w:marRight w:val="0"/>
          <w:marTop w:val="0"/>
          <w:marBottom w:val="0"/>
          <w:divBdr>
            <w:top w:val="none" w:sz="0" w:space="0" w:color="auto"/>
            <w:left w:val="none" w:sz="0" w:space="0" w:color="auto"/>
            <w:bottom w:val="none" w:sz="0" w:space="0" w:color="auto"/>
            <w:right w:val="none" w:sz="0" w:space="0" w:color="auto"/>
          </w:divBdr>
        </w:div>
        <w:div w:id="233859327">
          <w:marLeft w:val="640"/>
          <w:marRight w:val="0"/>
          <w:marTop w:val="0"/>
          <w:marBottom w:val="0"/>
          <w:divBdr>
            <w:top w:val="none" w:sz="0" w:space="0" w:color="auto"/>
            <w:left w:val="none" w:sz="0" w:space="0" w:color="auto"/>
            <w:bottom w:val="none" w:sz="0" w:space="0" w:color="auto"/>
            <w:right w:val="none" w:sz="0" w:space="0" w:color="auto"/>
          </w:divBdr>
        </w:div>
        <w:div w:id="253246638">
          <w:marLeft w:val="640"/>
          <w:marRight w:val="0"/>
          <w:marTop w:val="0"/>
          <w:marBottom w:val="0"/>
          <w:divBdr>
            <w:top w:val="none" w:sz="0" w:space="0" w:color="auto"/>
            <w:left w:val="none" w:sz="0" w:space="0" w:color="auto"/>
            <w:bottom w:val="none" w:sz="0" w:space="0" w:color="auto"/>
            <w:right w:val="none" w:sz="0" w:space="0" w:color="auto"/>
          </w:divBdr>
        </w:div>
        <w:div w:id="299769824">
          <w:marLeft w:val="640"/>
          <w:marRight w:val="0"/>
          <w:marTop w:val="0"/>
          <w:marBottom w:val="0"/>
          <w:divBdr>
            <w:top w:val="none" w:sz="0" w:space="0" w:color="auto"/>
            <w:left w:val="none" w:sz="0" w:space="0" w:color="auto"/>
            <w:bottom w:val="none" w:sz="0" w:space="0" w:color="auto"/>
            <w:right w:val="none" w:sz="0" w:space="0" w:color="auto"/>
          </w:divBdr>
        </w:div>
        <w:div w:id="376012512">
          <w:marLeft w:val="640"/>
          <w:marRight w:val="0"/>
          <w:marTop w:val="0"/>
          <w:marBottom w:val="0"/>
          <w:divBdr>
            <w:top w:val="none" w:sz="0" w:space="0" w:color="auto"/>
            <w:left w:val="none" w:sz="0" w:space="0" w:color="auto"/>
            <w:bottom w:val="none" w:sz="0" w:space="0" w:color="auto"/>
            <w:right w:val="none" w:sz="0" w:space="0" w:color="auto"/>
          </w:divBdr>
        </w:div>
        <w:div w:id="387143144">
          <w:marLeft w:val="640"/>
          <w:marRight w:val="0"/>
          <w:marTop w:val="0"/>
          <w:marBottom w:val="0"/>
          <w:divBdr>
            <w:top w:val="none" w:sz="0" w:space="0" w:color="auto"/>
            <w:left w:val="none" w:sz="0" w:space="0" w:color="auto"/>
            <w:bottom w:val="none" w:sz="0" w:space="0" w:color="auto"/>
            <w:right w:val="none" w:sz="0" w:space="0" w:color="auto"/>
          </w:divBdr>
        </w:div>
        <w:div w:id="635912877">
          <w:marLeft w:val="640"/>
          <w:marRight w:val="0"/>
          <w:marTop w:val="0"/>
          <w:marBottom w:val="0"/>
          <w:divBdr>
            <w:top w:val="none" w:sz="0" w:space="0" w:color="auto"/>
            <w:left w:val="none" w:sz="0" w:space="0" w:color="auto"/>
            <w:bottom w:val="none" w:sz="0" w:space="0" w:color="auto"/>
            <w:right w:val="none" w:sz="0" w:space="0" w:color="auto"/>
          </w:divBdr>
        </w:div>
        <w:div w:id="716392525">
          <w:marLeft w:val="640"/>
          <w:marRight w:val="0"/>
          <w:marTop w:val="0"/>
          <w:marBottom w:val="0"/>
          <w:divBdr>
            <w:top w:val="none" w:sz="0" w:space="0" w:color="auto"/>
            <w:left w:val="none" w:sz="0" w:space="0" w:color="auto"/>
            <w:bottom w:val="none" w:sz="0" w:space="0" w:color="auto"/>
            <w:right w:val="none" w:sz="0" w:space="0" w:color="auto"/>
          </w:divBdr>
        </w:div>
        <w:div w:id="756899599">
          <w:marLeft w:val="640"/>
          <w:marRight w:val="0"/>
          <w:marTop w:val="0"/>
          <w:marBottom w:val="0"/>
          <w:divBdr>
            <w:top w:val="none" w:sz="0" w:space="0" w:color="auto"/>
            <w:left w:val="none" w:sz="0" w:space="0" w:color="auto"/>
            <w:bottom w:val="none" w:sz="0" w:space="0" w:color="auto"/>
            <w:right w:val="none" w:sz="0" w:space="0" w:color="auto"/>
          </w:divBdr>
        </w:div>
        <w:div w:id="759058415">
          <w:marLeft w:val="640"/>
          <w:marRight w:val="0"/>
          <w:marTop w:val="0"/>
          <w:marBottom w:val="0"/>
          <w:divBdr>
            <w:top w:val="none" w:sz="0" w:space="0" w:color="auto"/>
            <w:left w:val="none" w:sz="0" w:space="0" w:color="auto"/>
            <w:bottom w:val="none" w:sz="0" w:space="0" w:color="auto"/>
            <w:right w:val="none" w:sz="0" w:space="0" w:color="auto"/>
          </w:divBdr>
        </w:div>
        <w:div w:id="781730122">
          <w:marLeft w:val="640"/>
          <w:marRight w:val="0"/>
          <w:marTop w:val="0"/>
          <w:marBottom w:val="0"/>
          <w:divBdr>
            <w:top w:val="none" w:sz="0" w:space="0" w:color="auto"/>
            <w:left w:val="none" w:sz="0" w:space="0" w:color="auto"/>
            <w:bottom w:val="none" w:sz="0" w:space="0" w:color="auto"/>
            <w:right w:val="none" w:sz="0" w:space="0" w:color="auto"/>
          </w:divBdr>
        </w:div>
        <w:div w:id="850074285">
          <w:marLeft w:val="640"/>
          <w:marRight w:val="0"/>
          <w:marTop w:val="0"/>
          <w:marBottom w:val="0"/>
          <w:divBdr>
            <w:top w:val="none" w:sz="0" w:space="0" w:color="auto"/>
            <w:left w:val="none" w:sz="0" w:space="0" w:color="auto"/>
            <w:bottom w:val="none" w:sz="0" w:space="0" w:color="auto"/>
            <w:right w:val="none" w:sz="0" w:space="0" w:color="auto"/>
          </w:divBdr>
        </w:div>
        <w:div w:id="872231717">
          <w:marLeft w:val="640"/>
          <w:marRight w:val="0"/>
          <w:marTop w:val="0"/>
          <w:marBottom w:val="0"/>
          <w:divBdr>
            <w:top w:val="none" w:sz="0" w:space="0" w:color="auto"/>
            <w:left w:val="none" w:sz="0" w:space="0" w:color="auto"/>
            <w:bottom w:val="none" w:sz="0" w:space="0" w:color="auto"/>
            <w:right w:val="none" w:sz="0" w:space="0" w:color="auto"/>
          </w:divBdr>
        </w:div>
        <w:div w:id="920985979">
          <w:marLeft w:val="640"/>
          <w:marRight w:val="0"/>
          <w:marTop w:val="0"/>
          <w:marBottom w:val="0"/>
          <w:divBdr>
            <w:top w:val="none" w:sz="0" w:space="0" w:color="auto"/>
            <w:left w:val="none" w:sz="0" w:space="0" w:color="auto"/>
            <w:bottom w:val="none" w:sz="0" w:space="0" w:color="auto"/>
            <w:right w:val="none" w:sz="0" w:space="0" w:color="auto"/>
          </w:divBdr>
        </w:div>
        <w:div w:id="1081489442">
          <w:marLeft w:val="640"/>
          <w:marRight w:val="0"/>
          <w:marTop w:val="0"/>
          <w:marBottom w:val="0"/>
          <w:divBdr>
            <w:top w:val="none" w:sz="0" w:space="0" w:color="auto"/>
            <w:left w:val="none" w:sz="0" w:space="0" w:color="auto"/>
            <w:bottom w:val="none" w:sz="0" w:space="0" w:color="auto"/>
            <w:right w:val="none" w:sz="0" w:space="0" w:color="auto"/>
          </w:divBdr>
        </w:div>
        <w:div w:id="1098065555">
          <w:marLeft w:val="640"/>
          <w:marRight w:val="0"/>
          <w:marTop w:val="0"/>
          <w:marBottom w:val="0"/>
          <w:divBdr>
            <w:top w:val="none" w:sz="0" w:space="0" w:color="auto"/>
            <w:left w:val="none" w:sz="0" w:space="0" w:color="auto"/>
            <w:bottom w:val="none" w:sz="0" w:space="0" w:color="auto"/>
            <w:right w:val="none" w:sz="0" w:space="0" w:color="auto"/>
          </w:divBdr>
        </w:div>
        <w:div w:id="1137258816">
          <w:marLeft w:val="640"/>
          <w:marRight w:val="0"/>
          <w:marTop w:val="0"/>
          <w:marBottom w:val="0"/>
          <w:divBdr>
            <w:top w:val="none" w:sz="0" w:space="0" w:color="auto"/>
            <w:left w:val="none" w:sz="0" w:space="0" w:color="auto"/>
            <w:bottom w:val="none" w:sz="0" w:space="0" w:color="auto"/>
            <w:right w:val="none" w:sz="0" w:space="0" w:color="auto"/>
          </w:divBdr>
        </w:div>
        <w:div w:id="1184242619">
          <w:marLeft w:val="640"/>
          <w:marRight w:val="0"/>
          <w:marTop w:val="0"/>
          <w:marBottom w:val="0"/>
          <w:divBdr>
            <w:top w:val="none" w:sz="0" w:space="0" w:color="auto"/>
            <w:left w:val="none" w:sz="0" w:space="0" w:color="auto"/>
            <w:bottom w:val="none" w:sz="0" w:space="0" w:color="auto"/>
            <w:right w:val="none" w:sz="0" w:space="0" w:color="auto"/>
          </w:divBdr>
        </w:div>
        <w:div w:id="1264339273">
          <w:marLeft w:val="640"/>
          <w:marRight w:val="0"/>
          <w:marTop w:val="0"/>
          <w:marBottom w:val="0"/>
          <w:divBdr>
            <w:top w:val="none" w:sz="0" w:space="0" w:color="auto"/>
            <w:left w:val="none" w:sz="0" w:space="0" w:color="auto"/>
            <w:bottom w:val="none" w:sz="0" w:space="0" w:color="auto"/>
            <w:right w:val="none" w:sz="0" w:space="0" w:color="auto"/>
          </w:divBdr>
        </w:div>
        <w:div w:id="1266691307">
          <w:marLeft w:val="640"/>
          <w:marRight w:val="0"/>
          <w:marTop w:val="0"/>
          <w:marBottom w:val="0"/>
          <w:divBdr>
            <w:top w:val="none" w:sz="0" w:space="0" w:color="auto"/>
            <w:left w:val="none" w:sz="0" w:space="0" w:color="auto"/>
            <w:bottom w:val="none" w:sz="0" w:space="0" w:color="auto"/>
            <w:right w:val="none" w:sz="0" w:space="0" w:color="auto"/>
          </w:divBdr>
        </w:div>
        <w:div w:id="1285693692">
          <w:marLeft w:val="640"/>
          <w:marRight w:val="0"/>
          <w:marTop w:val="0"/>
          <w:marBottom w:val="0"/>
          <w:divBdr>
            <w:top w:val="none" w:sz="0" w:space="0" w:color="auto"/>
            <w:left w:val="none" w:sz="0" w:space="0" w:color="auto"/>
            <w:bottom w:val="none" w:sz="0" w:space="0" w:color="auto"/>
            <w:right w:val="none" w:sz="0" w:space="0" w:color="auto"/>
          </w:divBdr>
        </w:div>
        <w:div w:id="1324892244">
          <w:marLeft w:val="640"/>
          <w:marRight w:val="0"/>
          <w:marTop w:val="0"/>
          <w:marBottom w:val="0"/>
          <w:divBdr>
            <w:top w:val="none" w:sz="0" w:space="0" w:color="auto"/>
            <w:left w:val="none" w:sz="0" w:space="0" w:color="auto"/>
            <w:bottom w:val="none" w:sz="0" w:space="0" w:color="auto"/>
            <w:right w:val="none" w:sz="0" w:space="0" w:color="auto"/>
          </w:divBdr>
        </w:div>
        <w:div w:id="1418943966">
          <w:marLeft w:val="640"/>
          <w:marRight w:val="0"/>
          <w:marTop w:val="0"/>
          <w:marBottom w:val="0"/>
          <w:divBdr>
            <w:top w:val="none" w:sz="0" w:space="0" w:color="auto"/>
            <w:left w:val="none" w:sz="0" w:space="0" w:color="auto"/>
            <w:bottom w:val="none" w:sz="0" w:space="0" w:color="auto"/>
            <w:right w:val="none" w:sz="0" w:space="0" w:color="auto"/>
          </w:divBdr>
        </w:div>
        <w:div w:id="1508792944">
          <w:marLeft w:val="640"/>
          <w:marRight w:val="0"/>
          <w:marTop w:val="0"/>
          <w:marBottom w:val="0"/>
          <w:divBdr>
            <w:top w:val="none" w:sz="0" w:space="0" w:color="auto"/>
            <w:left w:val="none" w:sz="0" w:space="0" w:color="auto"/>
            <w:bottom w:val="none" w:sz="0" w:space="0" w:color="auto"/>
            <w:right w:val="none" w:sz="0" w:space="0" w:color="auto"/>
          </w:divBdr>
        </w:div>
        <w:div w:id="1599871573">
          <w:marLeft w:val="640"/>
          <w:marRight w:val="0"/>
          <w:marTop w:val="0"/>
          <w:marBottom w:val="0"/>
          <w:divBdr>
            <w:top w:val="none" w:sz="0" w:space="0" w:color="auto"/>
            <w:left w:val="none" w:sz="0" w:space="0" w:color="auto"/>
            <w:bottom w:val="none" w:sz="0" w:space="0" w:color="auto"/>
            <w:right w:val="none" w:sz="0" w:space="0" w:color="auto"/>
          </w:divBdr>
        </w:div>
        <w:div w:id="1661881622">
          <w:marLeft w:val="640"/>
          <w:marRight w:val="0"/>
          <w:marTop w:val="0"/>
          <w:marBottom w:val="0"/>
          <w:divBdr>
            <w:top w:val="none" w:sz="0" w:space="0" w:color="auto"/>
            <w:left w:val="none" w:sz="0" w:space="0" w:color="auto"/>
            <w:bottom w:val="none" w:sz="0" w:space="0" w:color="auto"/>
            <w:right w:val="none" w:sz="0" w:space="0" w:color="auto"/>
          </w:divBdr>
        </w:div>
        <w:div w:id="1695302465">
          <w:marLeft w:val="640"/>
          <w:marRight w:val="0"/>
          <w:marTop w:val="0"/>
          <w:marBottom w:val="0"/>
          <w:divBdr>
            <w:top w:val="none" w:sz="0" w:space="0" w:color="auto"/>
            <w:left w:val="none" w:sz="0" w:space="0" w:color="auto"/>
            <w:bottom w:val="none" w:sz="0" w:space="0" w:color="auto"/>
            <w:right w:val="none" w:sz="0" w:space="0" w:color="auto"/>
          </w:divBdr>
        </w:div>
        <w:div w:id="1695494329">
          <w:marLeft w:val="640"/>
          <w:marRight w:val="0"/>
          <w:marTop w:val="0"/>
          <w:marBottom w:val="0"/>
          <w:divBdr>
            <w:top w:val="none" w:sz="0" w:space="0" w:color="auto"/>
            <w:left w:val="none" w:sz="0" w:space="0" w:color="auto"/>
            <w:bottom w:val="none" w:sz="0" w:space="0" w:color="auto"/>
            <w:right w:val="none" w:sz="0" w:space="0" w:color="auto"/>
          </w:divBdr>
        </w:div>
        <w:div w:id="1818570085">
          <w:marLeft w:val="640"/>
          <w:marRight w:val="0"/>
          <w:marTop w:val="0"/>
          <w:marBottom w:val="0"/>
          <w:divBdr>
            <w:top w:val="none" w:sz="0" w:space="0" w:color="auto"/>
            <w:left w:val="none" w:sz="0" w:space="0" w:color="auto"/>
            <w:bottom w:val="none" w:sz="0" w:space="0" w:color="auto"/>
            <w:right w:val="none" w:sz="0" w:space="0" w:color="auto"/>
          </w:divBdr>
          <w:divsChild>
            <w:div w:id="1140339477">
              <w:marLeft w:val="0"/>
              <w:marRight w:val="0"/>
              <w:marTop w:val="0"/>
              <w:marBottom w:val="0"/>
              <w:divBdr>
                <w:top w:val="none" w:sz="0" w:space="0" w:color="auto"/>
                <w:left w:val="none" w:sz="0" w:space="0" w:color="auto"/>
                <w:bottom w:val="none" w:sz="0" w:space="0" w:color="auto"/>
                <w:right w:val="none" w:sz="0" w:space="0" w:color="auto"/>
              </w:divBdr>
              <w:divsChild>
                <w:div w:id="31686137">
                  <w:marLeft w:val="640"/>
                  <w:marRight w:val="0"/>
                  <w:marTop w:val="0"/>
                  <w:marBottom w:val="0"/>
                  <w:divBdr>
                    <w:top w:val="none" w:sz="0" w:space="0" w:color="auto"/>
                    <w:left w:val="none" w:sz="0" w:space="0" w:color="auto"/>
                    <w:bottom w:val="none" w:sz="0" w:space="0" w:color="auto"/>
                    <w:right w:val="none" w:sz="0" w:space="0" w:color="auto"/>
                  </w:divBdr>
                </w:div>
                <w:div w:id="93016986">
                  <w:marLeft w:val="640"/>
                  <w:marRight w:val="0"/>
                  <w:marTop w:val="0"/>
                  <w:marBottom w:val="0"/>
                  <w:divBdr>
                    <w:top w:val="none" w:sz="0" w:space="0" w:color="auto"/>
                    <w:left w:val="none" w:sz="0" w:space="0" w:color="auto"/>
                    <w:bottom w:val="none" w:sz="0" w:space="0" w:color="auto"/>
                    <w:right w:val="none" w:sz="0" w:space="0" w:color="auto"/>
                  </w:divBdr>
                </w:div>
                <w:div w:id="141889864">
                  <w:marLeft w:val="640"/>
                  <w:marRight w:val="0"/>
                  <w:marTop w:val="0"/>
                  <w:marBottom w:val="0"/>
                  <w:divBdr>
                    <w:top w:val="none" w:sz="0" w:space="0" w:color="auto"/>
                    <w:left w:val="none" w:sz="0" w:space="0" w:color="auto"/>
                    <w:bottom w:val="none" w:sz="0" w:space="0" w:color="auto"/>
                    <w:right w:val="none" w:sz="0" w:space="0" w:color="auto"/>
                  </w:divBdr>
                </w:div>
                <w:div w:id="162207621">
                  <w:marLeft w:val="640"/>
                  <w:marRight w:val="0"/>
                  <w:marTop w:val="0"/>
                  <w:marBottom w:val="0"/>
                  <w:divBdr>
                    <w:top w:val="none" w:sz="0" w:space="0" w:color="auto"/>
                    <w:left w:val="none" w:sz="0" w:space="0" w:color="auto"/>
                    <w:bottom w:val="none" w:sz="0" w:space="0" w:color="auto"/>
                    <w:right w:val="none" w:sz="0" w:space="0" w:color="auto"/>
                  </w:divBdr>
                </w:div>
                <w:div w:id="176962873">
                  <w:marLeft w:val="640"/>
                  <w:marRight w:val="0"/>
                  <w:marTop w:val="0"/>
                  <w:marBottom w:val="0"/>
                  <w:divBdr>
                    <w:top w:val="none" w:sz="0" w:space="0" w:color="auto"/>
                    <w:left w:val="none" w:sz="0" w:space="0" w:color="auto"/>
                    <w:bottom w:val="none" w:sz="0" w:space="0" w:color="auto"/>
                    <w:right w:val="none" w:sz="0" w:space="0" w:color="auto"/>
                  </w:divBdr>
                </w:div>
                <w:div w:id="182867118">
                  <w:marLeft w:val="640"/>
                  <w:marRight w:val="0"/>
                  <w:marTop w:val="0"/>
                  <w:marBottom w:val="0"/>
                  <w:divBdr>
                    <w:top w:val="none" w:sz="0" w:space="0" w:color="auto"/>
                    <w:left w:val="none" w:sz="0" w:space="0" w:color="auto"/>
                    <w:bottom w:val="none" w:sz="0" w:space="0" w:color="auto"/>
                    <w:right w:val="none" w:sz="0" w:space="0" w:color="auto"/>
                  </w:divBdr>
                </w:div>
                <w:div w:id="220096075">
                  <w:marLeft w:val="640"/>
                  <w:marRight w:val="0"/>
                  <w:marTop w:val="0"/>
                  <w:marBottom w:val="0"/>
                  <w:divBdr>
                    <w:top w:val="none" w:sz="0" w:space="0" w:color="auto"/>
                    <w:left w:val="none" w:sz="0" w:space="0" w:color="auto"/>
                    <w:bottom w:val="none" w:sz="0" w:space="0" w:color="auto"/>
                    <w:right w:val="none" w:sz="0" w:space="0" w:color="auto"/>
                  </w:divBdr>
                </w:div>
                <w:div w:id="342705995">
                  <w:marLeft w:val="640"/>
                  <w:marRight w:val="0"/>
                  <w:marTop w:val="0"/>
                  <w:marBottom w:val="0"/>
                  <w:divBdr>
                    <w:top w:val="none" w:sz="0" w:space="0" w:color="auto"/>
                    <w:left w:val="none" w:sz="0" w:space="0" w:color="auto"/>
                    <w:bottom w:val="none" w:sz="0" w:space="0" w:color="auto"/>
                    <w:right w:val="none" w:sz="0" w:space="0" w:color="auto"/>
                  </w:divBdr>
                </w:div>
                <w:div w:id="413749461">
                  <w:marLeft w:val="640"/>
                  <w:marRight w:val="0"/>
                  <w:marTop w:val="0"/>
                  <w:marBottom w:val="0"/>
                  <w:divBdr>
                    <w:top w:val="none" w:sz="0" w:space="0" w:color="auto"/>
                    <w:left w:val="none" w:sz="0" w:space="0" w:color="auto"/>
                    <w:bottom w:val="none" w:sz="0" w:space="0" w:color="auto"/>
                    <w:right w:val="none" w:sz="0" w:space="0" w:color="auto"/>
                  </w:divBdr>
                </w:div>
                <w:div w:id="502162809">
                  <w:marLeft w:val="640"/>
                  <w:marRight w:val="0"/>
                  <w:marTop w:val="0"/>
                  <w:marBottom w:val="0"/>
                  <w:divBdr>
                    <w:top w:val="none" w:sz="0" w:space="0" w:color="auto"/>
                    <w:left w:val="none" w:sz="0" w:space="0" w:color="auto"/>
                    <w:bottom w:val="none" w:sz="0" w:space="0" w:color="auto"/>
                    <w:right w:val="none" w:sz="0" w:space="0" w:color="auto"/>
                  </w:divBdr>
                </w:div>
                <w:div w:id="513305355">
                  <w:marLeft w:val="640"/>
                  <w:marRight w:val="0"/>
                  <w:marTop w:val="0"/>
                  <w:marBottom w:val="0"/>
                  <w:divBdr>
                    <w:top w:val="none" w:sz="0" w:space="0" w:color="auto"/>
                    <w:left w:val="none" w:sz="0" w:space="0" w:color="auto"/>
                    <w:bottom w:val="none" w:sz="0" w:space="0" w:color="auto"/>
                    <w:right w:val="none" w:sz="0" w:space="0" w:color="auto"/>
                  </w:divBdr>
                </w:div>
                <w:div w:id="584731884">
                  <w:marLeft w:val="640"/>
                  <w:marRight w:val="0"/>
                  <w:marTop w:val="0"/>
                  <w:marBottom w:val="0"/>
                  <w:divBdr>
                    <w:top w:val="none" w:sz="0" w:space="0" w:color="auto"/>
                    <w:left w:val="none" w:sz="0" w:space="0" w:color="auto"/>
                    <w:bottom w:val="none" w:sz="0" w:space="0" w:color="auto"/>
                    <w:right w:val="none" w:sz="0" w:space="0" w:color="auto"/>
                  </w:divBdr>
                </w:div>
                <w:div w:id="626861658">
                  <w:marLeft w:val="640"/>
                  <w:marRight w:val="0"/>
                  <w:marTop w:val="0"/>
                  <w:marBottom w:val="0"/>
                  <w:divBdr>
                    <w:top w:val="none" w:sz="0" w:space="0" w:color="auto"/>
                    <w:left w:val="none" w:sz="0" w:space="0" w:color="auto"/>
                    <w:bottom w:val="none" w:sz="0" w:space="0" w:color="auto"/>
                    <w:right w:val="none" w:sz="0" w:space="0" w:color="auto"/>
                  </w:divBdr>
                </w:div>
                <w:div w:id="669450278">
                  <w:marLeft w:val="640"/>
                  <w:marRight w:val="0"/>
                  <w:marTop w:val="0"/>
                  <w:marBottom w:val="0"/>
                  <w:divBdr>
                    <w:top w:val="none" w:sz="0" w:space="0" w:color="auto"/>
                    <w:left w:val="none" w:sz="0" w:space="0" w:color="auto"/>
                    <w:bottom w:val="none" w:sz="0" w:space="0" w:color="auto"/>
                    <w:right w:val="none" w:sz="0" w:space="0" w:color="auto"/>
                  </w:divBdr>
                </w:div>
                <w:div w:id="708607888">
                  <w:marLeft w:val="640"/>
                  <w:marRight w:val="0"/>
                  <w:marTop w:val="0"/>
                  <w:marBottom w:val="0"/>
                  <w:divBdr>
                    <w:top w:val="none" w:sz="0" w:space="0" w:color="auto"/>
                    <w:left w:val="none" w:sz="0" w:space="0" w:color="auto"/>
                    <w:bottom w:val="none" w:sz="0" w:space="0" w:color="auto"/>
                    <w:right w:val="none" w:sz="0" w:space="0" w:color="auto"/>
                  </w:divBdr>
                </w:div>
                <w:div w:id="709957188">
                  <w:marLeft w:val="640"/>
                  <w:marRight w:val="0"/>
                  <w:marTop w:val="0"/>
                  <w:marBottom w:val="0"/>
                  <w:divBdr>
                    <w:top w:val="none" w:sz="0" w:space="0" w:color="auto"/>
                    <w:left w:val="none" w:sz="0" w:space="0" w:color="auto"/>
                    <w:bottom w:val="none" w:sz="0" w:space="0" w:color="auto"/>
                    <w:right w:val="none" w:sz="0" w:space="0" w:color="auto"/>
                  </w:divBdr>
                </w:div>
                <w:div w:id="782961089">
                  <w:marLeft w:val="640"/>
                  <w:marRight w:val="0"/>
                  <w:marTop w:val="0"/>
                  <w:marBottom w:val="0"/>
                  <w:divBdr>
                    <w:top w:val="none" w:sz="0" w:space="0" w:color="auto"/>
                    <w:left w:val="none" w:sz="0" w:space="0" w:color="auto"/>
                    <w:bottom w:val="none" w:sz="0" w:space="0" w:color="auto"/>
                    <w:right w:val="none" w:sz="0" w:space="0" w:color="auto"/>
                  </w:divBdr>
                </w:div>
                <w:div w:id="797722870">
                  <w:marLeft w:val="640"/>
                  <w:marRight w:val="0"/>
                  <w:marTop w:val="0"/>
                  <w:marBottom w:val="0"/>
                  <w:divBdr>
                    <w:top w:val="none" w:sz="0" w:space="0" w:color="auto"/>
                    <w:left w:val="none" w:sz="0" w:space="0" w:color="auto"/>
                    <w:bottom w:val="none" w:sz="0" w:space="0" w:color="auto"/>
                    <w:right w:val="none" w:sz="0" w:space="0" w:color="auto"/>
                  </w:divBdr>
                </w:div>
                <w:div w:id="812908878">
                  <w:marLeft w:val="640"/>
                  <w:marRight w:val="0"/>
                  <w:marTop w:val="0"/>
                  <w:marBottom w:val="0"/>
                  <w:divBdr>
                    <w:top w:val="none" w:sz="0" w:space="0" w:color="auto"/>
                    <w:left w:val="none" w:sz="0" w:space="0" w:color="auto"/>
                    <w:bottom w:val="none" w:sz="0" w:space="0" w:color="auto"/>
                    <w:right w:val="none" w:sz="0" w:space="0" w:color="auto"/>
                  </w:divBdr>
                </w:div>
                <w:div w:id="835851570">
                  <w:marLeft w:val="640"/>
                  <w:marRight w:val="0"/>
                  <w:marTop w:val="0"/>
                  <w:marBottom w:val="0"/>
                  <w:divBdr>
                    <w:top w:val="none" w:sz="0" w:space="0" w:color="auto"/>
                    <w:left w:val="none" w:sz="0" w:space="0" w:color="auto"/>
                    <w:bottom w:val="none" w:sz="0" w:space="0" w:color="auto"/>
                    <w:right w:val="none" w:sz="0" w:space="0" w:color="auto"/>
                  </w:divBdr>
                </w:div>
                <w:div w:id="871041781">
                  <w:marLeft w:val="640"/>
                  <w:marRight w:val="0"/>
                  <w:marTop w:val="0"/>
                  <w:marBottom w:val="0"/>
                  <w:divBdr>
                    <w:top w:val="none" w:sz="0" w:space="0" w:color="auto"/>
                    <w:left w:val="none" w:sz="0" w:space="0" w:color="auto"/>
                    <w:bottom w:val="none" w:sz="0" w:space="0" w:color="auto"/>
                    <w:right w:val="none" w:sz="0" w:space="0" w:color="auto"/>
                  </w:divBdr>
                </w:div>
                <w:div w:id="924613851">
                  <w:marLeft w:val="640"/>
                  <w:marRight w:val="0"/>
                  <w:marTop w:val="0"/>
                  <w:marBottom w:val="0"/>
                  <w:divBdr>
                    <w:top w:val="none" w:sz="0" w:space="0" w:color="auto"/>
                    <w:left w:val="none" w:sz="0" w:space="0" w:color="auto"/>
                    <w:bottom w:val="none" w:sz="0" w:space="0" w:color="auto"/>
                    <w:right w:val="none" w:sz="0" w:space="0" w:color="auto"/>
                  </w:divBdr>
                </w:div>
                <w:div w:id="992492610">
                  <w:marLeft w:val="640"/>
                  <w:marRight w:val="0"/>
                  <w:marTop w:val="0"/>
                  <w:marBottom w:val="0"/>
                  <w:divBdr>
                    <w:top w:val="none" w:sz="0" w:space="0" w:color="auto"/>
                    <w:left w:val="none" w:sz="0" w:space="0" w:color="auto"/>
                    <w:bottom w:val="none" w:sz="0" w:space="0" w:color="auto"/>
                    <w:right w:val="none" w:sz="0" w:space="0" w:color="auto"/>
                  </w:divBdr>
                </w:div>
                <w:div w:id="1035622543">
                  <w:marLeft w:val="640"/>
                  <w:marRight w:val="0"/>
                  <w:marTop w:val="0"/>
                  <w:marBottom w:val="0"/>
                  <w:divBdr>
                    <w:top w:val="none" w:sz="0" w:space="0" w:color="auto"/>
                    <w:left w:val="none" w:sz="0" w:space="0" w:color="auto"/>
                    <w:bottom w:val="none" w:sz="0" w:space="0" w:color="auto"/>
                    <w:right w:val="none" w:sz="0" w:space="0" w:color="auto"/>
                  </w:divBdr>
                </w:div>
                <w:div w:id="1170951699">
                  <w:marLeft w:val="640"/>
                  <w:marRight w:val="0"/>
                  <w:marTop w:val="0"/>
                  <w:marBottom w:val="0"/>
                  <w:divBdr>
                    <w:top w:val="none" w:sz="0" w:space="0" w:color="auto"/>
                    <w:left w:val="none" w:sz="0" w:space="0" w:color="auto"/>
                    <w:bottom w:val="none" w:sz="0" w:space="0" w:color="auto"/>
                    <w:right w:val="none" w:sz="0" w:space="0" w:color="auto"/>
                  </w:divBdr>
                </w:div>
                <w:div w:id="1175343900">
                  <w:marLeft w:val="640"/>
                  <w:marRight w:val="0"/>
                  <w:marTop w:val="0"/>
                  <w:marBottom w:val="0"/>
                  <w:divBdr>
                    <w:top w:val="none" w:sz="0" w:space="0" w:color="auto"/>
                    <w:left w:val="none" w:sz="0" w:space="0" w:color="auto"/>
                    <w:bottom w:val="none" w:sz="0" w:space="0" w:color="auto"/>
                    <w:right w:val="none" w:sz="0" w:space="0" w:color="auto"/>
                  </w:divBdr>
                </w:div>
                <w:div w:id="1264387501">
                  <w:marLeft w:val="640"/>
                  <w:marRight w:val="0"/>
                  <w:marTop w:val="0"/>
                  <w:marBottom w:val="0"/>
                  <w:divBdr>
                    <w:top w:val="none" w:sz="0" w:space="0" w:color="auto"/>
                    <w:left w:val="none" w:sz="0" w:space="0" w:color="auto"/>
                    <w:bottom w:val="none" w:sz="0" w:space="0" w:color="auto"/>
                    <w:right w:val="none" w:sz="0" w:space="0" w:color="auto"/>
                  </w:divBdr>
                </w:div>
                <w:div w:id="1270577904">
                  <w:marLeft w:val="640"/>
                  <w:marRight w:val="0"/>
                  <w:marTop w:val="0"/>
                  <w:marBottom w:val="0"/>
                  <w:divBdr>
                    <w:top w:val="none" w:sz="0" w:space="0" w:color="auto"/>
                    <w:left w:val="none" w:sz="0" w:space="0" w:color="auto"/>
                    <w:bottom w:val="none" w:sz="0" w:space="0" w:color="auto"/>
                    <w:right w:val="none" w:sz="0" w:space="0" w:color="auto"/>
                  </w:divBdr>
                </w:div>
                <w:div w:id="1330133870">
                  <w:marLeft w:val="640"/>
                  <w:marRight w:val="0"/>
                  <w:marTop w:val="0"/>
                  <w:marBottom w:val="0"/>
                  <w:divBdr>
                    <w:top w:val="none" w:sz="0" w:space="0" w:color="auto"/>
                    <w:left w:val="none" w:sz="0" w:space="0" w:color="auto"/>
                    <w:bottom w:val="none" w:sz="0" w:space="0" w:color="auto"/>
                    <w:right w:val="none" w:sz="0" w:space="0" w:color="auto"/>
                  </w:divBdr>
                </w:div>
                <w:div w:id="1423605354">
                  <w:marLeft w:val="640"/>
                  <w:marRight w:val="0"/>
                  <w:marTop w:val="0"/>
                  <w:marBottom w:val="0"/>
                  <w:divBdr>
                    <w:top w:val="none" w:sz="0" w:space="0" w:color="auto"/>
                    <w:left w:val="none" w:sz="0" w:space="0" w:color="auto"/>
                    <w:bottom w:val="none" w:sz="0" w:space="0" w:color="auto"/>
                    <w:right w:val="none" w:sz="0" w:space="0" w:color="auto"/>
                  </w:divBdr>
                </w:div>
                <w:div w:id="1489175210">
                  <w:marLeft w:val="640"/>
                  <w:marRight w:val="0"/>
                  <w:marTop w:val="0"/>
                  <w:marBottom w:val="0"/>
                  <w:divBdr>
                    <w:top w:val="none" w:sz="0" w:space="0" w:color="auto"/>
                    <w:left w:val="none" w:sz="0" w:space="0" w:color="auto"/>
                    <w:bottom w:val="none" w:sz="0" w:space="0" w:color="auto"/>
                    <w:right w:val="none" w:sz="0" w:space="0" w:color="auto"/>
                  </w:divBdr>
                </w:div>
                <w:div w:id="1506020177">
                  <w:marLeft w:val="640"/>
                  <w:marRight w:val="0"/>
                  <w:marTop w:val="0"/>
                  <w:marBottom w:val="0"/>
                  <w:divBdr>
                    <w:top w:val="none" w:sz="0" w:space="0" w:color="auto"/>
                    <w:left w:val="none" w:sz="0" w:space="0" w:color="auto"/>
                    <w:bottom w:val="none" w:sz="0" w:space="0" w:color="auto"/>
                    <w:right w:val="none" w:sz="0" w:space="0" w:color="auto"/>
                  </w:divBdr>
                </w:div>
                <w:div w:id="1506242344">
                  <w:marLeft w:val="640"/>
                  <w:marRight w:val="0"/>
                  <w:marTop w:val="0"/>
                  <w:marBottom w:val="0"/>
                  <w:divBdr>
                    <w:top w:val="none" w:sz="0" w:space="0" w:color="auto"/>
                    <w:left w:val="none" w:sz="0" w:space="0" w:color="auto"/>
                    <w:bottom w:val="none" w:sz="0" w:space="0" w:color="auto"/>
                    <w:right w:val="none" w:sz="0" w:space="0" w:color="auto"/>
                  </w:divBdr>
                </w:div>
                <w:div w:id="1538472198">
                  <w:marLeft w:val="640"/>
                  <w:marRight w:val="0"/>
                  <w:marTop w:val="0"/>
                  <w:marBottom w:val="0"/>
                  <w:divBdr>
                    <w:top w:val="none" w:sz="0" w:space="0" w:color="auto"/>
                    <w:left w:val="none" w:sz="0" w:space="0" w:color="auto"/>
                    <w:bottom w:val="none" w:sz="0" w:space="0" w:color="auto"/>
                    <w:right w:val="none" w:sz="0" w:space="0" w:color="auto"/>
                  </w:divBdr>
                </w:div>
                <w:div w:id="1632247027">
                  <w:marLeft w:val="640"/>
                  <w:marRight w:val="0"/>
                  <w:marTop w:val="0"/>
                  <w:marBottom w:val="0"/>
                  <w:divBdr>
                    <w:top w:val="none" w:sz="0" w:space="0" w:color="auto"/>
                    <w:left w:val="none" w:sz="0" w:space="0" w:color="auto"/>
                    <w:bottom w:val="none" w:sz="0" w:space="0" w:color="auto"/>
                    <w:right w:val="none" w:sz="0" w:space="0" w:color="auto"/>
                  </w:divBdr>
                </w:div>
                <w:div w:id="1662805789">
                  <w:marLeft w:val="640"/>
                  <w:marRight w:val="0"/>
                  <w:marTop w:val="0"/>
                  <w:marBottom w:val="0"/>
                  <w:divBdr>
                    <w:top w:val="none" w:sz="0" w:space="0" w:color="auto"/>
                    <w:left w:val="none" w:sz="0" w:space="0" w:color="auto"/>
                    <w:bottom w:val="none" w:sz="0" w:space="0" w:color="auto"/>
                    <w:right w:val="none" w:sz="0" w:space="0" w:color="auto"/>
                  </w:divBdr>
                </w:div>
                <w:div w:id="1712801270">
                  <w:marLeft w:val="640"/>
                  <w:marRight w:val="0"/>
                  <w:marTop w:val="0"/>
                  <w:marBottom w:val="0"/>
                  <w:divBdr>
                    <w:top w:val="none" w:sz="0" w:space="0" w:color="auto"/>
                    <w:left w:val="none" w:sz="0" w:space="0" w:color="auto"/>
                    <w:bottom w:val="none" w:sz="0" w:space="0" w:color="auto"/>
                    <w:right w:val="none" w:sz="0" w:space="0" w:color="auto"/>
                  </w:divBdr>
                </w:div>
                <w:div w:id="1888298671">
                  <w:marLeft w:val="640"/>
                  <w:marRight w:val="0"/>
                  <w:marTop w:val="0"/>
                  <w:marBottom w:val="0"/>
                  <w:divBdr>
                    <w:top w:val="none" w:sz="0" w:space="0" w:color="auto"/>
                    <w:left w:val="none" w:sz="0" w:space="0" w:color="auto"/>
                    <w:bottom w:val="none" w:sz="0" w:space="0" w:color="auto"/>
                    <w:right w:val="none" w:sz="0" w:space="0" w:color="auto"/>
                  </w:divBdr>
                </w:div>
                <w:div w:id="2020161801">
                  <w:marLeft w:val="640"/>
                  <w:marRight w:val="0"/>
                  <w:marTop w:val="0"/>
                  <w:marBottom w:val="0"/>
                  <w:divBdr>
                    <w:top w:val="none" w:sz="0" w:space="0" w:color="auto"/>
                    <w:left w:val="none" w:sz="0" w:space="0" w:color="auto"/>
                    <w:bottom w:val="none" w:sz="0" w:space="0" w:color="auto"/>
                    <w:right w:val="none" w:sz="0" w:space="0" w:color="auto"/>
                  </w:divBdr>
                </w:div>
                <w:div w:id="2061592552">
                  <w:marLeft w:val="640"/>
                  <w:marRight w:val="0"/>
                  <w:marTop w:val="0"/>
                  <w:marBottom w:val="0"/>
                  <w:divBdr>
                    <w:top w:val="none" w:sz="0" w:space="0" w:color="auto"/>
                    <w:left w:val="none" w:sz="0" w:space="0" w:color="auto"/>
                    <w:bottom w:val="none" w:sz="0" w:space="0" w:color="auto"/>
                    <w:right w:val="none" w:sz="0" w:space="0" w:color="auto"/>
                  </w:divBdr>
                </w:div>
                <w:div w:id="2090078997">
                  <w:marLeft w:val="640"/>
                  <w:marRight w:val="0"/>
                  <w:marTop w:val="0"/>
                  <w:marBottom w:val="0"/>
                  <w:divBdr>
                    <w:top w:val="none" w:sz="0" w:space="0" w:color="auto"/>
                    <w:left w:val="none" w:sz="0" w:space="0" w:color="auto"/>
                    <w:bottom w:val="none" w:sz="0" w:space="0" w:color="auto"/>
                    <w:right w:val="none" w:sz="0" w:space="0" w:color="auto"/>
                  </w:divBdr>
                </w:div>
                <w:div w:id="2092776836">
                  <w:marLeft w:val="640"/>
                  <w:marRight w:val="0"/>
                  <w:marTop w:val="0"/>
                  <w:marBottom w:val="0"/>
                  <w:divBdr>
                    <w:top w:val="none" w:sz="0" w:space="0" w:color="auto"/>
                    <w:left w:val="none" w:sz="0" w:space="0" w:color="auto"/>
                    <w:bottom w:val="none" w:sz="0" w:space="0" w:color="auto"/>
                    <w:right w:val="none" w:sz="0" w:space="0" w:color="auto"/>
                  </w:divBdr>
                </w:div>
                <w:div w:id="2109425794">
                  <w:marLeft w:val="640"/>
                  <w:marRight w:val="0"/>
                  <w:marTop w:val="0"/>
                  <w:marBottom w:val="0"/>
                  <w:divBdr>
                    <w:top w:val="none" w:sz="0" w:space="0" w:color="auto"/>
                    <w:left w:val="none" w:sz="0" w:space="0" w:color="auto"/>
                    <w:bottom w:val="none" w:sz="0" w:space="0" w:color="auto"/>
                    <w:right w:val="none" w:sz="0" w:space="0" w:color="auto"/>
                  </w:divBdr>
                </w:div>
              </w:divsChild>
            </w:div>
            <w:div w:id="1321497391">
              <w:marLeft w:val="0"/>
              <w:marRight w:val="0"/>
              <w:marTop w:val="0"/>
              <w:marBottom w:val="0"/>
              <w:divBdr>
                <w:top w:val="none" w:sz="0" w:space="0" w:color="auto"/>
                <w:left w:val="none" w:sz="0" w:space="0" w:color="auto"/>
                <w:bottom w:val="none" w:sz="0" w:space="0" w:color="auto"/>
                <w:right w:val="none" w:sz="0" w:space="0" w:color="auto"/>
              </w:divBdr>
              <w:divsChild>
                <w:div w:id="152722096">
                  <w:marLeft w:val="640"/>
                  <w:marRight w:val="0"/>
                  <w:marTop w:val="0"/>
                  <w:marBottom w:val="0"/>
                  <w:divBdr>
                    <w:top w:val="none" w:sz="0" w:space="0" w:color="auto"/>
                    <w:left w:val="none" w:sz="0" w:space="0" w:color="auto"/>
                    <w:bottom w:val="none" w:sz="0" w:space="0" w:color="auto"/>
                    <w:right w:val="none" w:sz="0" w:space="0" w:color="auto"/>
                  </w:divBdr>
                </w:div>
                <w:div w:id="164172039">
                  <w:marLeft w:val="640"/>
                  <w:marRight w:val="0"/>
                  <w:marTop w:val="0"/>
                  <w:marBottom w:val="0"/>
                  <w:divBdr>
                    <w:top w:val="none" w:sz="0" w:space="0" w:color="auto"/>
                    <w:left w:val="none" w:sz="0" w:space="0" w:color="auto"/>
                    <w:bottom w:val="none" w:sz="0" w:space="0" w:color="auto"/>
                    <w:right w:val="none" w:sz="0" w:space="0" w:color="auto"/>
                  </w:divBdr>
                </w:div>
                <w:div w:id="187724180">
                  <w:marLeft w:val="640"/>
                  <w:marRight w:val="0"/>
                  <w:marTop w:val="0"/>
                  <w:marBottom w:val="0"/>
                  <w:divBdr>
                    <w:top w:val="none" w:sz="0" w:space="0" w:color="auto"/>
                    <w:left w:val="none" w:sz="0" w:space="0" w:color="auto"/>
                    <w:bottom w:val="none" w:sz="0" w:space="0" w:color="auto"/>
                    <w:right w:val="none" w:sz="0" w:space="0" w:color="auto"/>
                  </w:divBdr>
                </w:div>
                <w:div w:id="211818187">
                  <w:marLeft w:val="640"/>
                  <w:marRight w:val="0"/>
                  <w:marTop w:val="0"/>
                  <w:marBottom w:val="0"/>
                  <w:divBdr>
                    <w:top w:val="none" w:sz="0" w:space="0" w:color="auto"/>
                    <w:left w:val="none" w:sz="0" w:space="0" w:color="auto"/>
                    <w:bottom w:val="none" w:sz="0" w:space="0" w:color="auto"/>
                    <w:right w:val="none" w:sz="0" w:space="0" w:color="auto"/>
                  </w:divBdr>
                </w:div>
                <w:div w:id="254291601">
                  <w:marLeft w:val="640"/>
                  <w:marRight w:val="0"/>
                  <w:marTop w:val="0"/>
                  <w:marBottom w:val="0"/>
                  <w:divBdr>
                    <w:top w:val="none" w:sz="0" w:space="0" w:color="auto"/>
                    <w:left w:val="none" w:sz="0" w:space="0" w:color="auto"/>
                    <w:bottom w:val="none" w:sz="0" w:space="0" w:color="auto"/>
                    <w:right w:val="none" w:sz="0" w:space="0" w:color="auto"/>
                  </w:divBdr>
                </w:div>
                <w:div w:id="266272908">
                  <w:marLeft w:val="640"/>
                  <w:marRight w:val="0"/>
                  <w:marTop w:val="0"/>
                  <w:marBottom w:val="0"/>
                  <w:divBdr>
                    <w:top w:val="none" w:sz="0" w:space="0" w:color="auto"/>
                    <w:left w:val="none" w:sz="0" w:space="0" w:color="auto"/>
                    <w:bottom w:val="none" w:sz="0" w:space="0" w:color="auto"/>
                    <w:right w:val="none" w:sz="0" w:space="0" w:color="auto"/>
                  </w:divBdr>
                </w:div>
                <w:div w:id="319772465">
                  <w:marLeft w:val="640"/>
                  <w:marRight w:val="0"/>
                  <w:marTop w:val="0"/>
                  <w:marBottom w:val="0"/>
                  <w:divBdr>
                    <w:top w:val="none" w:sz="0" w:space="0" w:color="auto"/>
                    <w:left w:val="none" w:sz="0" w:space="0" w:color="auto"/>
                    <w:bottom w:val="none" w:sz="0" w:space="0" w:color="auto"/>
                    <w:right w:val="none" w:sz="0" w:space="0" w:color="auto"/>
                  </w:divBdr>
                </w:div>
                <w:div w:id="406539180">
                  <w:marLeft w:val="640"/>
                  <w:marRight w:val="0"/>
                  <w:marTop w:val="0"/>
                  <w:marBottom w:val="0"/>
                  <w:divBdr>
                    <w:top w:val="none" w:sz="0" w:space="0" w:color="auto"/>
                    <w:left w:val="none" w:sz="0" w:space="0" w:color="auto"/>
                    <w:bottom w:val="none" w:sz="0" w:space="0" w:color="auto"/>
                    <w:right w:val="none" w:sz="0" w:space="0" w:color="auto"/>
                  </w:divBdr>
                </w:div>
                <w:div w:id="522400778">
                  <w:marLeft w:val="640"/>
                  <w:marRight w:val="0"/>
                  <w:marTop w:val="0"/>
                  <w:marBottom w:val="0"/>
                  <w:divBdr>
                    <w:top w:val="none" w:sz="0" w:space="0" w:color="auto"/>
                    <w:left w:val="none" w:sz="0" w:space="0" w:color="auto"/>
                    <w:bottom w:val="none" w:sz="0" w:space="0" w:color="auto"/>
                    <w:right w:val="none" w:sz="0" w:space="0" w:color="auto"/>
                  </w:divBdr>
                </w:div>
                <w:div w:id="535629713">
                  <w:marLeft w:val="640"/>
                  <w:marRight w:val="0"/>
                  <w:marTop w:val="0"/>
                  <w:marBottom w:val="0"/>
                  <w:divBdr>
                    <w:top w:val="none" w:sz="0" w:space="0" w:color="auto"/>
                    <w:left w:val="none" w:sz="0" w:space="0" w:color="auto"/>
                    <w:bottom w:val="none" w:sz="0" w:space="0" w:color="auto"/>
                    <w:right w:val="none" w:sz="0" w:space="0" w:color="auto"/>
                  </w:divBdr>
                </w:div>
                <w:div w:id="538469725">
                  <w:marLeft w:val="640"/>
                  <w:marRight w:val="0"/>
                  <w:marTop w:val="0"/>
                  <w:marBottom w:val="0"/>
                  <w:divBdr>
                    <w:top w:val="none" w:sz="0" w:space="0" w:color="auto"/>
                    <w:left w:val="none" w:sz="0" w:space="0" w:color="auto"/>
                    <w:bottom w:val="none" w:sz="0" w:space="0" w:color="auto"/>
                    <w:right w:val="none" w:sz="0" w:space="0" w:color="auto"/>
                  </w:divBdr>
                </w:div>
                <w:div w:id="538669089">
                  <w:marLeft w:val="640"/>
                  <w:marRight w:val="0"/>
                  <w:marTop w:val="0"/>
                  <w:marBottom w:val="0"/>
                  <w:divBdr>
                    <w:top w:val="none" w:sz="0" w:space="0" w:color="auto"/>
                    <w:left w:val="none" w:sz="0" w:space="0" w:color="auto"/>
                    <w:bottom w:val="none" w:sz="0" w:space="0" w:color="auto"/>
                    <w:right w:val="none" w:sz="0" w:space="0" w:color="auto"/>
                  </w:divBdr>
                </w:div>
                <w:div w:id="588659037">
                  <w:marLeft w:val="640"/>
                  <w:marRight w:val="0"/>
                  <w:marTop w:val="0"/>
                  <w:marBottom w:val="0"/>
                  <w:divBdr>
                    <w:top w:val="none" w:sz="0" w:space="0" w:color="auto"/>
                    <w:left w:val="none" w:sz="0" w:space="0" w:color="auto"/>
                    <w:bottom w:val="none" w:sz="0" w:space="0" w:color="auto"/>
                    <w:right w:val="none" w:sz="0" w:space="0" w:color="auto"/>
                  </w:divBdr>
                </w:div>
                <w:div w:id="614942595">
                  <w:marLeft w:val="640"/>
                  <w:marRight w:val="0"/>
                  <w:marTop w:val="0"/>
                  <w:marBottom w:val="0"/>
                  <w:divBdr>
                    <w:top w:val="none" w:sz="0" w:space="0" w:color="auto"/>
                    <w:left w:val="none" w:sz="0" w:space="0" w:color="auto"/>
                    <w:bottom w:val="none" w:sz="0" w:space="0" w:color="auto"/>
                    <w:right w:val="none" w:sz="0" w:space="0" w:color="auto"/>
                  </w:divBdr>
                  <w:divsChild>
                    <w:div w:id="315304623">
                      <w:marLeft w:val="0"/>
                      <w:marRight w:val="0"/>
                      <w:marTop w:val="0"/>
                      <w:marBottom w:val="0"/>
                      <w:divBdr>
                        <w:top w:val="none" w:sz="0" w:space="0" w:color="auto"/>
                        <w:left w:val="none" w:sz="0" w:space="0" w:color="auto"/>
                        <w:bottom w:val="none" w:sz="0" w:space="0" w:color="auto"/>
                        <w:right w:val="none" w:sz="0" w:space="0" w:color="auto"/>
                      </w:divBdr>
                      <w:divsChild>
                        <w:div w:id="4525045">
                          <w:marLeft w:val="640"/>
                          <w:marRight w:val="0"/>
                          <w:marTop w:val="0"/>
                          <w:marBottom w:val="0"/>
                          <w:divBdr>
                            <w:top w:val="none" w:sz="0" w:space="0" w:color="auto"/>
                            <w:left w:val="none" w:sz="0" w:space="0" w:color="auto"/>
                            <w:bottom w:val="none" w:sz="0" w:space="0" w:color="auto"/>
                            <w:right w:val="none" w:sz="0" w:space="0" w:color="auto"/>
                          </w:divBdr>
                        </w:div>
                        <w:div w:id="17976732">
                          <w:marLeft w:val="640"/>
                          <w:marRight w:val="0"/>
                          <w:marTop w:val="0"/>
                          <w:marBottom w:val="0"/>
                          <w:divBdr>
                            <w:top w:val="none" w:sz="0" w:space="0" w:color="auto"/>
                            <w:left w:val="none" w:sz="0" w:space="0" w:color="auto"/>
                            <w:bottom w:val="none" w:sz="0" w:space="0" w:color="auto"/>
                            <w:right w:val="none" w:sz="0" w:space="0" w:color="auto"/>
                          </w:divBdr>
                        </w:div>
                        <w:div w:id="120194028">
                          <w:marLeft w:val="640"/>
                          <w:marRight w:val="0"/>
                          <w:marTop w:val="0"/>
                          <w:marBottom w:val="0"/>
                          <w:divBdr>
                            <w:top w:val="none" w:sz="0" w:space="0" w:color="auto"/>
                            <w:left w:val="none" w:sz="0" w:space="0" w:color="auto"/>
                            <w:bottom w:val="none" w:sz="0" w:space="0" w:color="auto"/>
                            <w:right w:val="none" w:sz="0" w:space="0" w:color="auto"/>
                          </w:divBdr>
                        </w:div>
                        <w:div w:id="174462893">
                          <w:marLeft w:val="640"/>
                          <w:marRight w:val="0"/>
                          <w:marTop w:val="0"/>
                          <w:marBottom w:val="0"/>
                          <w:divBdr>
                            <w:top w:val="none" w:sz="0" w:space="0" w:color="auto"/>
                            <w:left w:val="none" w:sz="0" w:space="0" w:color="auto"/>
                            <w:bottom w:val="none" w:sz="0" w:space="0" w:color="auto"/>
                            <w:right w:val="none" w:sz="0" w:space="0" w:color="auto"/>
                          </w:divBdr>
                        </w:div>
                        <w:div w:id="178399441">
                          <w:marLeft w:val="640"/>
                          <w:marRight w:val="0"/>
                          <w:marTop w:val="0"/>
                          <w:marBottom w:val="0"/>
                          <w:divBdr>
                            <w:top w:val="none" w:sz="0" w:space="0" w:color="auto"/>
                            <w:left w:val="none" w:sz="0" w:space="0" w:color="auto"/>
                            <w:bottom w:val="none" w:sz="0" w:space="0" w:color="auto"/>
                            <w:right w:val="none" w:sz="0" w:space="0" w:color="auto"/>
                          </w:divBdr>
                        </w:div>
                        <w:div w:id="275521853">
                          <w:marLeft w:val="640"/>
                          <w:marRight w:val="0"/>
                          <w:marTop w:val="0"/>
                          <w:marBottom w:val="0"/>
                          <w:divBdr>
                            <w:top w:val="none" w:sz="0" w:space="0" w:color="auto"/>
                            <w:left w:val="none" w:sz="0" w:space="0" w:color="auto"/>
                            <w:bottom w:val="none" w:sz="0" w:space="0" w:color="auto"/>
                            <w:right w:val="none" w:sz="0" w:space="0" w:color="auto"/>
                          </w:divBdr>
                        </w:div>
                        <w:div w:id="311755176">
                          <w:marLeft w:val="640"/>
                          <w:marRight w:val="0"/>
                          <w:marTop w:val="0"/>
                          <w:marBottom w:val="0"/>
                          <w:divBdr>
                            <w:top w:val="none" w:sz="0" w:space="0" w:color="auto"/>
                            <w:left w:val="none" w:sz="0" w:space="0" w:color="auto"/>
                            <w:bottom w:val="none" w:sz="0" w:space="0" w:color="auto"/>
                            <w:right w:val="none" w:sz="0" w:space="0" w:color="auto"/>
                          </w:divBdr>
                        </w:div>
                        <w:div w:id="324742360">
                          <w:marLeft w:val="640"/>
                          <w:marRight w:val="0"/>
                          <w:marTop w:val="0"/>
                          <w:marBottom w:val="0"/>
                          <w:divBdr>
                            <w:top w:val="none" w:sz="0" w:space="0" w:color="auto"/>
                            <w:left w:val="none" w:sz="0" w:space="0" w:color="auto"/>
                            <w:bottom w:val="none" w:sz="0" w:space="0" w:color="auto"/>
                            <w:right w:val="none" w:sz="0" w:space="0" w:color="auto"/>
                          </w:divBdr>
                        </w:div>
                        <w:div w:id="324941169">
                          <w:marLeft w:val="640"/>
                          <w:marRight w:val="0"/>
                          <w:marTop w:val="0"/>
                          <w:marBottom w:val="0"/>
                          <w:divBdr>
                            <w:top w:val="none" w:sz="0" w:space="0" w:color="auto"/>
                            <w:left w:val="none" w:sz="0" w:space="0" w:color="auto"/>
                            <w:bottom w:val="none" w:sz="0" w:space="0" w:color="auto"/>
                            <w:right w:val="none" w:sz="0" w:space="0" w:color="auto"/>
                          </w:divBdr>
                        </w:div>
                        <w:div w:id="327902080">
                          <w:marLeft w:val="640"/>
                          <w:marRight w:val="0"/>
                          <w:marTop w:val="0"/>
                          <w:marBottom w:val="0"/>
                          <w:divBdr>
                            <w:top w:val="none" w:sz="0" w:space="0" w:color="auto"/>
                            <w:left w:val="none" w:sz="0" w:space="0" w:color="auto"/>
                            <w:bottom w:val="none" w:sz="0" w:space="0" w:color="auto"/>
                            <w:right w:val="none" w:sz="0" w:space="0" w:color="auto"/>
                          </w:divBdr>
                        </w:div>
                        <w:div w:id="354964548">
                          <w:marLeft w:val="640"/>
                          <w:marRight w:val="0"/>
                          <w:marTop w:val="0"/>
                          <w:marBottom w:val="0"/>
                          <w:divBdr>
                            <w:top w:val="none" w:sz="0" w:space="0" w:color="auto"/>
                            <w:left w:val="none" w:sz="0" w:space="0" w:color="auto"/>
                            <w:bottom w:val="none" w:sz="0" w:space="0" w:color="auto"/>
                            <w:right w:val="none" w:sz="0" w:space="0" w:color="auto"/>
                          </w:divBdr>
                        </w:div>
                        <w:div w:id="380176218">
                          <w:marLeft w:val="640"/>
                          <w:marRight w:val="0"/>
                          <w:marTop w:val="0"/>
                          <w:marBottom w:val="0"/>
                          <w:divBdr>
                            <w:top w:val="none" w:sz="0" w:space="0" w:color="auto"/>
                            <w:left w:val="none" w:sz="0" w:space="0" w:color="auto"/>
                            <w:bottom w:val="none" w:sz="0" w:space="0" w:color="auto"/>
                            <w:right w:val="none" w:sz="0" w:space="0" w:color="auto"/>
                          </w:divBdr>
                        </w:div>
                        <w:div w:id="381054075">
                          <w:marLeft w:val="640"/>
                          <w:marRight w:val="0"/>
                          <w:marTop w:val="0"/>
                          <w:marBottom w:val="0"/>
                          <w:divBdr>
                            <w:top w:val="none" w:sz="0" w:space="0" w:color="auto"/>
                            <w:left w:val="none" w:sz="0" w:space="0" w:color="auto"/>
                            <w:bottom w:val="none" w:sz="0" w:space="0" w:color="auto"/>
                            <w:right w:val="none" w:sz="0" w:space="0" w:color="auto"/>
                          </w:divBdr>
                        </w:div>
                        <w:div w:id="415978317">
                          <w:marLeft w:val="640"/>
                          <w:marRight w:val="0"/>
                          <w:marTop w:val="0"/>
                          <w:marBottom w:val="0"/>
                          <w:divBdr>
                            <w:top w:val="none" w:sz="0" w:space="0" w:color="auto"/>
                            <w:left w:val="none" w:sz="0" w:space="0" w:color="auto"/>
                            <w:bottom w:val="none" w:sz="0" w:space="0" w:color="auto"/>
                            <w:right w:val="none" w:sz="0" w:space="0" w:color="auto"/>
                          </w:divBdr>
                        </w:div>
                        <w:div w:id="501160250">
                          <w:marLeft w:val="640"/>
                          <w:marRight w:val="0"/>
                          <w:marTop w:val="0"/>
                          <w:marBottom w:val="0"/>
                          <w:divBdr>
                            <w:top w:val="none" w:sz="0" w:space="0" w:color="auto"/>
                            <w:left w:val="none" w:sz="0" w:space="0" w:color="auto"/>
                            <w:bottom w:val="none" w:sz="0" w:space="0" w:color="auto"/>
                            <w:right w:val="none" w:sz="0" w:space="0" w:color="auto"/>
                          </w:divBdr>
                        </w:div>
                        <w:div w:id="530076513">
                          <w:marLeft w:val="640"/>
                          <w:marRight w:val="0"/>
                          <w:marTop w:val="0"/>
                          <w:marBottom w:val="0"/>
                          <w:divBdr>
                            <w:top w:val="none" w:sz="0" w:space="0" w:color="auto"/>
                            <w:left w:val="none" w:sz="0" w:space="0" w:color="auto"/>
                            <w:bottom w:val="none" w:sz="0" w:space="0" w:color="auto"/>
                            <w:right w:val="none" w:sz="0" w:space="0" w:color="auto"/>
                          </w:divBdr>
                        </w:div>
                        <w:div w:id="536546010">
                          <w:marLeft w:val="640"/>
                          <w:marRight w:val="0"/>
                          <w:marTop w:val="0"/>
                          <w:marBottom w:val="0"/>
                          <w:divBdr>
                            <w:top w:val="none" w:sz="0" w:space="0" w:color="auto"/>
                            <w:left w:val="none" w:sz="0" w:space="0" w:color="auto"/>
                            <w:bottom w:val="none" w:sz="0" w:space="0" w:color="auto"/>
                            <w:right w:val="none" w:sz="0" w:space="0" w:color="auto"/>
                          </w:divBdr>
                        </w:div>
                        <w:div w:id="695888907">
                          <w:marLeft w:val="640"/>
                          <w:marRight w:val="0"/>
                          <w:marTop w:val="0"/>
                          <w:marBottom w:val="0"/>
                          <w:divBdr>
                            <w:top w:val="none" w:sz="0" w:space="0" w:color="auto"/>
                            <w:left w:val="none" w:sz="0" w:space="0" w:color="auto"/>
                            <w:bottom w:val="none" w:sz="0" w:space="0" w:color="auto"/>
                            <w:right w:val="none" w:sz="0" w:space="0" w:color="auto"/>
                          </w:divBdr>
                        </w:div>
                        <w:div w:id="850025567">
                          <w:marLeft w:val="640"/>
                          <w:marRight w:val="0"/>
                          <w:marTop w:val="0"/>
                          <w:marBottom w:val="0"/>
                          <w:divBdr>
                            <w:top w:val="none" w:sz="0" w:space="0" w:color="auto"/>
                            <w:left w:val="none" w:sz="0" w:space="0" w:color="auto"/>
                            <w:bottom w:val="none" w:sz="0" w:space="0" w:color="auto"/>
                            <w:right w:val="none" w:sz="0" w:space="0" w:color="auto"/>
                          </w:divBdr>
                        </w:div>
                        <w:div w:id="888880500">
                          <w:marLeft w:val="640"/>
                          <w:marRight w:val="0"/>
                          <w:marTop w:val="0"/>
                          <w:marBottom w:val="0"/>
                          <w:divBdr>
                            <w:top w:val="none" w:sz="0" w:space="0" w:color="auto"/>
                            <w:left w:val="none" w:sz="0" w:space="0" w:color="auto"/>
                            <w:bottom w:val="none" w:sz="0" w:space="0" w:color="auto"/>
                            <w:right w:val="none" w:sz="0" w:space="0" w:color="auto"/>
                          </w:divBdr>
                        </w:div>
                        <w:div w:id="910774238">
                          <w:marLeft w:val="640"/>
                          <w:marRight w:val="0"/>
                          <w:marTop w:val="0"/>
                          <w:marBottom w:val="0"/>
                          <w:divBdr>
                            <w:top w:val="none" w:sz="0" w:space="0" w:color="auto"/>
                            <w:left w:val="none" w:sz="0" w:space="0" w:color="auto"/>
                            <w:bottom w:val="none" w:sz="0" w:space="0" w:color="auto"/>
                            <w:right w:val="none" w:sz="0" w:space="0" w:color="auto"/>
                          </w:divBdr>
                        </w:div>
                        <w:div w:id="945817312">
                          <w:marLeft w:val="640"/>
                          <w:marRight w:val="0"/>
                          <w:marTop w:val="0"/>
                          <w:marBottom w:val="0"/>
                          <w:divBdr>
                            <w:top w:val="none" w:sz="0" w:space="0" w:color="auto"/>
                            <w:left w:val="none" w:sz="0" w:space="0" w:color="auto"/>
                            <w:bottom w:val="none" w:sz="0" w:space="0" w:color="auto"/>
                            <w:right w:val="none" w:sz="0" w:space="0" w:color="auto"/>
                          </w:divBdr>
                        </w:div>
                        <w:div w:id="1041709577">
                          <w:marLeft w:val="640"/>
                          <w:marRight w:val="0"/>
                          <w:marTop w:val="0"/>
                          <w:marBottom w:val="0"/>
                          <w:divBdr>
                            <w:top w:val="none" w:sz="0" w:space="0" w:color="auto"/>
                            <w:left w:val="none" w:sz="0" w:space="0" w:color="auto"/>
                            <w:bottom w:val="none" w:sz="0" w:space="0" w:color="auto"/>
                            <w:right w:val="none" w:sz="0" w:space="0" w:color="auto"/>
                          </w:divBdr>
                        </w:div>
                        <w:div w:id="1055816142">
                          <w:marLeft w:val="640"/>
                          <w:marRight w:val="0"/>
                          <w:marTop w:val="0"/>
                          <w:marBottom w:val="0"/>
                          <w:divBdr>
                            <w:top w:val="none" w:sz="0" w:space="0" w:color="auto"/>
                            <w:left w:val="none" w:sz="0" w:space="0" w:color="auto"/>
                            <w:bottom w:val="none" w:sz="0" w:space="0" w:color="auto"/>
                            <w:right w:val="none" w:sz="0" w:space="0" w:color="auto"/>
                          </w:divBdr>
                        </w:div>
                        <w:div w:id="1151364473">
                          <w:marLeft w:val="640"/>
                          <w:marRight w:val="0"/>
                          <w:marTop w:val="0"/>
                          <w:marBottom w:val="0"/>
                          <w:divBdr>
                            <w:top w:val="none" w:sz="0" w:space="0" w:color="auto"/>
                            <w:left w:val="none" w:sz="0" w:space="0" w:color="auto"/>
                            <w:bottom w:val="none" w:sz="0" w:space="0" w:color="auto"/>
                            <w:right w:val="none" w:sz="0" w:space="0" w:color="auto"/>
                          </w:divBdr>
                        </w:div>
                        <w:div w:id="1154761537">
                          <w:marLeft w:val="640"/>
                          <w:marRight w:val="0"/>
                          <w:marTop w:val="0"/>
                          <w:marBottom w:val="0"/>
                          <w:divBdr>
                            <w:top w:val="none" w:sz="0" w:space="0" w:color="auto"/>
                            <w:left w:val="none" w:sz="0" w:space="0" w:color="auto"/>
                            <w:bottom w:val="none" w:sz="0" w:space="0" w:color="auto"/>
                            <w:right w:val="none" w:sz="0" w:space="0" w:color="auto"/>
                          </w:divBdr>
                        </w:div>
                        <w:div w:id="1241132394">
                          <w:marLeft w:val="640"/>
                          <w:marRight w:val="0"/>
                          <w:marTop w:val="0"/>
                          <w:marBottom w:val="0"/>
                          <w:divBdr>
                            <w:top w:val="none" w:sz="0" w:space="0" w:color="auto"/>
                            <w:left w:val="none" w:sz="0" w:space="0" w:color="auto"/>
                            <w:bottom w:val="none" w:sz="0" w:space="0" w:color="auto"/>
                            <w:right w:val="none" w:sz="0" w:space="0" w:color="auto"/>
                          </w:divBdr>
                        </w:div>
                        <w:div w:id="1280336255">
                          <w:marLeft w:val="640"/>
                          <w:marRight w:val="0"/>
                          <w:marTop w:val="0"/>
                          <w:marBottom w:val="0"/>
                          <w:divBdr>
                            <w:top w:val="none" w:sz="0" w:space="0" w:color="auto"/>
                            <w:left w:val="none" w:sz="0" w:space="0" w:color="auto"/>
                            <w:bottom w:val="none" w:sz="0" w:space="0" w:color="auto"/>
                            <w:right w:val="none" w:sz="0" w:space="0" w:color="auto"/>
                          </w:divBdr>
                        </w:div>
                        <w:div w:id="1288193874">
                          <w:marLeft w:val="640"/>
                          <w:marRight w:val="0"/>
                          <w:marTop w:val="0"/>
                          <w:marBottom w:val="0"/>
                          <w:divBdr>
                            <w:top w:val="none" w:sz="0" w:space="0" w:color="auto"/>
                            <w:left w:val="none" w:sz="0" w:space="0" w:color="auto"/>
                            <w:bottom w:val="none" w:sz="0" w:space="0" w:color="auto"/>
                            <w:right w:val="none" w:sz="0" w:space="0" w:color="auto"/>
                          </w:divBdr>
                        </w:div>
                        <w:div w:id="1313216487">
                          <w:marLeft w:val="640"/>
                          <w:marRight w:val="0"/>
                          <w:marTop w:val="0"/>
                          <w:marBottom w:val="0"/>
                          <w:divBdr>
                            <w:top w:val="none" w:sz="0" w:space="0" w:color="auto"/>
                            <w:left w:val="none" w:sz="0" w:space="0" w:color="auto"/>
                            <w:bottom w:val="none" w:sz="0" w:space="0" w:color="auto"/>
                            <w:right w:val="none" w:sz="0" w:space="0" w:color="auto"/>
                          </w:divBdr>
                        </w:div>
                        <w:div w:id="1317107919">
                          <w:marLeft w:val="640"/>
                          <w:marRight w:val="0"/>
                          <w:marTop w:val="0"/>
                          <w:marBottom w:val="0"/>
                          <w:divBdr>
                            <w:top w:val="none" w:sz="0" w:space="0" w:color="auto"/>
                            <w:left w:val="none" w:sz="0" w:space="0" w:color="auto"/>
                            <w:bottom w:val="none" w:sz="0" w:space="0" w:color="auto"/>
                            <w:right w:val="none" w:sz="0" w:space="0" w:color="auto"/>
                          </w:divBdr>
                        </w:div>
                        <w:div w:id="1465393981">
                          <w:marLeft w:val="640"/>
                          <w:marRight w:val="0"/>
                          <w:marTop w:val="0"/>
                          <w:marBottom w:val="0"/>
                          <w:divBdr>
                            <w:top w:val="none" w:sz="0" w:space="0" w:color="auto"/>
                            <w:left w:val="none" w:sz="0" w:space="0" w:color="auto"/>
                            <w:bottom w:val="none" w:sz="0" w:space="0" w:color="auto"/>
                            <w:right w:val="none" w:sz="0" w:space="0" w:color="auto"/>
                          </w:divBdr>
                        </w:div>
                        <w:div w:id="1465805731">
                          <w:marLeft w:val="640"/>
                          <w:marRight w:val="0"/>
                          <w:marTop w:val="0"/>
                          <w:marBottom w:val="0"/>
                          <w:divBdr>
                            <w:top w:val="none" w:sz="0" w:space="0" w:color="auto"/>
                            <w:left w:val="none" w:sz="0" w:space="0" w:color="auto"/>
                            <w:bottom w:val="none" w:sz="0" w:space="0" w:color="auto"/>
                            <w:right w:val="none" w:sz="0" w:space="0" w:color="auto"/>
                          </w:divBdr>
                        </w:div>
                        <w:div w:id="1488477659">
                          <w:marLeft w:val="640"/>
                          <w:marRight w:val="0"/>
                          <w:marTop w:val="0"/>
                          <w:marBottom w:val="0"/>
                          <w:divBdr>
                            <w:top w:val="none" w:sz="0" w:space="0" w:color="auto"/>
                            <w:left w:val="none" w:sz="0" w:space="0" w:color="auto"/>
                            <w:bottom w:val="none" w:sz="0" w:space="0" w:color="auto"/>
                            <w:right w:val="none" w:sz="0" w:space="0" w:color="auto"/>
                          </w:divBdr>
                        </w:div>
                        <w:div w:id="1579557797">
                          <w:marLeft w:val="640"/>
                          <w:marRight w:val="0"/>
                          <w:marTop w:val="0"/>
                          <w:marBottom w:val="0"/>
                          <w:divBdr>
                            <w:top w:val="none" w:sz="0" w:space="0" w:color="auto"/>
                            <w:left w:val="none" w:sz="0" w:space="0" w:color="auto"/>
                            <w:bottom w:val="none" w:sz="0" w:space="0" w:color="auto"/>
                            <w:right w:val="none" w:sz="0" w:space="0" w:color="auto"/>
                          </w:divBdr>
                        </w:div>
                        <w:div w:id="1620405601">
                          <w:marLeft w:val="640"/>
                          <w:marRight w:val="0"/>
                          <w:marTop w:val="0"/>
                          <w:marBottom w:val="0"/>
                          <w:divBdr>
                            <w:top w:val="none" w:sz="0" w:space="0" w:color="auto"/>
                            <w:left w:val="none" w:sz="0" w:space="0" w:color="auto"/>
                            <w:bottom w:val="none" w:sz="0" w:space="0" w:color="auto"/>
                            <w:right w:val="none" w:sz="0" w:space="0" w:color="auto"/>
                          </w:divBdr>
                        </w:div>
                        <w:div w:id="1637444555">
                          <w:marLeft w:val="640"/>
                          <w:marRight w:val="0"/>
                          <w:marTop w:val="0"/>
                          <w:marBottom w:val="0"/>
                          <w:divBdr>
                            <w:top w:val="none" w:sz="0" w:space="0" w:color="auto"/>
                            <w:left w:val="none" w:sz="0" w:space="0" w:color="auto"/>
                            <w:bottom w:val="none" w:sz="0" w:space="0" w:color="auto"/>
                            <w:right w:val="none" w:sz="0" w:space="0" w:color="auto"/>
                          </w:divBdr>
                        </w:div>
                        <w:div w:id="1670713315">
                          <w:marLeft w:val="640"/>
                          <w:marRight w:val="0"/>
                          <w:marTop w:val="0"/>
                          <w:marBottom w:val="0"/>
                          <w:divBdr>
                            <w:top w:val="none" w:sz="0" w:space="0" w:color="auto"/>
                            <w:left w:val="none" w:sz="0" w:space="0" w:color="auto"/>
                            <w:bottom w:val="none" w:sz="0" w:space="0" w:color="auto"/>
                            <w:right w:val="none" w:sz="0" w:space="0" w:color="auto"/>
                          </w:divBdr>
                        </w:div>
                        <w:div w:id="1681467084">
                          <w:marLeft w:val="640"/>
                          <w:marRight w:val="0"/>
                          <w:marTop w:val="0"/>
                          <w:marBottom w:val="0"/>
                          <w:divBdr>
                            <w:top w:val="none" w:sz="0" w:space="0" w:color="auto"/>
                            <w:left w:val="none" w:sz="0" w:space="0" w:color="auto"/>
                            <w:bottom w:val="none" w:sz="0" w:space="0" w:color="auto"/>
                            <w:right w:val="none" w:sz="0" w:space="0" w:color="auto"/>
                          </w:divBdr>
                        </w:div>
                        <w:div w:id="1693844899">
                          <w:marLeft w:val="640"/>
                          <w:marRight w:val="0"/>
                          <w:marTop w:val="0"/>
                          <w:marBottom w:val="0"/>
                          <w:divBdr>
                            <w:top w:val="none" w:sz="0" w:space="0" w:color="auto"/>
                            <w:left w:val="none" w:sz="0" w:space="0" w:color="auto"/>
                            <w:bottom w:val="none" w:sz="0" w:space="0" w:color="auto"/>
                            <w:right w:val="none" w:sz="0" w:space="0" w:color="auto"/>
                          </w:divBdr>
                        </w:div>
                        <w:div w:id="1708025899">
                          <w:marLeft w:val="640"/>
                          <w:marRight w:val="0"/>
                          <w:marTop w:val="0"/>
                          <w:marBottom w:val="0"/>
                          <w:divBdr>
                            <w:top w:val="none" w:sz="0" w:space="0" w:color="auto"/>
                            <w:left w:val="none" w:sz="0" w:space="0" w:color="auto"/>
                            <w:bottom w:val="none" w:sz="0" w:space="0" w:color="auto"/>
                            <w:right w:val="none" w:sz="0" w:space="0" w:color="auto"/>
                          </w:divBdr>
                        </w:div>
                        <w:div w:id="1785150439">
                          <w:marLeft w:val="640"/>
                          <w:marRight w:val="0"/>
                          <w:marTop w:val="0"/>
                          <w:marBottom w:val="0"/>
                          <w:divBdr>
                            <w:top w:val="none" w:sz="0" w:space="0" w:color="auto"/>
                            <w:left w:val="none" w:sz="0" w:space="0" w:color="auto"/>
                            <w:bottom w:val="none" w:sz="0" w:space="0" w:color="auto"/>
                            <w:right w:val="none" w:sz="0" w:space="0" w:color="auto"/>
                          </w:divBdr>
                        </w:div>
                        <w:div w:id="1892306657">
                          <w:marLeft w:val="640"/>
                          <w:marRight w:val="0"/>
                          <w:marTop w:val="0"/>
                          <w:marBottom w:val="0"/>
                          <w:divBdr>
                            <w:top w:val="none" w:sz="0" w:space="0" w:color="auto"/>
                            <w:left w:val="none" w:sz="0" w:space="0" w:color="auto"/>
                            <w:bottom w:val="none" w:sz="0" w:space="0" w:color="auto"/>
                            <w:right w:val="none" w:sz="0" w:space="0" w:color="auto"/>
                          </w:divBdr>
                        </w:div>
                        <w:div w:id="1943339592">
                          <w:marLeft w:val="640"/>
                          <w:marRight w:val="0"/>
                          <w:marTop w:val="0"/>
                          <w:marBottom w:val="0"/>
                          <w:divBdr>
                            <w:top w:val="none" w:sz="0" w:space="0" w:color="auto"/>
                            <w:left w:val="none" w:sz="0" w:space="0" w:color="auto"/>
                            <w:bottom w:val="none" w:sz="0" w:space="0" w:color="auto"/>
                            <w:right w:val="none" w:sz="0" w:space="0" w:color="auto"/>
                          </w:divBdr>
                        </w:div>
                        <w:div w:id="1970434196">
                          <w:marLeft w:val="640"/>
                          <w:marRight w:val="0"/>
                          <w:marTop w:val="0"/>
                          <w:marBottom w:val="0"/>
                          <w:divBdr>
                            <w:top w:val="none" w:sz="0" w:space="0" w:color="auto"/>
                            <w:left w:val="none" w:sz="0" w:space="0" w:color="auto"/>
                            <w:bottom w:val="none" w:sz="0" w:space="0" w:color="auto"/>
                            <w:right w:val="none" w:sz="0" w:space="0" w:color="auto"/>
                          </w:divBdr>
                        </w:div>
                        <w:div w:id="2079739332">
                          <w:marLeft w:val="640"/>
                          <w:marRight w:val="0"/>
                          <w:marTop w:val="0"/>
                          <w:marBottom w:val="0"/>
                          <w:divBdr>
                            <w:top w:val="none" w:sz="0" w:space="0" w:color="auto"/>
                            <w:left w:val="none" w:sz="0" w:space="0" w:color="auto"/>
                            <w:bottom w:val="none" w:sz="0" w:space="0" w:color="auto"/>
                            <w:right w:val="none" w:sz="0" w:space="0" w:color="auto"/>
                          </w:divBdr>
                        </w:div>
                      </w:divsChild>
                    </w:div>
                    <w:div w:id="542013097">
                      <w:marLeft w:val="0"/>
                      <w:marRight w:val="0"/>
                      <w:marTop w:val="0"/>
                      <w:marBottom w:val="0"/>
                      <w:divBdr>
                        <w:top w:val="none" w:sz="0" w:space="0" w:color="auto"/>
                        <w:left w:val="none" w:sz="0" w:space="0" w:color="auto"/>
                        <w:bottom w:val="none" w:sz="0" w:space="0" w:color="auto"/>
                        <w:right w:val="none" w:sz="0" w:space="0" w:color="auto"/>
                      </w:divBdr>
                      <w:divsChild>
                        <w:div w:id="8262177">
                          <w:marLeft w:val="640"/>
                          <w:marRight w:val="0"/>
                          <w:marTop w:val="0"/>
                          <w:marBottom w:val="0"/>
                          <w:divBdr>
                            <w:top w:val="none" w:sz="0" w:space="0" w:color="auto"/>
                            <w:left w:val="none" w:sz="0" w:space="0" w:color="auto"/>
                            <w:bottom w:val="none" w:sz="0" w:space="0" w:color="auto"/>
                            <w:right w:val="none" w:sz="0" w:space="0" w:color="auto"/>
                          </w:divBdr>
                        </w:div>
                        <w:div w:id="36781569">
                          <w:marLeft w:val="640"/>
                          <w:marRight w:val="0"/>
                          <w:marTop w:val="0"/>
                          <w:marBottom w:val="0"/>
                          <w:divBdr>
                            <w:top w:val="none" w:sz="0" w:space="0" w:color="auto"/>
                            <w:left w:val="none" w:sz="0" w:space="0" w:color="auto"/>
                            <w:bottom w:val="none" w:sz="0" w:space="0" w:color="auto"/>
                            <w:right w:val="none" w:sz="0" w:space="0" w:color="auto"/>
                          </w:divBdr>
                        </w:div>
                        <w:div w:id="120727912">
                          <w:marLeft w:val="640"/>
                          <w:marRight w:val="0"/>
                          <w:marTop w:val="0"/>
                          <w:marBottom w:val="0"/>
                          <w:divBdr>
                            <w:top w:val="none" w:sz="0" w:space="0" w:color="auto"/>
                            <w:left w:val="none" w:sz="0" w:space="0" w:color="auto"/>
                            <w:bottom w:val="none" w:sz="0" w:space="0" w:color="auto"/>
                            <w:right w:val="none" w:sz="0" w:space="0" w:color="auto"/>
                          </w:divBdr>
                        </w:div>
                        <w:div w:id="127163803">
                          <w:marLeft w:val="640"/>
                          <w:marRight w:val="0"/>
                          <w:marTop w:val="0"/>
                          <w:marBottom w:val="0"/>
                          <w:divBdr>
                            <w:top w:val="none" w:sz="0" w:space="0" w:color="auto"/>
                            <w:left w:val="none" w:sz="0" w:space="0" w:color="auto"/>
                            <w:bottom w:val="none" w:sz="0" w:space="0" w:color="auto"/>
                            <w:right w:val="none" w:sz="0" w:space="0" w:color="auto"/>
                          </w:divBdr>
                        </w:div>
                        <w:div w:id="130680029">
                          <w:marLeft w:val="640"/>
                          <w:marRight w:val="0"/>
                          <w:marTop w:val="0"/>
                          <w:marBottom w:val="0"/>
                          <w:divBdr>
                            <w:top w:val="none" w:sz="0" w:space="0" w:color="auto"/>
                            <w:left w:val="none" w:sz="0" w:space="0" w:color="auto"/>
                            <w:bottom w:val="none" w:sz="0" w:space="0" w:color="auto"/>
                            <w:right w:val="none" w:sz="0" w:space="0" w:color="auto"/>
                          </w:divBdr>
                        </w:div>
                        <w:div w:id="132065220">
                          <w:marLeft w:val="640"/>
                          <w:marRight w:val="0"/>
                          <w:marTop w:val="0"/>
                          <w:marBottom w:val="0"/>
                          <w:divBdr>
                            <w:top w:val="none" w:sz="0" w:space="0" w:color="auto"/>
                            <w:left w:val="none" w:sz="0" w:space="0" w:color="auto"/>
                            <w:bottom w:val="none" w:sz="0" w:space="0" w:color="auto"/>
                            <w:right w:val="none" w:sz="0" w:space="0" w:color="auto"/>
                          </w:divBdr>
                        </w:div>
                        <w:div w:id="153381512">
                          <w:marLeft w:val="640"/>
                          <w:marRight w:val="0"/>
                          <w:marTop w:val="0"/>
                          <w:marBottom w:val="0"/>
                          <w:divBdr>
                            <w:top w:val="none" w:sz="0" w:space="0" w:color="auto"/>
                            <w:left w:val="none" w:sz="0" w:space="0" w:color="auto"/>
                            <w:bottom w:val="none" w:sz="0" w:space="0" w:color="auto"/>
                            <w:right w:val="none" w:sz="0" w:space="0" w:color="auto"/>
                          </w:divBdr>
                        </w:div>
                        <w:div w:id="159544082">
                          <w:marLeft w:val="640"/>
                          <w:marRight w:val="0"/>
                          <w:marTop w:val="0"/>
                          <w:marBottom w:val="0"/>
                          <w:divBdr>
                            <w:top w:val="none" w:sz="0" w:space="0" w:color="auto"/>
                            <w:left w:val="none" w:sz="0" w:space="0" w:color="auto"/>
                            <w:bottom w:val="none" w:sz="0" w:space="0" w:color="auto"/>
                            <w:right w:val="none" w:sz="0" w:space="0" w:color="auto"/>
                          </w:divBdr>
                        </w:div>
                        <w:div w:id="167528978">
                          <w:marLeft w:val="640"/>
                          <w:marRight w:val="0"/>
                          <w:marTop w:val="0"/>
                          <w:marBottom w:val="0"/>
                          <w:divBdr>
                            <w:top w:val="none" w:sz="0" w:space="0" w:color="auto"/>
                            <w:left w:val="none" w:sz="0" w:space="0" w:color="auto"/>
                            <w:bottom w:val="none" w:sz="0" w:space="0" w:color="auto"/>
                            <w:right w:val="none" w:sz="0" w:space="0" w:color="auto"/>
                          </w:divBdr>
                        </w:div>
                        <w:div w:id="234898831">
                          <w:marLeft w:val="640"/>
                          <w:marRight w:val="0"/>
                          <w:marTop w:val="0"/>
                          <w:marBottom w:val="0"/>
                          <w:divBdr>
                            <w:top w:val="none" w:sz="0" w:space="0" w:color="auto"/>
                            <w:left w:val="none" w:sz="0" w:space="0" w:color="auto"/>
                            <w:bottom w:val="none" w:sz="0" w:space="0" w:color="auto"/>
                            <w:right w:val="none" w:sz="0" w:space="0" w:color="auto"/>
                          </w:divBdr>
                        </w:div>
                        <w:div w:id="261034682">
                          <w:marLeft w:val="640"/>
                          <w:marRight w:val="0"/>
                          <w:marTop w:val="0"/>
                          <w:marBottom w:val="0"/>
                          <w:divBdr>
                            <w:top w:val="none" w:sz="0" w:space="0" w:color="auto"/>
                            <w:left w:val="none" w:sz="0" w:space="0" w:color="auto"/>
                            <w:bottom w:val="none" w:sz="0" w:space="0" w:color="auto"/>
                            <w:right w:val="none" w:sz="0" w:space="0" w:color="auto"/>
                          </w:divBdr>
                        </w:div>
                        <w:div w:id="267079334">
                          <w:marLeft w:val="640"/>
                          <w:marRight w:val="0"/>
                          <w:marTop w:val="0"/>
                          <w:marBottom w:val="0"/>
                          <w:divBdr>
                            <w:top w:val="none" w:sz="0" w:space="0" w:color="auto"/>
                            <w:left w:val="none" w:sz="0" w:space="0" w:color="auto"/>
                            <w:bottom w:val="none" w:sz="0" w:space="0" w:color="auto"/>
                            <w:right w:val="none" w:sz="0" w:space="0" w:color="auto"/>
                          </w:divBdr>
                        </w:div>
                        <w:div w:id="385178730">
                          <w:marLeft w:val="640"/>
                          <w:marRight w:val="0"/>
                          <w:marTop w:val="0"/>
                          <w:marBottom w:val="0"/>
                          <w:divBdr>
                            <w:top w:val="none" w:sz="0" w:space="0" w:color="auto"/>
                            <w:left w:val="none" w:sz="0" w:space="0" w:color="auto"/>
                            <w:bottom w:val="none" w:sz="0" w:space="0" w:color="auto"/>
                            <w:right w:val="none" w:sz="0" w:space="0" w:color="auto"/>
                          </w:divBdr>
                        </w:div>
                        <w:div w:id="416634466">
                          <w:marLeft w:val="640"/>
                          <w:marRight w:val="0"/>
                          <w:marTop w:val="0"/>
                          <w:marBottom w:val="0"/>
                          <w:divBdr>
                            <w:top w:val="none" w:sz="0" w:space="0" w:color="auto"/>
                            <w:left w:val="none" w:sz="0" w:space="0" w:color="auto"/>
                            <w:bottom w:val="none" w:sz="0" w:space="0" w:color="auto"/>
                            <w:right w:val="none" w:sz="0" w:space="0" w:color="auto"/>
                          </w:divBdr>
                        </w:div>
                        <w:div w:id="417605354">
                          <w:marLeft w:val="640"/>
                          <w:marRight w:val="0"/>
                          <w:marTop w:val="0"/>
                          <w:marBottom w:val="0"/>
                          <w:divBdr>
                            <w:top w:val="none" w:sz="0" w:space="0" w:color="auto"/>
                            <w:left w:val="none" w:sz="0" w:space="0" w:color="auto"/>
                            <w:bottom w:val="none" w:sz="0" w:space="0" w:color="auto"/>
                            <w:right w:val="none" w:sz="0" w:space="0" w:color="auto"/>
                          </w:divBdr>
                        </w:div>
                        <w:div w:id="423574875">
                          <w:marLeft w:val="640"/>
                          <w:marRight w:val="0"/>
                          <w:marTop w:val="0"/>
                          <w:marBottom w:val="0"/>
                          <w:divBdr>
                            <w:top w:val="none" w:sz="0" w:space="0" w:color="auto"/>
                            <w:left w:val="none" w:sz="0" w:space="0" w:color="auto"/>
                            <w:bottom w:val="none" w:sz="0" w:space="0" w:color="auto"/>
                            <w:right w:val="none" w:sz="0" w:space="0" w:color="auto"/>
                          </w:divBdr>
                        </w:div>
                        <w:div w:id="459810932">
                          <w:marLeft w:val="640"/>
                          <w:marRight w:val="0"/>
                          <w:marTop w:val="0"/>
                          <w:marBottom w:val="0"/>
                          <w:divBdr>
                            <w:top w:val="none" w:sz="0" w:space="0" w:color="auto"/>
                            <w:left w:val="none" w:sz="0" w:space="0" w:color="auto"/>
                            <w:bottom w:val="none" w:sz="0" w:space="0" w:color="auto"/>
                            <w:right w:val="none" w:sz="0" w:space="0" w:color="auto"/>
                          </w:divBdr>
                        </w:div>
                        <w:div w:id="566771778">
                          <w:marLeft w:val="640"/>
                          <w:marRight w:val="0"/>
                          <w:marTop w:val="0"/>
                          <w:marBottom w:val="0"/>
                          <w:divBdr>
                            <w:top w:val="none" w:sz="0" w:space="0" w:color="auto"/>
                            <w:left w:val="none" w:sz="0" w:space="0" w:color="auto"/>
                            <w:bottom w:val="none" w:sz="0" w:space="0" w:color="auto"/>
                            <w:right w:val="none" w:sz="0" w:space="0" w:color="auto"/>
                          </w:divBdr>
                        </w:div>
                        <w:div w:id="629938276">
                          <w:marLeft w:val="640"/>
                          <w:marRight w:val="0"/>
                          <w:marTop w:val="0"/>
                          <w:marBottom w:val="0"/>
                          <w:divBdr>
                            <w:top w:val="none" w:sz="0" w:space="0" w:color="auto"/>
                            <w:left w:val="none" w:sz="0" w:space="0" w:color="auto"/>
                            <w:bottom w:val="none" w:sz="0" w:space="0" w:color="auto"/>
                            <w:right w:val="none" w:sz="0" w:space="0" w:color="auto"/>
                          </w:divBdr>
                        </w:div>
                        <w:div w:id="728724354">
                          <w:marLeft w:val="640"/>
                          <w:marRight w:val="0"/>
                          <w:marTop w:val="0"/>
                          <w:marBottom w:val="0"/>
                          <w:divBdr>
                            <w:top w:val="none" w:sz="0" w:space="0" w:color="auto"/>
                            <w:left w:val="none" w:sz="0" w:space="0" w:color="auto"/>
                            <w:bottom w:val="none" w:sz="0" w:space="0" w:color="auto"/>
                            <w:right w:val="none" w:sz="0" w:space="0" w:color="auto"/>
                          </w:divBdr>
                        </w:div>
                        <w:div w:id="756554755">
                          <w:marLeft w:val="640"/>
                          <w:marRight w:val="0"/>
                          <w:marTop w:val="0"/>
                          <w:marBottom w:val="0"/>
                          <w:divBdr>
                            <w:top w:val="none" w:sz="0" w:space="0" w:color="auto"/>
                            <w:left w:val="none" w:sz="0" w:space="0" w:color="auto"/>
                            <w:bottom w:val="none" w:sz="0" w:space="0" w:color="auto"/>
                            <w:right w:val="none" w:sz="0" w:space="0" w:color="auto"/>
                          </w:divBdr>
                        </w:div>
                        <w:div w:id="759176232">
                          <w:marLeft w:val="640"/>
                          <w:marRight w:val="0"/>
                          <w:marTop w:val="0"/>
                          <w:marBottom w:val="0"/>
                          <w:divBdr>
                            <w:top w:val="none" w:sz="0" w:space="0" w:color="auto"/>
                            <w:left w:val="none" w:sz="0" w:space="0" w:color="auto"/>
                            <w:bottom w:val="none" w:sz="0" w:space="0" w:color="auto"/>
                            <w:right w:val="none" w:sz="0" w:space="0" w:color="auto"/>
                          </w:divBdr>
                        </w:div>
                        <w:div w:id="759331174">
                          <w:marLeft w:val="640"/>
                          <w:marRight w:val="0"/>
                          <w:marTop w:val="0"/>
                          <w:marBottom w:val="0"/>
                          <w:divBdr>
                            <w:top w:val="none" w:sz="0" w:space="0" w:color="auto"/>
                            <w:left w:val="none" w:sz="0" w:space="0" w:color="auto"/>
                            <w:bottom w:val="none" w:sz="0" w:space="0" w:color="auto"/>
                            <w:right w:val="none" w:sz="0" w:space="0" w:color="auto"/>
                          </w:divBdr>
                        </w:div>
                        <w:div w:id="779956397">
                          <w:marLeft w:val="640"/>
                          <w:marRight w:val="0"/>
                          <w:marTop w:val="0"/>
                          <w:marBottom w:val="0"/>
                          <w:divBdr>
                            <w:top w:val="none" w:sz="0" w:space="0" w:color="auto"/>
                            <w:left w:val="none" w:sz="0" w:space="0" w:color="auto"/>
                            <w:bottom w:val="none" w:sz="0" w:space="0" w:color="auto"/>
                            <w:right w:val="none" w:sz="0" w:space="0" w:color="auto"/>
                          </w:divBdr>
                        </w:div>
                        <w:div w:id="880947231">
                          <w:marLeft w:val="640"/>
                          <w:marRight w:val="0"/>
                          <w:marTop w:val="0"/>
                          <w:marBottom w:val="0"/>
                          <w:divBdr>
                            <w:top w:val="none" w:sz="0" w:space="0" w:color="auto"/>
                            <w:left w:val="none" w:sz="0" w:space="0" w:color="auto"/>
                            <w:bottom w:val="none" w:sz="0" w:space="0" w:color="auto"/>
                            <w:right w:val="none" w:sz="0" w:space="0" w:color="auto"/>
                          </w:divBdr>
                        </w:div>
                        <w:div w:id="897521909">
                          <w:marLeft w:val="640"/>
                          <w:marRight w:val="0"/>
                          <w:marTop w:val="0"/>
                          <w:marBottom w:val="0"/>
                          <w:divBdr>
                            <w:top w:val="none" w:sz="0" w:space="0" w:color="auto"/>
                            <w:left w:val="none" w:sz="0" w:space="0" w:color="auto"/>
                            <w:bottom w:val="none" w:sz="0" w:space="0" w:color="auto"/>
                            <w:right w:val="none" w:sz="0" w:space="0" w:color="auto"/>
                          </w:divBdr>
                        </w:div>
                        <w:div w:id="938103919">
                          <w:marLeft w:val="640"/>
                          <w:marRight w:val="0"/>
                          <w:marTop w:val="0"/>
                          <w:marBottom w:val="0"/>
                          <w:divBdr>
                            <w:top w:val="none" w:sz="0" w:space="0" w:color="auto"/>
                            <w:left w:val="none" w:sz="0" w:space="0" w:color="auto"/>
                            <w:bottom w:val="none" w:sz="0" w:space="0" w:color="auto"/>
                            <w:right w:val="none" w:sz="0" w:space="0" w:color="auto"/>
                          </w:divBdr>
                        </w:div>
                        <w:div w:id="940725212">
                          <w:marLeft w:val="640"/>
                          <w:marRight w:val="0"/>
                          <w:marTop w:val="0"/>
                          <w:marBottom w:val="0"/>
                          <w:divBdr>
                            <w:top w:val="none" w:sz="0" w:space="0" w:color="auto"/>
                            <w:left w:val="none" w:sz="0" w:space="0" w:color="auto"/>
                            <w:bottom w:val="none" w:sz="0" w:space="0" w:color="auto"/>
                            <w:right w:val="none" w:sz="0" w:space="0" w:color="auto"/>
                          </w:divBdr>
                          <w:divsChild>
                            <w:div w:id="247740247">
                              <w:marLeft w:val="0"/>
                              <w:marRight w:val="0"/>
                              <w:marTop w:val="0"/>
                              <w:marBottom w:val="0"/>
                              <w:divBdr>
                                <w:top w:val="none" w:sz="0" w:space="0" w:color="auto"/>
                                <w:left w:val="none" w:sz="0" w:space="0" w:color="auto"/>
                                <w:bottom w:val="none" w:sz="0" w:space="0" w:color="auto"/>
                                <w:right w:val="none" w:sz="0" w:space="0" w:color="auto"/>
                              </w:divBdr>
                              <w:divsChild>
                                <w:div w:id="17507648">
                                  <w:marLeft w:val="640"/>
                                  <w:marRight w:val="0"/>
                                  <w:marTop w:val="0"/>
                                  <w:marBottom w:val="0"/>
                                  <w:divBdr>
                                    <w:top w:val="none" w:sz="0" w:space="0" w:color="auto"/>
                                    <w:left w:val="none" w:sz="0" w:space="0" w:color="auto"/>
                                    <w:bottom w:val="none" w:sz="0" w:space="0" w:color="auto"/>
                                    <w:right w:val="none" w:sz="0" w:space="0" w:color="auto"/>
                                  </w:divBdr>
                                </w:div>
                                <w:div w:id="19627269">
                                  <w:marLeft w:val="640"/>
                                  <w:marRight w:val="0"/>
                                  <w:marTop w:val="0"/>
                                  <w:marBottom w:val="0"/>
                                  <w:divBdr>
                                    <w:top w:val="none" w:sz="0" w:space="0" w:color="auto"/>
                                    <w:left w:val="none" w:sz="0" w:space="0" w:color="auto"/>
                                    <w:bottom w:val="none" w:sz="0" w:space="0" w:color="auto"/>
                                    <w:right w:val="none" w:sz="0" w:space="0" w:color="auto"/>
                                  </w:divBdr>
                                </w:div>
                                <w:div w:id="70592258">
                                  <w:marLeft w:val="640"/>
                                  <w:marRight w:val="0"/>
                                  <w:marTop w:val="0"/>
                                  <w:marBottom w:val="0"/>
                                  <w:divBdr>
                                    <w:top w:val="none" w:sz="0" w:space="0" w:color="auto"/>
                                    <w:left w:val="none" w:sz="0" w:space="0" w:color="auto"/>
                                    <w:bottom w:val="none" w:sz="0" w:space="0" w:color="auto"/>
                                    <w:right w:val="none" w:sz="0" w:space="0" w:color="auto"/>
                                  </w:divBdr>
                                </w:div>
                                <w:div w:id="80182382">
                                  <w:marLeft w:val="640"/>
                                  <w:marRight w:val="0"/>
                                  <w:marTop w:val="0"/>
                                  <w:marBottom w:val="0"/>
                                  <w:divBdr>
                                    <w:top w:val="none" w:sz="0" w:space="0" w:color="auto"/>
                                    <w:left w:val="none" w:sz="0" w:space="0" w:color="auto"/>
                                    <w:bottom w:val="none" w:sz="0" w:space="0" w:color="auto"/>
                                    <w:right w:val="none" w:sz="0" w:space="0" w:color="auto"/>
                                  </w:divBdr>
                                </w:div>
                                <w:div w:id="102043459">
                                  <w:marLeft w:val="640"/>
                                  <w:marRight w:val="0"/>
                                  <w:marTop w:val="0"/>
                                  <w:marBottom w:val="0"/>
                                  <w:divBdr>
                                    <w:top w:val="none" w:sz="0" w:space="0" w:color="auto"/>
                                    <w:left w:val="none" w:sz="0" w:space="0" w:color="auto"/>
                                    <w:bottom w:val="none" w:sz="0" w:space="0" w:color="auto"/>
                                    <w:right w:val="none" w:sz="0" w:space="0" w:color="auto"/>
                                  </w:divBdr>
                                </w:div>
                                <w:div w:id="143477435">
                                  <w:marLeft w:val="640"/>
                                  <w:marRight w:val="0"/>
                                  <w:marTop w:val="0"/>
                                  <w:marBottom w:val="0"/>
                                  <w:divBdr>
                                    <w:top w:val="none" w:sz="0" w:space="0" w:color="auto"/>
                                    <w:left w:val="none" w:sz="0" w:space="0" w:color="auto"/>
                                    <w:bottom w:val="none" w:sz="0" w:space="0" w:color="auto"/>
                                    <w:right w:val="none" w:sz="0" w:space="0" w:color="auto"/>
                                  </w:divBdr>
                                </w:div>
                                <w:div w:id="180164225">
                                  <w:marLeft w:val="640"/>
                                  <w:marRight w:val="0"/>
                                  <w:marTop w:val="0"/>
                                  <w:marBottom w:val="0"/>
                                  <w:divBdr>
                                    <w:top w:val="none" w:sz="0" w:space="0" w:color="auto"/>
                                    <w:left w:val="none" w:sz="0" w:space="0" w:color="auto"/>
                                    <w:bottom w:val="none" w:sz="0" w:space="0" w:color="auto"/>
                                    <w:right w:val="none" w:sz="0" w:space="0" w:color="auto"/>
                                  </w:divBdr>
                                </w:div>
                                <w:div w:id="182283637">
                                  <w:marLeft w:val="640"/>
                                  <w:marRight w:val="0"/>
                                  <w:marTop w:val="0"/>
                                  <w:marBottom w:val="0"/>
                                  <w:divBdr>
                                    <w:top w:val="none" w:sz="0" w:space="0" w:color="auto"/>
                                    <w:left w:val="none" w:sz="0" w:space="0" w:color="auto"/>
                                    <w:bottom w:val="none" w:sz="0" w:space="0" w:color="auto"/>
                                    <w:right w:val="none" w:sz="0" w:space="0" w:color="auto"/>
                                  </w:divBdr>
                                </w:div>
                                <w:div w:id="290209143">
                                  <w:marLeft w:val="640"/>
                                  <w:marRight w:val="0"/>
                                  <w:marTop w:val="0"/>
                                  <w:marBottom w:val="0"/>
                                  <w:divBdr>
                                    <w:top w:val="none" w:sz="0" w:space="0" w:color="auto"/>
                                    <w:left w:val="none" w:sz="0" w:space="0" w:color="auto"/>
                                    <w:bottom w:val="none" w:sz="0" w:space="0" w:color="auto"/>
                                    <w:right w:val="none" w:sz="0" w:space="0" w:color="auto"/>
                                  </w:divBdr>
                                </w:div>
                                <w:div w:id="294795572">
                                  <w:marLeft w:val="640"/>
                                  <w:marRight w:val="0"/>
                                  <w:marTop w:val="0"/>
                                  <w:marBottom w:val="0"/>
                                  <w:divBdr>
                                    <w:top w:val="none" w:sz="0" w:space="0" w:color="auto"/>
                                    <w:left w:val="none" w:sz="0" w:space="0" w:color="auto"/>
                                    <w:bottom w:val="none" w:sz="0" w:space="0" w:color="auto"/>
                                    <w:right w:val="none" w:sz="0" w:space="0" w:color="auto"/>
                                  </w:divBdr>
                                </w:div>
                                <w:div w:id="314257722">
                                  <w:marLeft w:val="640"/>
                                  <w:marRight w:val="0"/>
                                  <w:marTop w:val="0"/>
                                  <w:marBottom w:val="0"/>
                                  <w:divBdr>
                                    <w:top w:val="none" w:sz="0" w:space="0" w:color="auto"/>
                                    <w:left w:val="none" w:sz="0" w:space="0" w:color="auto"/>
                                    <w:bottom w:val="none" w:sz="0" w:space="0" w:color="auto"/>
                                    <w:right w:val="none" w:sz="0" w:space="0" w:color="auto"/>
                                  </w:divBdr>
                                </w:div>
                                <w:div w:id="316761353">
                                  <w:marLeft w:val="640"/>
                                  <w:marRight w:val="0"/>
                                  <w:marTop w:val="0"/>
                                  <w:marBottom w:val="0"/>
                                  <w:divBdr>
                                    <w:top w:val="none" w:sz="0" w:space="0" w:color="auto"/>
                                    <w:left w:val="none" w:sz="0" w:space="0" w:color="auto"/>
                                    <w:bottom w:val="none" w:sz="0" w:space="0" w:color="auto"/>
                                    <w:right w:val="none" w:sz="0" w:space="0" w:color="auto"/>
                                  </w:divBdr>
                                </w:div>
                                <w:div w:id="331181262">
                                  <w:marLeft w:val="640"/>
                                  <w:marRight w:val="0"/>
                                  <w:marTop w:val="0"/>
                                  <w:marBottom w:val="0"/>
                                  <w:divBdr>
                                    <w:top w:val="none" w:sz="0" w:space="0" w:color="auto"/>
                                    <w:left w:val="none" w:sz="0" w:space="0" w:color="auto"/>
                                    <w:bottom w:val="none" w:sz="0" w:space="0" w:color="auto"/>
                                    <w:right w:val="none" w:sz="0" w:space="0" w:color="auto"/>
                                  </w:divBdr>
                                </w:div>
                                <w:div w:id="376970426">
                                  <w:marLeft w:val="640"/>
                                  <w:marRight w:val="0"/>
                                  <w:marTop w:val="0"/>
                                  <w:marBottom w:val="0"/>
                                  <w:divBdr>
                                    <w:top w:val="none" w:sz="0" w:space="0" w:color="auto"/>
                                    <w:left w:val="none" w:sz="0" w:space="0" w:color="auto"/>
                                    <w:bottom w:val="none" w:sz="0" w:space="0" w:color="auto"/>
                                    <w:right w:val="none" w:sz="0" w:space="0" w:color="auto"/>
                                  </w:divBdr>
                                </w:div>
                                <w:div w:id="383606919">
                                  <w:marLeft w:val="640"/>
                                  <w:marRight w:val="0"/>
                                  <w:marTop w:val="0"/>
                                  <w:marBottom w:val="0"/>
                                  <w:divBdr>
                                    <w:top w:val="none" w:sz="0" w:space="0" w:color="auto"/>
                                    <w:left w:val="none" w:sz="0" w:space="0" w:color="auto"/>
                                    <w:bottom w:val="none" w:sz="0" w:space="0" w:color="auto"/>
                                    <w:right w:val="none" w:sz="0" w:space="0" w:color="auto"/>
                                  </w:divBdr>
                                </w:div>
                                <w:div w:id="443423704">
                                  <w:marLeft w:val="640"/>
                                  <w:marRight w:val="0"/>
                                  <w:marTop w:val="0"/>
                                  <w:marBottom w:val="0"/>
                                  <w:divBdr>
                                    <w:top w:val="none" w:sz="0" w:space="0" w:color="auto"/>
                                    <w:left w:val="none" w:sz="0" w:space="0" w:color="auto"/>
                                    <w:bottom w:val="none" w:sz="0" w:space="0" w:color="auto"/>
                                    <w:right w:val="none" w:sz="0" w:space="0" w:color="auto"/>
                                  </w:divBdr>
                                </w:div>
                                <w:div w:id="452024496">
                                  <w:marLeft w:val="640"/>
                                  <w:marRight w:val="0"/>
                                  <w:marTop w:val="0"/>
                                  <w:marBottom w:val="0"/>
                                  <w:divBdr>
                                    <w:top w:val="none" w:sz="0" w:space="0" w:color="auto"/>
                                    <w:left w:val="none" w:sz="0" w:space="0" w:color="auto"/>
                                    <w:bottom w:val="none" w:sz="0" w:space="0" w:color="auto"/>
                                    <w:right w:val="none" w:sz="0" w:space="0" w:color="auto"/>
                                  </w:divBdr>
                                </w:div>
                                <w:div w:id="570312598">
                                  <w:marLeft w:val="640"/>
                                  <w:marRight w:val="0"/>
                                  <w:marTop w:val="0"/>
                                  <w:marBottom w:val="0"/>
                                  <w:divBdr>
                                    <w:top w:val="none" w:sz="0" w:space="0" w:color="auto"/>
                                    <w:left w:val="none" w:sz="0" w:space="0" w:color="auto"/>
                                    <w:bottom w:val="none" w:sz="0" w:space="0" w:color="auto"/>
                                    <w:right w:val="none" w:sz="0" w:space="0" w:color="auto"/>
                                  </w:divBdr>
                                </w:div>
                                <w:div w:id="619608702">
                                  <w:marLeft w:val="640"/>
                                  <w:marRight w:val="0"/>
                                  <w:marTop w:val="0"/>
                                  <w:marBottom w:val="0"/>
                                  <w:divBdr>
                                    <w:top w:val="none" w:sz="0" w:space="0" w:color="auto"/>
                                    <w:left w:val="none" w:sz="0" w:space="0" w:color="auto"/>
                                    <w:bottom w:val="none" w:sz="0" w:space="0" w:color="auto"/>
                                    <w:right w:val="none" w:sz="0" w:space="0" w:color="auto"/>
                                  </w:divBdr>
                                </w:div>
                                <w:div w:id="659116828">
                                  <w:marLeft w:val="640"/>
                                  <w:marRight w:val="0"/>
                                  <w:marTop w:val="0"/>
                                  <w:marBottom w:val="0"/>
                                  <w:divBdr>
                                    <w:top w:val="none" w:sz="0" w:space="0" w:color="auto"/>
                                    <w:left w:val="none" w:sz="0" w:space="0" w:color="auto"/>
                                    <w:bottom w:val="none" w:sz="0" w:space="0" w:color="auto"/>
                                    <w:right w:val="none" w:sz="0" w:space="0" w:color="auto"/>
                                  </w:divBdr>
                                </w:div>
                                <w:div w:id="699235322">
                                  <w:marLeft w:val="640"/>
                                  <w:marRight w:val="0"/>
                                  <w:marTop w:val="0"/>
                                  <w:marBottom w:val="0"/>
                                  <w:divBdr>
                                    <w:top w:val="none" w:sz="0" w:space="0" w:color="auto"/>
                                    <w:left w:val="none" w:sz="0" w:space="0" w:color="auto"/>
                                    <w:bottom w:val="none" w:sz="0" w:space="0" w:color="auto"/>
                                    <w:right w:val="none" w:sz="0" w:space="0" w:color="auto"/>
                                  </w:divBdr>
                                </w:div>
                                <w:div w:id="774131372">
                                  <w:marLeft w:val="640"/>
                                  <w:marRight w:val="0"/>
                                  <w:marTop w:val="0"/>
                                  <w:marBottom w:val="0"/>
                                  <w:divBdr>
                                    <w:top w:val="none" w:sz="0" w:space="0" w:color="auto"/>
                                    <w:left w:val="none" w:sz="0" w:space="0" w:color="auto"/>
                                    <w:bottom w:val="none" w:sz="0" w:space="0" w:color="auto"/>
                                    <w:right w:val="none" w:sz="0" w:space="0" w:color="auto"/>
                                  </w:divBdr>
                                </w:div>
                                <w:div w:id="797605129">
                                  <w:marLeft w:val="640"/>
                                  <w:marRight w:val="0"/>
                                  <w:marTop w:val="0"/>
                                  <w:marBottom w:val="0"/>
                                  <w:divBdr>
                                    <w:top w:val="none" w:sz="0" w:space="0" w:color="auto"/>
                                    <w:left w:val="none" w:sz="0" w:space="0" w:color="auto"/>
                                    <w:bottom w:val="none" w:sz="0" w:space="0" w:color="auto"/>
                                    <w:right w:val="none" w:sz="0" w:space="0" w:color="auto"/>
                                  </w:divBdr>
                                </w:div>
                                <w:div w:id="817306189">
                                  <w:marLeft w:val="640"/>
                                  <w:marRight w:val="0"/>
                                  <w:marTop w:val="0"/>
                                  <w:marBottom w:val="0"/>
                                  <w:divBdr>
                                    <w:top w:val="none" w:sz="0" w:space="0" w:color="auto"/>
                                    <w:left w:val="none" w:sz="0" w:space="0" w:color="auto"/>
                                    <w:bottom w:val="none" w:sz="0" w:space="0" w:color="auto"/>
                                    <w:right w:val="none" w:sz="0" w:space="0" w:color="auto"/>
                                  </w:divBdr>
                                </w:div>
                                <w:div w:id="833573170">
                                  <w:marLeft w:val="640"/>
                                  <w:marRight w:val="0"/>
                                  <w:marTop w:val="0"/>
                                  <w:marBottom w:val="0"/>
                                  <w:divBdr>
                                    <w:top w:val="none" w:sz="0" w:space="0" w:color="auto"/>
                                    <w:left w:val="none" w:sz="0" w:space="0" w:color="auto"/>
                                    <w:bottom w:val="none" w:sz="0" w:space="0" w:color="auto"/>
                                    <w:right w:val="none" w:sz="0" w:space="0" w:color="auto"/>
                                  </w:divBdr>
                                </w:div>
                                <w:div w:id="936403095">
                                  <w:marLeft w:val="640"/>
                                  <w:marRight w:val="0"/>
                                  <w:marTop w:val="0"/>
                                  <w:marBottom w:val="0"/>
                                  <w:divBdr>
                                    <w:top w:val="none" w:sz="0" w:space="0" w:color="auto"/>
                                    <w:left w:val="none" w:sz="0" w:space="0" w:color="auto"/>
                                    <w:bottom w:val="none" w:sz="0" w:space="0" w:color="auto"/>
                                    <w:right w:val="none" w:sz="0" w:space="0" w:color="auto"/>
                                  </w:divBdr>
                                </w:div>
                                <w:div w:id="997348498">
                                  <w:marLeft w:val="640"/>
                                  <w:marRight w:val="0"/>
                                  <w:marTop w:val="0"/>
                                  <w:marBottom w:val="0"/>
                                  <w:divBdr>
                                    <w:top w:val="none" w:sz="0" w:space="0" w:color="auto"/>
                                    <w:left w:val="none" w:sz="0" w:space="0" w:color="auto"/>
                                    <w:bottom w:val="none" w:sz="0" w:space="0" w:color="auto"/>
                                    <w:right w:val="none" w:sz="0" w:space="0" w:color="auto"/>
                                  </w:divBdr>
                                </w:div>
                                <w:div w:id="1005287327">
                                  <w:marLeft w:val="640"/>
                                  <w:marRight w:val="0"/>
                                  <w:marTop w:val="0"/>
                                  <w:marBottom w:val="0"/>
                                  <w:divBdr>
                                    <w:top w:val="none" w:sz="0" w:space="0" w:color="auto"/>
                                    <w:left w:val="none" w:sz="0" w:space="0" w:color="auto"/>
                                    <w:bottom w:val="none" w:sz="0" w:space="0" w:color="auto"/>
                                    <w:right w:val="none" w:sz="0" w:space="0" w:color="auto"/>
                                  </w:divBdr>
                                </w:div>
                                <w:div w:id="1008143598">
                                  <w:marLeft w:val="640"/>
                                  <w:marRight w:val="0"/>
                                  <w:marTop w:val="0"/>
                                  <w:marBottom w:val="0"/>
                                  <w:divBdr>
                                    <w:top w:val="none" w:sz="0" w:space="0" w:color="auto"/>
                                    <w:left w:val="none" w:sz="0" w:space="0" w:color="auto"/>
                                    <w:bottom w:val="none" w:sz="0" w:space="0" w:color="auto"/>
                                    <w:right w:val="none" w:sz="0" w:space="0" w:color="auto"/>
                                  </w:divBdr>
                                </w:div>
                                <w:div w:id="1043021697">
                                  <w:marLeft w:val="640"/>
                                  <w:marRight w:val="0"/>
                                  <w:marTop w:val="0"/>
                                  <w:marBottom w:val="0"/>
                                  <w:divBdr>
                                    <w:top w:val="none" w:sz="0" w:space="0" w:color="auto"/>
                                    <w:left w:val="none" w:sz="0" w:space="0" w:color="auto"/>
                                    <w:bottom w:val="none" w:sz="0" w:space="0" w:color="auto"/>
                                    <w:right w:val="none" w:sz="0" w:space="0" w:color="auto"/>
                                  </w:divBdr>
                                </w:div>
                                <w:div w:id="1098256787">
                                  <w:marLeft w:val="640"/>
                                  <w:marRight w:val="0"/>
                                  <w:marTop w:val="0"/>
                                  <w:marBottom w:val="0"/>
                                  <w:divBdr>
                                    <w:top w:val="none" w:sz="0" w:space="0" w:color="auto"/>
                                    <w:left w:val="none" w:sz="0" w:space="0" w:color="auto"/>
                                    <w:bottom w:val="none" w:sz="0" w:space="0" w:color="auto"/>
                                    <w:right w:val="none" w:sz="0" w:space="0" w:color="auto"/>
                                  </w:divBdr>
                                </w:div>
                                <w:div w:id="1145440048">
                                  <w:marLeft w:val="640"/>
                                  <w:marRight w:val="0"/>
                                  <w:marTop w:val="0"/>
                                  <w:marBottom w:val="0"/>
                                  <w:divBdr>
                                    <w:top w:val="none" w:sz="0" w:space="0" w:color="auto"/>
                                    <w:left w:val="none" w:sz="0" w:space="0" w:color="auto"/>
                                    <w:bottom w:val="none" w:sz="0" w:space="0" w:color="auto"/>
                                    <w:right w:val="none" w:sz="0" w:space="0" w:color="auto"/>
                                  </w:divBdr>
                                </w:div>
                                <w:div w:id="1148281838">
                                  <w:marLeft w:val="640"/>
                                  <w:marRight w:val="0"/>
                                  <w:marTop w:val="0"/>
                                  <w:marBottom w:val="0"/>
                                  <w:divBdr>
                                    <w:top w:val="none" w:sz="0" w:space="0" w:color="auto"/>
                                    <w:left w:val="none" w:sz="0" w:space="0" w:color="auto"/>
                                    <w:bottom w:val="none" w:sz="0" w:space="0" w:color="auto"/>
                                    <w:right w:val="none" w:sz="0" w:space="0" w:color="auto"/>
                                  </w:divBdr>
                                </w:div>
                                <w:div w:id="1228685018">
                                  <w:marLeft w:val="640"/>
                                  <w:marRight w:val="0"/>
                                  <w:marTop w:val="0"/>
                                  <w:marBottom w:val="0"/>
                                  <w:divBdr>
                                    <w:top w:val="none" w:sz="0" w:space="0" w:color="auto"/>
                                    <w:left w:val="none" w:sz="0" w:space="0" w:color="auto"/>
                                    <w:bottom w:val="none" w:sz="0" w:space="0" w:color="auto"/>
                                    <w:right w:val="none" w:sz="0" w:space="0" w:color="auto"/>
                                  </w:divBdr>
                                </w:div>
                                <w:div w:id="1235629214">
                                  <w:marLeft w:val="640"/>
                                  <w:marRight w:val="0"/>
                                  <w:marTop w:val="0"/>
                                  <w:marBottom w:val="0"/>
                                  <w:divBdr>
                                    <w:top w:val="none" w:sz="0" w:space="0" w:color="auto"/>
                                    <w:left w:val="none" w:sz="0" w:space="0" w:color="auto"/>
                                    <w:bottom w:val="none" w:sz="0" w:space="0" w:color="auto"/>
                                    <w:right w:val="none" w:sz="0" w:space="0" w:color="auto"/>
                                  </w:divBdr>
                                </w:div>
                                <w:div w:id="1350911155">
                                  <w:marLeft w:val="640"/>
                                  <w:marRight w:val="0"/>
                                  <w:marTop w:val="0"/>
                                  <w:marBottom w:val="0"/>
                                  <w:divBdr>
                                    <w:top w:val="none" w:sz="0" w:space="0" w:color="auto"/>
                                    <w:left w:val="none" w:sz="0" w:space="0" w:color="auto"/>
                                    <w:bottom w:val="none" w:sz="0" w:space="0" w:color="auto"/>
                                    <w:right w:val="none" w:sz="0" w:space="0" w:color="auto"/>
                                  </w:divBdr>
                                </w:div>
                                <w:div w:id="1360426618">
                                  <w:marLeft w:val="640"/>
                                  <w:marRight w:val="0"/>
                                  <w:marTop w:val="0"/>
                                  <w:marBottom w:val="0"/>
                                  <w:divBdr>
                                    <w:top w:val="none" w:sz="0" w:space="0" w:color="auto"/>
                                    <w:left w:val="none" w:sz="0" w:space="0" w:color="auto"/>
                                    <w:bottom w:val="none" w:sz="0" w:space="0" w:color="auto"/>
                                    <w:right w:val="none" w:sz="0" w:space="0" w:color="auto"/>
                                  </w:divBdr>
                                </w:div>
                                <w:div w:id="1372194702">
                                  <w:marLeft w:val="640"/>
                                  <w:marRight w:val="0"/>
                                  <w:marTop w:val="0"/>
                                  <w:marBottom w:val="0"/>
                                  <w:divBdr>
                                    <w:top w:val="none" w:sz="0" w:space="0" w:color="auto"/>
                                    <w:left w:val="none" w:sz="0" w:space="0" w:color="auto"/>
                                    <w:bottom w:val="none" w:sz="0" w:space="0" w:color="auto"/>
                                    <w:right w:val="none" w:sz="0" w:space="0" w:color="auto"/>
                                  </w:divBdr>
                                </w:div>
                                <w:div w:id="1386833749">
                                  <w:marLeft w:val="640"/>
                                  <w:marRight w:val="0"/>
                                  <w:marTop w:val="0"/>
                                  <w:marBottom w:val="0"/>
                                  <w:divBdr>
                                    <w:top w:val="none" w:sz="0" w:space="0" w:color="auto"/>
                                    <w:left w:val="none" w:sz="0" w:space="0" w:color="auto"/>
                                    <w:bottom w:val="none" w:sz="0" w:space="0" w:color="auto"/>
                                    <w:right w:val="none" w:sz="0" w:space="0" w:color="auto"/>
                                  </w:divBdr>
                                </w:div>
                                <w:div w:id="1400786039">
                                  <w:marLeft w:val="640"/>
                                  <w:marRight w:val="0"/>
                                  <w:marTop w:val="0"/>
                                  <w:marBottom w:val="0"/>
                                  <w:divBdr>
                                    <w:top w:val="none" w:sz="0" w:space="0" w:color="auto"/>
                                    <w:left w:val="none" w:sz="0" w:space="0" w:color="auto"/>
                                    <w:bottom w:val="none" w:sz="0" w:space="0" w:color="auto"/>
                                    <w:right w:val="none" w:sz="0" w:space="0" w:color="auto"/>
                                  </w:divBdr>
                                </w:div>
                                <w:div w:id="1405646870">
                                  <w:marLeft w:val="640"/>
                                  <w:marRight w:val="0"/>
                                  <w:marTop w:val="0"/>
                                  <w:marBottom w:val="0"/>
                                  <w:divBdr>
                                    <w:top w:val="none" w:sz="0" w:space="0" w:color="auto"/>
                                    <w:left w:val="none" w:sz="0" w:space="0" w:color="auto"/>
                                    <w:bottom w:val="none" w:sz="0" w:space="0" w:color="auto"/>
                                    <w:right w:val="none" w:sz="0" w:space="0" w:color="auto"/>
                                  </w:divBdr>
                                </w:div>
                                <w:div w:id="1481968849">
                                  <w:marLeft w:val="640"/>
                                  <w:marRight w:val="0"/>
                                  <w:marTop w:val="0"/>
                                  <w:marBottom w:val="0"/>
                                  <w:divBdr>
                                    <w:top w:val="none" w:sz="0" w:space="0" w:color="auto"/>
                                    <w:left w:val="none" w:sz="0" w:space="0" w:color="auto"/>
                                    <w:bottom w:val="none" w:sz="0" w:space="0" w:color="auto"/>
                                    <w:right w:val="none" w:sz="0" w:space="0" w:color="auto"/>
                                  </w:divBdr>
                                </w:div>
                                <w:div w:id="1490293693">
                                  <w:marLeft w:val="640"/>
                                  <w:marRight w:val="0"/>
                                  <w:marTop w:val="0"/>
                                  <w:marBottom w:val="0"/>
                                  <w:divBdr>
                                    <w:top w:val="none" w:sz="0" w:space="0" w:color="auto"/>
                                    <w:left w:val="none" w:sz="0" w:space="0" w:color="auto"/>
                                    <w:bottom w:val="none" w:sz="0" w:space="0" w:color="auto"/>
                                    <w:right w:val="none" w:sz="0" w:space="0" w:color="auto"/>
                                  </w:divBdr>
                                </w:div>
                                <w:div w:id="1512258736">
                                  <w:marLeft w:val="640"/>
                                  <w:marRight w:val="0"/>
                                  <w:marTop w:val="0"/>
                                  <w:marBottom w:val="0"/>
                                  <w:divBdr>
                                    <w:top w:val="none" w:sz="0" w:space="0" w:color="auto"/>
                                    <w:left w:val="none" w:sz="0" w:space="0" w:color="auto"/>
                                    <w:bottom w:val="none" w:sz="0" w:space="0" w:color="auto"/>
                                    <w:right w:val="none" w:sz="0" w:space="0" w:color="auto"/>
                                  </w:divBdr>
                                </w:div>
                                <w:div w:id="1585140670">
                                  <w:marLeft w:val="640"/>
                                  <w:marRight w:val="0"/>
                                  <w:marTop w:val="0"/>
                                  <w:marBottom w:val="0"/>
                                  <w:divBdr>
                                    <w:top w:val="none" w:sz="0" w:space="0" w:color="auto"/>
                                    <w:left w:val="none" w:sz="0" w:space="0" w:color="auto"/>
                                    <w:bottom w:val="none" w:sz="0" w:space="0" w:color="auto"/>
                                    <w:right w:val="none" w:sz="0" w:space="0" w:color="auto"/>
                                  </w:divBdr>
                                </w:div>
                                <w:div w:id="1657806817">
                                  <w:marLeft w:val="640"/>
                                  <w:marRight w:val="0"/>
                                  <w:marTop w:val="0"/>
                                  <w:marBottom w:val="0"/>
                                  <w:divBdr>
                                    <w:top w:val="none" w:sz="0" w:space="0" w:color="auto"/>
                                    <w:left w:val="none" w:sz="0" w:space="0" w:color="auto"/>
                                    <w:bottom w:val="none" w:sz="0" w:space="0" w:color="auto"/>
                                    <w:right w:val="none" w:sz="0" w:space="0" w:color="auto"/>
                                  </w:divBdr>
                                </w:div>
                                <w:div w:id="1750808237">
                                  <w:marLeft w:val="640"/>
                                  <w:marRight w:val="0"/>
                                  <w:marTop w:val="0"/>
                                  <w:marBottom w:val="0"/>
                                  <w:divBdr>
                                    <w:top w:val="none" w:sz="0" w:space="0" w:color="auto"/>
                                    <w:left w:val="none" w:sz="0" w:space="0" w:color="auto"/>
                                    <w:bottom w:val="none" w:sz="0" w:space="0" w:color="auto"/>
                                    <w:right w:val="none" w:sz="0" w:space="0" w:color="auto"/>
                                  </w:divBdr>
                                </w:div>
                                <w:div w:id="2047099595">
                                  <w:marLeft w:val="640"/>
                                  <w:marRight w:val="0"/>
                                  <w:marTop w:val="0"/>
                                  <w:marBottom w:val="0"/>
                                  <w:divBdr>
                                    <w:top w:val="none" w:sz="0" w:space="0" w:color="auto"/>
                                    <w:left w:val="none" w:sz="0" w:space="0" w:color="auto"/>
                                    <w:bottom w:val="none" w:sz="0" w:space="0" w:color="auto"/>
                                    <w:right w:val="none" w:sz="0" w:space="0" w:color="auto"/>
                                  </w:divBdr>
                                  <w:divsChild>
                                    <w:div w:id="268245295">
                                      <w:marLeft w:val="0"/>
                                      <w:marRight w:val="0"/>
                                      <w:marTop w:val="0"/>
                                      <w:marBottom w:val="0"/>
                                      <w:divBdr>
                                        <w:top w:val="none" w:sz="0" w:space="0" w:color="auto"/>
                                        <w:left w:val="none" w:sz="0" w:space="0" w:color="auto"/>
                                        <w:bottom w:val="none" w:sz="0" w:space="0" w:color="auto"/>
                                        <w:right w:val="none" w:sz="0" w:space="0" w:color="auto"/>
                                      </w:divBdr>
                                      <w:divsChild>
                                        <w:div w:id="13847043">
                                          <w:marLeft w:val="640"/>
                                          <w:marRight w:val="0"/>
                                          <w:marTop w:val="0"/>
                                          <w:marBottom w:val="0"/>
                                          <w:divBdr>
                                            <w:top w:val="none" w:sz="0" w:space="0" w:color="auto"/>
                                            <w:left w:val="none" w:sz="0" w:space="0" w:color="auto"/>
                                            <w:bottom w:val="none" w:sz="0" w:space="0" w:color="auto"/>
                                            <w:right w:val="none" w:sz="0" w:space="0" w:color="auto"/>
                                          </w:divBdr>
                                        </w:div>
                                        <w:div w:id="33502030">
                                          <w:marLeft w:val="640"/>
                                          <w:marRight w:val="0"/>
                                          <w:marTop w:val="0"/>
                                          <w:marBottom w:val="0"/>
                                          <w:divBdr>
                                            <w:top w:val="none" w:sz="0" w:space="0" w:color="auto"/>
                                            <w:left w:val="none" w:sz="0" w:space="0" w:color="auto"/>
                                            <w:bottom w:val="none" w:sz="0" w:space="0" w:color="auto"/>
                                            <w:right w:val="none" w:sz="0" w:space="0" w:color="auto"/>
                                          </w:divBdr>
                                        </w:div>
                                        <w:div w:id="97911264">
                                          <w:marLeft w:val="640"/>
                                          <w:marRight w:val="0"/>
                                          <w:marTop w:val="0"/>
                                          <w:marBottom w:val="0"/>
                                          <w:divBdr>
                                            <w:top w:val="none" w:sz="0" w:space="0" w:color="auto"/>
                                            <w:left w:val="none" w:sz="0" w:space="0" w:color="auto"/>
                                            <w:bottom w:val="none" w:sz="0" w:space="0" w:color="auto"/>
                                            <w:right w:val="none" w:sz="0" w:space="0" w:color="auto"/>
                                          </w:divBdr>
                                        </w:div>
                                        <w:div w:id="150755906">
                                          <w:marLeft w:val="640"/>
                                          <w:marRight w:val="0"/>
                                          <w:marTop w:val="0"/>
                                          <w:marBottom w:val="0"/>
                                          <w:divBdr>
                                            <w:top w:val="none" w:sz="0" w:space="0" w:color="auto"/>
                                            <w:left w:val="none" w:sz="0" w:space="0" w:color="auto"/>
                                            <w:bottom w:val="none" w:sz="0" w:space="0" w:color="auto"/>
                                            <w:right w:val="none" w:sz="0" w:space="0" w:color="auto"/>
                                          </w:divBdr>
                                        </w:div>
                                        <w:div w:id="189688226">
                                          <w:marLeft w:val="640"/>
                                          <w:marRight w:val="0"/>
                                          <w:marTop w:val="0"/>
                                          <w:marBottom w:val="0"/>
                                          <w:divBdr>
                                            <w:top w:val="none" w:sz="0" w:space="0" w:color="auto"/>
                                            <w:left w:val="none" w:sz="0" w:space="0" w:color="auto"/>
                                            <w:bottom w:val="none" w:sz="0" w:space="0" w:color="auto"/>
                                            <w:right w:val="none" w:sz="0" w:space="0" w:color="auto"/>
                                          </w:divBdr>
                                        </w:div>
                                        <w:div w:id="205262206">
                                          <w:marLeft w:val="640"/>
                                          <w:marRight w:val="0"/>
                                          <w:marTop w:val="0"/>
                                          <w:marBottom w:val="0"/>
                                          <w:divBdr>
                                            <w:top w:val="none" w:sz="0" w:space="0" w:color="auto"/>
                                            <w:left w:val="none" w:sz="0" w:space="0" w:color="auto"/>
                                            <w:bottom w:val="none" w:sz="0" w:space="0" w:color="auto"/>
                                            <w:right w:val="none" w:sz="0" w:space="0" w:color="auto"/>
                                          </w:divBdr>
                                        </w:div>
                                        <w:div w:id="227570642">
                                          <w:marLeft w:val="640"/>
                                          <w:marRight w:val="0"/>
                                          <w:marTop w:val="0"/>
                                          <w:marBottom w:val="0"/>
                                          <w:divBdr>
                                            <w:top w:val="none" w:sz="0" w:space="0" w:color="auto"/>
                                            <w:left w:val="none" w:sz="0" w:space="0" w:color="auto"/>
                                            <w:bottom w:val="none" w:sz="0" w:space="0" w:color="auto"/>
                                            <w:right w:val="none" w:sz="0" w:space="0" w:color="auto"/>
                                          </w:divBdr>
                                        </w:div>
                                        <w:div w:id="298153774">
                                          <w:marLeft w:val="640"/>
                                          <w:marRight w:val="0"/>
                                          <w:marTop w:val="0"/>
                                          <w:marBottom w:val="0"/>
                                          <w:divBdr>
                                            <w:top w:val="none" w:sz="0" w:space="0" w:color="auto"/>
                                            <w:left w:val="none" w:sz="0" w:space="0" w:color="auto"/>
                                            <w:bottom w:val="none" w:sz="0" w:space="0" w:color="auto"/>
                                            <w:right w:val="none" w:sz="0" w:space="0" w:color="auto"/>
                                          </w:divBdr>
                                        </w:div>
                                        <w:div w:id="463276406">
                                          <w:marLeft w:val="640"/>
                                          <w:marRight w:val="0"/>
                                          <w:marTop w:val="0"/>
                                          <w:marBottom w:val="0"/>
                                          <w:divBdr>
                                            <w:top w:val="none" w:sz="0" w:space="0" w:color="auto"/>
                                            <w:left w:val="none" w:sz="0" w:space="0" w:color="auto"/>
                                            <w:bottom w:val="none" w:sz="0" w:space="0" w:color="auto"/>
                                            <w:right w:val="none" w:sz="0" w:space="0" w:color="auto"/>
                                          </w:divBdr>
                                        </w:div>
                                        <w:div w:id="489908411">
                                          <w:marLeft w:val="640"/>
                                          <w:marRight w:val="0"/>
                                          <w:marTop w:val="0"/>
                                          <w:marBottom w:val="0"/>
                                          <w:divBdr>
                                            <w:top w:val="none" w:sz="0" w:space="0" w:color="auto"/>
                                            <w:left w:val="none" w:sz="0" w:space="0" w:color="auto"/>
                                            <w:bottom w:val="none" w:sz="0" w:space="0" w:color="auto"/>
                                            <w:right w:val="none" w:sz="0" w:space="0" w:color="auto"/>
                                          </w:divBdr>
                                        </w:div>
                                        <w:div w:id="519776634">
                                          <w:marLeft w:val="640"/>
                                          <w:marRight w:val="0"/>
                                          <w:marTop w:val="0"/>
                                          <w:marBottom w:val="0"/>
                                          <w:divBdr>
                                            <w:top w:val="none" w:sz="0" w:space="0" w:color="auto"/>
                                            <w:left w:val="none" w:sz="0" w:space="0" w:color="auto"/>
                                            <w:bottom w:val="none" w:sz="0" w:space="0" w:color="auto"/>
                                            <w:right w:val="none" w:sz="0" w:space="0" w:color="auto"/>
                                          </w:divBdr>
                                        </w:div>
                                        <w:div w:id="660735920">
                                          <w:marLeft w:val="640"/>
                                          <w:marRight w:val="0"/>
                                          <w:marTop w:val="0"/>
                                          <w:marBottom w:val="0"/>
                                          <w:divBdr>
                                            <w:top w:val="none" w:sz="0" w:space="0" w:color="auto"/>
                                            <w:left w:val="none" w:sz="0" w:space="0" w:color="auto"/>
                                            <w:bottom w:val="none" w:sz="0" w:space="0" w:color="auto"/>
                                            <w:right w:val="none" w:sz="0" w:space="0" w:color="auto"/>
                                          </w:divBdr>
                                        </w:div>
                                        <w:div w:id="669717984">
                                          <w:marLeft w:val="640"/>
                                          <w:marRight w:val="0"/>
                                          <w:marTop w:val="0"/>
                                          <w:marBottom w:val="0"/>
                                          <w:divBdr>
                                            <w:top w:val="none" w:sz="0" w:space="0" w:color="auto"/>
                                            <w:left w:val="none" w:sz="0" w:space="0" w:color="auto"/>
                                            <w:bottom w:val="none" w:sz="0" w:space="0" w:color="auto"/>
                                            <w:right w:val="none" w:sz="0" w:space="0" w:color="auto"/>
                                          </w:divBdr>
                                        </w:div>
                                        <w:div w:id="683021811">
                                          <w:marLeft w:val="640"/>
                                          <w:marRight w:val="0"/>
                                          <w:marTop w:val="0"/>
                                          <w:marBottom w:val="0"/>
                                          <w:divBdr>
                                            <w:top w:val="none" w:sz="0" w:space="0" w:color="auto"/>
                                            <w:left w:val="none" w:sz="0" w:space="0" w:color="auto"/>
                                            <w:bottom w:val="none" w:sz="0" w:space="0" w:color="auto"/>
                                            <w:right w:val="none" w:sz="0" w:space="0" w:color="auto"/>
                                          </w:divBdr>
                                        </w:div>
                                        <w:div w:id="711805071">
                                          <w:marLeft w:val="640"/>
                                          <w:marRight w:val="0"/>
                                          <w:marTop w:val="0"/>
                                          <w:marBottom w:val="0"/>
                                          <w:divBdr>
                                            <w:top w:val="none" w:sz="0" w:space="0" w:color="auto"/>
                                            <w:left w:val="none" w:sz="0" w:space="0" w:color="auto"/>
                                            <w:bottom w:val="none" w:sz="0" w:space="0" w:color="auto"/>
                                            <w:right w:val="none" w:sz="0" w:space="0" w:color="auto"/>
                                          </w:divBdr>
                                        </w:div>
                                        <w:div w:id="769665659">
                                          <w:marLeft w:val="640"/>
                                          <w:marRight w:val="0"/>
                                          <w:marTop w:val="0"/>
                                          <w:marBottom w:val="0"/>
                                          <w:divBdr>
                                            <w:top w:val="none" w:sz="0" w:space="0" w:color="auto"/>
                                            <w:left w:val="none" w:sz="0" w:space="0" w:color="auto"/>
                                            <w:bottom w:val="none" w:sz="0" w:space="0" w:color="auto"/>
                                            <w:right w:val="none" w:sz="0" w:space="0" w:color="auto"/>
                                          </w:divBdr>
                                        </w:div>
                                        <w:div w:id="850221065">
                                          <w:marLeft w:val="640"/>
                                          <w:marRight w:val="0"/>
                                          <w:marTop w:val="0"/>
                                          <w:marBottom w:val="0"/>
                                          <w:divBdr>
                                            <w:top w:val="none" w:sz="0" w:space="0" w:color="auto"/>
                                            <w:left w:val="none" w:sz="0" w:space="0" w:color="auto"/>
                                            <w:bottom w:val="none" w:sz="0" w:space="0" w:color="auto"/>
                                            <w:right w:val="none" w:sz="0" w:space="0" w:color="auto"/>
                                          </w:divBdr>
                                        </w:div>
                                        <w:div w:id="899292636">
                                          <w:marLeft w:val="640"/>
                                          <w:marRight w:val="0"/>
                                          <w:marTop w:val="0"/>
                                          <w:marBottom w:val="0"/>
                                          <w:divBdr>
                                            <w:top w:val="none" w:sz="0" w:space="0" w:color="auto"/>
                                            <w:left w:val="none" w:sz="0" w:space="0" w:color="auto"/>
                                            <w:bottom w:val="none" w:sz="0" w:space="0" w:color="auto"/>
                                            <w:right w:val="none" w:sz="0" w:space="0" w:color="auto"/>
                                          </w:divBdr>
                                        </w:div>
                                        <w:div w:id="927037324">
                                          <w:marLeft w:val="640"/>
                                          <w:marRight w:val="0"/>
                                          <w:marTop w:val="0"/>
                                          <w:marBottom w:val="0"/>
                                          <w:divBdr>
                                            <w:top w:val="none" w:sz="0" w:space="0" w:color="auto"/>
                                            <w:left w:val="none" w:sz="0" w:space="0" w:color="auto"/>
                                            <w:bottom w:val="none" w:sz="0" w:space="0" w:color="auto"/>
                                            <w:right w:val="none" w:sz="0" w:space="0" w:color="auto"/>
                                          </w:divBdr>
                                        </w:div>
                                        <w:div w:id="976421192">
                                          <w:marLeft w:val="640"/>
                                          <w:marRight w:val="0"/>
                                          <w:marTop w:val="0"/>
                                          <w:marBottom w:val="0"/>
                                          <w:divBdr>
                                            <w:top w:val="none" w:sz="0" w:space="0" w:color="auto"/>
                                            <w:left w:val="none" w:sz="0" w:space="0" w:color="auto"/>
                                            <w:bottom w:val="none" w:sz="0" w:space="0" w:color="auto"/>
                                            <w:right w:val="none" w:sz="0" w:space="0" w:color="auto"/>
                                          </w:divBdr>
                                        </w:div>
                                        <w:div w:id="995450724">
                                          <w:marLeft w:val="640"/>
                                          <w:marRight w:val="0"/>
                                          <w:marTop w:val="0"/>
                                          <w:marBottom w:val="0"/>
                                          <w:divBdr>
                                            <w:top w:val="none" w:sz="0" w:space="0" w:color="auto"/>
                                            <w:left w:val="none" w:sz="0" w:space="0" w:color="auto"/>
                                            <w:bottom w:val="none" w:sz="0" w:space="0" w:color="auto"/>
                                            <w:right w:val="none" w:sz="0" w:space="0" w:color="auto"/>
                                          </w:divBdr>
                                        </w:div>
                                        <w:div w:id="1019091077">
                                          <w:marLeft w:val="640"/>
                                          <w:marRight w:val="0"/>
                                          <w:marTop w:val="0"/>
                                          <w:marBottom w:val="0"/>
                                          <w:divBdr>
                                            <w:top w:val="none" w:sz="0" w:space="0" w:color="auto"/>
                                            <w:left w:val="none" w:sz="0" w:space="0" w:color="auto"/>
                                            <w:bottom w:val="none" w:sz="0" w:space="0" w:color="auto"/>
                                            <w:right w:val="none" w:sz="0" w:space="0" w:color="auto"/>
                                          </w:divBdr>
                                        </w:div>
                                        <w:div w:id="1060252896">
                                          <w:marLeft w:val="640"/>
                                          <w:marRight w:val="0"/>
                                          <w:marTop w:val="0"/>
                                          <w:marBottom w:val="0"/>
                                          <w:divBdr>
                                            <w:top w:val="none" w:sz="0" w:space="0" w:color="auto"/>
                                            <w:left w:val="none" w:sz="0" w:space="0" w:color="auto"/>
                                            <w:bottom w:val="none" w:sz="0" w:space="0" w:color="auto"/>
                                            <w:right w:val="none" w:sz="0" w:space="0" w:color="auto"/>
                                          </w:divBdr>
                                        </w:div>
                                        <w:div w:id="1087187257">
                                          <w:marLeft w:val="640"/>
                                          <w:marRight w:val="0"/>
                                          <w:marTop w:val="0"/>
                                          <w:marBottom w:val="0"/>
                                          <w:divBdr>
                                            <w:top w:val="none" w:sz="0" w:space="0" w:color="auto"/>
                                            <w:left w:val="none" w:sz="0" w:space="0" w:color="auto"/>
                                            <w:bottom w:val="none" w:sz="0" w:space="0" w:color="auto"/>
                                            <w:right w:val="none" w:sz="0" w:space="0" w:color="auto"/>
                                          </w:divBdr>
                                        </w:div>
                                        <w:div w:id="1115756703">
                                          <w:marLeft w:val="640"/>
                                          <w:marRight w:val="0"/>
                                          <w:marTop w:val="0"/>
                                          <w:marBottom w:val="0"/>
                                          <w:divBdr>
                                            <w:top w:val="none" w:sz="0" w:space="0" w:color="auto"/>
                                            <w:left w:val="none" w:sz="0" w:space="0" w:color="auto"/>
                                            <w:bottom w:val="none" w:sz="0" w:space="0" w:color="auto"/>
                                            <w:right w:val="none" w:sz="0" w:space="0" w:color="auto"/>
                                          </w:divBdr>
                                        </w:div>
                                        <w:div w:id="1186675691">
                                          <w:marLeft w:val="640"/>
                                          <w:marRight w:val="0"/>
                                          <w:marTop w:val="0"/>
                                          <w:marBottom w:val="0"/>
                                          <w:divBdr>
                                            <w:top w:val="none" w:sz="0" w:space="0" w:color="auto"/>
                                            <w:left w:val="none" w:sz="0" w:space="0" w:color="auto"/>
                                            <w:bottom w:val="none" w:sz="0" w:space="0" w:color="auto"/>
                                            <w:right w:val="none" w:sz="0" w:space="0" w:color="auto"/>
                                          </w:divBdr>
                                        </w:div>
                                        <w:div w:id="1210844657">
                                          <w:marLeft w:val="640"/>
                                          <w:marRight w:val="0"/>
                                          <w:marTop w:val="0"/>
                                          <w:marBottom w:val="0"/>
                                          <w:divBdr>
                                            <w:top w:val="none" w:sz="0" w:space="0" w:color="auto"/>
                                            <w:left w:val="none" w:sz="0" w:space="0" w:color="auto"/>
                                            <w:bottom w:val="none" w:sz="0" w:space="0" w:color="auto"/>
                                            <w:right w:val="none" w:sz="0" w:space="0" w:color="auto"/>
                                          </w:divBdr>
                                        </w:div>
                                        <w:div w:id="1218859762">
                                          <w:marLeft w:val="640"/>
                                          <w:marRight w:val="0"/>
                                          <w:marTop w:val="0"/>
                                          <w:marBottom w:val="0"/>
                                          <w:divBdr>
                                            <w:top w:val="none" w:sz="0" w:space="0" w:color="auto"/>
                                            <w:left w:val="none" w:sz="0" w:space="0" w:color="auto"/>
                                            <w:bottom w:val="none" w:sz="0" w:space="0" w:color="auto"/>
                                            <w:right w:val="none" w:sz="0" w:space="0" w:color="auto"/>
                                          </w:divBdr>
                                        </w:div>
                                        <w:div w:id="1331131464">
                                          <w:marLeft w:val="640"/>
                                          <w:marRight w:val="0"/>
                                          <w:marTop w:val="0"/>
                                          <w:marBottom w:val="0"/>
                                          <w:divBdr>
                                            <w:top w:val="none" w:sz="0" w:space="0" w:color="auto"/>
                                            <w:left w:val="none" w:sz="0" w:space="0" w:color="auto"/>
                                            <w:bottom w:val="none" w:sz="0" w:space="0" w:color="auto"/>
                                            <w:right w:val="none" w:sz="0" w:space="0" w:color="auto"/>
                                          </w:divBdr>
                                        </w:div>
                                        <w:div w:id="1342778674">
                                          <w:marLeft w:val="640"/>
                                          <w:marRight w:val="0"/>
                                          <w:marTop w:val="0"/>
                                          <w:marBottom w:val="0"/>
                                          <w:divBdr>
                                            <w:top w:val="none" w:sz="0" w:space="0" w:color="auto"/>
                                            <w:left w:val="none" w:sz="0" w:space="0" w:color="auto"/>
                                            <w:bottom w:val="none" w:sz="0" w:space="0" w:color="auto"/>
                                            <w:right w:val="none" w:sz="0" w:space="0" w:color="auto"/>
                                          </w:divBdr>
                                        </w:div>
                                        <w:div w:id="1446266432">
                                          <w:marLeft w:val="640"/>
                                          <w:marRight w:val="0"/>
                                          <w:marTop w:val="0"/>
                                          <w:marBottom w:val="0"/>
                                          <w:divBdr>
                                            <w:top w:val="none" w:sz="0" w:space="0" w:color="auto"/>
                                            <w:left w:val="none" w:sz="0" w:space="0" w:color="auto"/>
                                            <w:bottom w:val="none" w:sz="0" w:space="0" w:color="auto"/>
                                            <w:right w:val="none" w:sz="0" w:space="0" w:color="auto"/>
                                          </w:divBdr>
                                        </w:div>
                                        <w:div w:id="1452939459">
                                          <w:marLeft w:val="640"/>
                                          <w:marRight w:val="0"/>
                                          <w:marTop w:val="0"/>
                                          <w:marBottom w:val="0"/>
                                          <w:divBdr>
                                            <w:top w:val="none" w:sz="0" w:space="0" w:color="auto"/>
                                            <w:left w:val="none" w:sz="0" w:space="0" w:color="auto"/>
                                            <w:bottom w:val="none" w:sz="0" w:space="0" w:color="auto"/>
                                            <w:right w:val="none" w:sz="0" w:space="0" w:color="auto"/>
                                          </w:divBdr>
                                        </w:div>
                                        <w:div w:id="1498963780">
                                          <w:marLeft w:val="640"/>
                                          <w:marRight w:val="0"/>
                                          <w:marTop w:val="0"/>
                                          <w:marBottom w:val="0"/>
                                          <w:divBdr>
                                            <w:top w:val="none" w:sz="0" w:space="0" w:color="auto"/>
                                            <w:left w:val="none" w:sz="0" w:space="0" w:color="auto"/>
                                            <w:bottom w:val="none" w:sz="0" w:space="0" w:color="auto"/>
                                            <w:right w:val="none" w:sz="0" w:space="0" w:color="auto"/>
                                          </w:divBdr>
                                        </w:div>
                                        <w:div w:id="1612007131">
                                          <w:marLeft w:val="640"/>
                                          <w:marRight w:val="0"/>
                                          <w:marTop w:val="0"/>
                                          <w:marBottom w:val="0"/>
                                          <w:divBdr>
                                            <w:top w:val="none" w:sz="0" w:space="0" w:color="auto"/>
                                            <w:left w:val="none" w:sz="0" w:space="0" w:color="auto"/>
                                            <w:bottom w:val="none" w:sz="0" w:space="0" w:color="auto"/>
                                            <w:right w:val="none" w:sz="0" w:space="0" w:color="auto"/>
                                          </w:divBdr>
                                        </w:div>
                                        <w:div w:id="1624312934">
                                          <w:marLeft w:val="640"/>
                                          <w:marRight w:val="0"/>
                                          <w:marTop w:val="0"/>
                                          <w:marBottom w:val="0"/>
                                          <w:divBdr>
                                            <w:top w:val="none" w:sz="0" w:space="0" w:color="auto"/>
                                            <w:left w:val="none" w:sz="0" w:space="0" w:color="auto"/>
                                            <w:bottom w:val="none" w:sz="0" w:space="0" w:color="auto"/>
                                            <w:right w:val="none" w:sz="0" w:space="0" w:color="auto"/>
                                          </w:divBdr>
                                        </w:div>
                                        <w:div w:id="1677415225">
                                          <w:marLeft w:val="640"/>
                                          <w:marRight w:val="0"/>
                                          <w:marTop w:val="0"/>
                                          <w:marBottom w:val="0"/>
                                          <w:divBdr>
                                            <w:top w:val="none" w:sz="0" w:space="0" w:color="auto"/>
                                            <w:left w:val="none" w:sz="0" w:space="0" w:color="auto"/>
                                            <w:bottom w:val="none" w:sz="0" w:space="0" w:color="auto"/>
                                            <w:right w:val="none" w:sz="0" w:space="0" w:color="auto"/>
                                          </w:divBdr>
                                        </w:div>
                                        <w:div w:id="1703241377">
                                          <w:marLeft w:val="640"/>
                                          <w:marRight w:val="0"/>
                                          <w:marTop w:val="0"/>
                                          <w:marBottom w:val="0"/>
                                          <w:divBdr>
                                            <w:top w:val="none" w:sz="0" w:space="0" w:color="auto"/>
                                            <w:left w:val="none" w:sz="0" w:space="0" w:color="auto"/>
                                            <w:bottom w:val="none" w:sz="0" w:space="0" w:color="auto"/>
                                            <w:right w:val="none" w:sz="0" w:space="0" w:color="auto"/>
                                          </w:divBdr>
                                        </w:div>
                                        <w:div w:id="1824158898">
                                          <w:marLeft w:val="640"/>
                                          <w:marRight w:val="0"/>
                                          <w:marTop w:val="0"/>
                                          <w:marBottom w:val="0"/>
                                          <w:divBdr>
                                            <w:top w:val="none" w:sz="0" w:space="0" w:color="auto"/>
                                            <w:left w:val="none" w:sz="0" w:space="0" w:color="auto"/>
                                            <w:bottom w:val="none" w:sz="0" w:space="0" w:color="auto"/>
                                            <w:right w:val="none" w:sz="0" w:space="0" w:color="auto"/>
                                          </w:divBdr>
                                        </w:div>
                                        <w:div w:id="1933003047">
                                          <w:marLeft w:val="640"/>
                                          <w:marRight w:val="0"/>
                                          <w:marTop w:val="0"/>
                                          <w:marBottom w:val="0"/>
                                          <w:divBdr>
                                            <w:top w:val="none" w:sz="0" w:space="0" w:color="auto"/>
                                            <w:left w:val="none" w:sz="0" w:space="0" w:color="auto"/>
                                            <w:bottom w:val="none" w:sz="0" w:space="0" w:color="auto"/>
                                            <w:right w:val="none" w:sz="0" w:space="0" w:color="auto"/>
                                          </w:divBdr>
                                        </w:div>
                                        <w:div w:id="1933929418">
                                          <w:marLeft w:val="640"/>
                                          <w:marRight w:val="0"/>
                                          <w:marTop w:val="0"/>
                                          <w:marBottom w:val="0"/>
                                          <w:divBdr>
                                            <w:top w:val="none" w:sz="0" w:space="0" w:color="auto"/>
                                            <w:left w:val="none" w:sz="0" w:space="0" w:color="auto"/>
                                            <w:bottom w:val="none" w:sz="0" w:space="0" w:color="auto"/>
                                            <w:right w:val="none" w:sz="0" w:space="0" w:color="auto"/>
                                          </w:divBdr>
                                        </w:div>
                                        <w:div w:id="2002000770">
                                          <w:marLeft w:val="640"/>
                                          <w:marRight w:val="0"/>
                                          <w:marTop w:val="0"/>
                                          <w:marBottom w:val="0"/>
                                          <w:divBdr>
                                            <w:top w:val="none" w:sz="0" w:space="0" w:color="auto"/>
                                            <w:left w:val="none" w:sz="0" w:space="0" w:color="auto"/>
                                            <w:bottom w:val="none" w:sz="0" w:space="0" w:color="auto"/>
                                            <w:right w:val="none" w:sz="0" w:space="0" w:color="auto"/>
                                          </w:divBdr>
                                        </w:div>
                                        <w:div w:id="2024087777">
                                          <w:marLeft w:val="640"/>
                                          <w:marRight w:val="0"/>
                                          <w:marTop w:val="0"/>
                                          <w:marBottom w:val="0"/>
                                          <w:divBdr>
                                            <w:top w:val="none" w:sz="0" w:space="0" w:color="auto"/>
                                            <w:left w:val="none" w:sz="0" w:space="0" w:color="auto"/>
                                            <w:bottom w:val="none" w:sz="0" w:space="0" w:color="auto"/>
                                            <w:right w:val="none" w:sz="0" w:space="0" w:color="auto"/>
                                          </w:divBdr>
                                        </w:div>
                                        <w:div w:id="2031174168">
                                          <w:marLeft w:val="640"/>
                                          <w:marRight w:val="0"/>
                                          <w:marTop w:val="0"/>
                                          <w:marBottom w:val="0"/>
                                          <w:divBdr>
                                            <w:top w:val="none" w:sz="0" w:space="0" w:color="auto"/>
                                            <w:left w:val="none" w:sz="0" w:space="0" w:color="auto"/>
                                            <w:bottom w:val="none" w:sz="0" w:space="0" w:color="auto"/>
                                            <w:right w:val="none" w:sz="0" w:space="0" w:color="auto"/>
                                          </w:divBdr>
                                        </w:div>
                                        <w:div w:id="2061442380">
                                          <w:marLeft w:val="640"/>
                                          <w:marRight w:val="0"/>
                                          <w:marTop w:val="0"/>
                                          <w:marBottom w:val="0"/>
                                          <w:divBdr>
                                            <w:top w:val="none" w:sz="0" w:space="0" w:color="auto"/>
                                            <w:left w:val="none" w:sz="0" w:space="0" w:color="auto"/>
                                            <w:bottom w:val="none" w:sz="0" w:space="0" w:color="auto"/>
                                            <w:right w:val="none" w:sz="0" w:space="0" w:color="auto"/>
                                          </w:divBdr>
                                        </w:div>
                                        <w:div w:id="2063212498">
                                          <w:marLeft w:val="640"/>
                                          <w:marRight w:val="0"/>
                                          <w:marTop w:val="0"/>
                                          <w:marBottom w:val="0"/>
                                          <w:divBdr>
                                            <w:top w:val="none" w:sz="0" w:space="0" w:color="auto"/>
                                            <w:left w:val="none" w:sz="0" w:space="0" w:color="auto"/>
                                            <w:bottom w:val="none" w:sz="0" w:space="0" w:color="auto"/>
                                            <w:right w:val="none" w:sz="0" w:space="0" w:color="auto"/>
                                          </w:divBdr>
                                        </w:div>
                                        <w:div w:id="2115245894">
                                          <w:marLeft w:val="640"/>
                                          <w:marRight w:val="0"/>
                                          <w:marTop w:val="0"/>
                                          <w:marBottom w:val="0"/>
                                          <w:divBdr>
                                            <w:top w:val="none" w:sz="0" w:space="0" w:color="auto"/>
                                            <w:left w:val="none" w:sz="0" w:space="0" w:color="auto"/>
                                            <w:bottom w:val="none" w:sz="0" w:space="0" w:color="auto"/>
                                            <w:right w:val="none" w:sz="0" w:space="0" w:color="auto"/>
                                          </w:divBdr>
                                        </w:div>
                                        <w:div w:id="2126384520">
                                          <w:marLeft w:val="640"/>
                                          <w:marRight w:val="0"/>
                                          <w:marTop w:val="0"/>
                                          <w:marBottom w:val="0"/>
                                          <w:divBdr>
                                            <w:top w:val="none" w:sz="0" w:space="0" w:color="auto"/>
                                            <w:left w:val="none" w:sz="0" w:space="0" w:color="auto"/>
                                            <w:bottom w:val="none" w:sz="0" w:space="0" w:color="auto"/>
                                            <w:right w:val="none" w:sz="0" w:space="0" w:color="auto"/>
                                          </w:divBdr>
                                        </w:div>
                                        <w:div w:id="2141608833">
                                          <w:marLeft w:val="640"/>
                                          <w:marRight w:val="0"/>
                                          <w:marTop w:val="0"/>
                                          <w:marBottom w:val="0"/>
                                          <w:divBdr>
                                            <w:top w:val="none" w:sz="0" w:space="0" w:color="auto"/>
                                            <w:left w:val="none" w:sz="0" w:space="0" w:color="auto"/>
                                            <w:bottom w:val="none" w:sz="0" w:space="0" w:color="auto"/>
                                            <w:right w:val="none" w:sz="0" w:space="0" w:color="auto"/>
                                          </w:divBdr>
                                        </w:div>
                                      </w:divsChild>
                                    </w:div>
                                    <w:div w:id="1003165445">
                                      <w:marLeft w:val="0"/>
                                      <w:marRight w:val="0"/>
                                      <w:marTop w:val="0"/>
                                      <w:marBottom w:val="0"/>
                                      <w:divBdr>
                                        <w:top w:val="none" w:sz="0" w:space="0" w:color="auto"/>
                                        <w:left w:val="none" w:sz="0" w:space="0" w:color="auto"/>
                                        <w:bottom w:val="none" w:sz="0" w:space="0" w:color="auto"/>
                                        <w:right w:val="none" w:sz="0" w:space="0" w:color="auto"/>
                                      </w:divBdr>
                                      <w:divsChild>
                                        <w:div w:id="63843332">
                                          <w:marLeft w:val="640"/>
                                          <w:marRight w:val="0"/>
                                          <w:marTop w:val="0"/>
                                          <w:marBottom w:val="0"/>
                                          <w:divBdr>
                                            <w:top w:val="none" w:sz="0" w:space="0" w:color="auto"/>
                                            <w:left w:val="none" w:sz="0" w:space="0" w:color="auto"/>
                                            <w:bottom w:val="none" w:sz="0" w:space="0" w:color="auto"/>
                                            <w:right w:val="none" w:sz="0" w:space="0" w:color="auto"/>
                                          </w:divBdr>
                                        </w:div>
                                        <w:div w:id="79105989">
                                          <w:marLeft w:val="640"/>
                                          <w:marRight w:val="0"/>
                                          <w:marTop w:val="0"/>
                                          <w:marBottom w:val="0"/>
                                          <w:divBdr>
                                            <w:top w:val="none" w:sz="0" w:space="0" w:color="auto"/>
                                            <w:left w:val="none" w:sz="0" w:space="0" w:color="auto"/>
                                            <w:bottom w:val="none" w:sz="0" w:space="0" w:color="auto"/>
                                            <w:right w:val="none" w:sz="0" w:space="0" w:color="auto"/>
                                          </w:divBdr>
                                        </w:div>
                                        <w:div w:id="88628620">
                                          <w:marLeft w:val="640"/>
                                          <w:marRight w:val="0"/>
                                          <w:marTop w:val="0"/>
                                          <w:marBottom w:val="0"/>
                                          <w:divBdr>
                                            <w:top w:val="none" w:sz="0" w:space="0" w:color="auto"/>
                                            <w:left w:val="none" w:sz="0" w:space="0" w:color="auto"/>
                                            <w:bottom w:val="none" w:sz="0" w:space="0" w:color="auto"/>
                                            <w:right w:val="none" w:sz="0" w:space="0" w:color="auto"/>
                                          </w:divBdr>
                                        </w:div>
                                        <w:div w:id="231476953">
                                          <w:marLeft w:val="640"/>
                                          <w:marRight w:val="0"/>
                                          <w:marTop w:val="0"/>
                                          <w:marBottom w:val="0"/>
                                          <w:divBdr>
                                            <w:top w:val="none" w:sz="0" w:space="0" w:color="auto"/>
                                            <w:left w:val="none" w:sz="0" w:space="0" w:color="auto"/>
                                            <w:bottom w:val="none" w:sz="0" w:space="0" w:color="auto"/>
                                            <w:right w:val="none" w:sz="0" w:space="0" w:color="auto"/>
                                          </w:divBdr>
                                        </w:div>
                                        <w:div w:id="240333896">
                                          <w:marLeft w:val="640"/>
                                          <w:marRight w:val="0"/>
                                          <w:marTop w:val="0"/>
                                          <w:marBottom w:val="0"/>
                                          <w:divBdr>
                                            <w:top w:val="none" w:sz="0" w:space="0" w:color="auto"/>
                                            <w:left w:val="none" w:sz="0" w:space="0" w:color="auto"/>
                                            <w:bottom w:val="none" w:sz="0" w:space="0" w:color="auto"/>
                                            <w:right w:val="none" w:sz="0" w:space="0" w:color="auto"/>
                                          </w:divBdr>
                                        </w:div>
                                        <w:div w:id="444270542">
                                          <w:marLeft w:val="640"/>
                                          <w:marRight w:val="0"/>
                                          <w:marTop w:val="0"/>
                                          <w:marBottom w:val="0"/>
                                          <w:divBdr>
                                            <w:top w:val="none" w:sz="0" w:space="0" w:color="auto"/>
                                            <w:left w:val="none" w:sz="0" w:space="0" w:color="auto"/>
                                            <w:bottom w:val="none" w:sz="0" w:space="0" w:color="auto"/>
                                            <w:right w:val="none" w:sz="0" w:space="0" w:color="auto"/>
                                          </w:divBdr>
                                        </w:div>
                                        <w:div w:id="484592307">
                                          <w:marLeft w:val="640"/>
                                          <w:marRight w:val="0"/>
                                          <w:marTop w:val="0"/>
                                          <w:marBottom w:val="0"/>
                                          <w:divBdr>
                                            <w:top w:val="none" w:sz="0" w:space="0" w:color="auto"/>
                                            <w:left w:val="none" w:sz="0" w:space="0" w:color="auto"/>
                                            <w:bottom w:val="none" w:sz="0" w:space="0" w:color="auto"/>
                                            <w:right w:val="none" w:sz="0" w:space="0" w:color="auto"/>
                                          </w:divBdr>
                                        </w:div>
                                        <w:div w:id="494956175">
                                          <w:marLeft w:val="640"/>
                                          <w:marRight w:val="0"/>
                                          <w:marTop w:val="0"/>
                                          <w:marBottom w:val="0"/>
                                          <w:divBdr>
                                            <w:top w:val="none" w:sz="0" w:space="0" w:color="auto"/>
                                            <w:left w:val="none" w:sz="0" w:space="0" w:color="auto"/>
                                            <w:bottom w:val="none" w:sz="0" w:space="0" w:color="auto"/>
                                            <w:right w:val="none" w:sz="0" w:space="0" w:color="auto"/>
                                          </w:divBdr>
                                        </w:div>
                                        <w:div w:id="511261224">
                                          <w:marLeft w:val="640"/>
                                          <w:marRight w:val="0"/>
                                          <w:marTop w:val="0"/>
                                          <w:marBottom w:val="0"/>
                                          <w:divBdr>
                                            <w:top w:val="none" w:sz="0" w:space="0" w:color="auto"/>
                                            <w:left w:val="none" w:sz="0" w:space="0" w:color="auto"/>
                                            <w:bottom w:val="none" w:sz="0" w:space="0" w:color="auto"/>
                                            <w:right w:val="none" w:sz="0" w:space="0" w:color="auto"/>
                                          </w:divBdr>
                                        </w:div>
                                        <w:div w:id="521895306">
                                          <w:marLeft w:val="640"/>
                                          <w:marRight w:val="0"/>
                                          <w:marTop w:val="0"/>
                                          <w:marBottom w:val="0"/>
                                          <w:divBdr>
                                            <w:top w:val="none" w:sz="0" w:space="0" w:color="auto"/>
                                            <w:left w:val="none" w:sz="0" w:space="0" w:color="auto"/>
                                            <w:bottom w:val="none" w:sz="0" w:space="0" w:color="auto"/>
                                            <w:right w:val="none" w:sz="0" w:space="0" w:color="auto"/>
                                          </w:divBdr>
                                        </w:div>
                                        <w:div w:id="562177551">
                                          <w:marLeft w:val="640"/>
                                          <w:marRight w:val="0"/>
                                          <w:marTop w:val="0"/>
                                          <w:marBottom w:val="0"/>
                                          <w:divBdr>
                                            <w:top w:val="none" w:sz="0" w:space="0" w:color="auto"/>
                                            <w:left w:val="none" w:sz="0" w:space="0" w:color="auto"/>
                                            <w:bottom w:val="none" w:sz="0" w:space="0" w:color="auto"/>
                                            <w:right w:val="none" w:sz="0" w:space="0" w:color="auto"/>
                                          </w:divBdr>
                                        </w:div>
                                        <w:div w:id="621041072">
                                          <w:marLeft w:val="640"/>
                                          <w:marRight w:val="0"/>
                                          <w:marTop w:val="0"/>
                                          <w:marBottom w:val="0"/>
                                          <w:divBdr>
                                            <w:top w:val="none" w:sz="0" w:space="0" w:color="auto"/>
                                            <w:left w:val="none" w:sz="0" w:space="0" w:color="auto"/>
                                            <w:bottom w:val="none" w:sz="0" w:space="0" w:color="auto"/>
                                            <w:right w:val="none" w:sz="0" w:space="0" w:color="auto"/>
                                          </w:divBdr>
                                        </w:div>
                                        <w:div w:id="623579297">
                                          <w:marLeft w:val="640"/>
                                          <w:marRight w:val="0"/>
                                          <w:marTop w:val="0"/>
                                          <w:marBottom w:val="0"/>
                                          <w:divBdr>
                                            <w:top w:val="none" w:sz="0" w:space="0" w:color="auto"/>
                                            <w:left w:val="none" w:sz="0" w:space="0" w:color="auto"/>
                                            <w:bottom w:val="none" w:sz="0" w:space="0" w:color="auto"/>
                                            <w:right w:val="none" w:sz="0" w:space="0" w:color="auto"/>
                                          </w:divBdr>
                                        </w:div>
                                        <w:div w:id="651180905">
                                          <w:marLeft w:val="640"/>
                                          <w:marRight w:val="0"/>
                                          <w:marTop w:val="0"/>
                                          <w:marBottom w:val="0"/>
                                          <w:divBdr>
                                            <w:top w:val="none" w:sz="0" w:space="0" w:color="auto"/>
                                            <w:left w:val="none" w:sz="0" w:space="0" w:color="auto"/>
                                            <w:bottom w:val="none" w:sz="0" w:space="0" w:color="auto"/>
                                            <w:right w:val="none" w:sz="0" w:space="0" w:color="auto"/>
                                          </w:divBdr>
                                        </w:div>
                                        <w:div w:id="670372624">
                                          <w:marLeft w:val="640"/>
                                          <w:marRight w:val="0"/>
                                          <w:marTop w:val="0"/>
                                          <w:marBottom w:val="0"/>
                                          <w:divBdr>
                                            <w:top w:val="none" w:sz="0" w:space="0" w:color="auto"/>
                                            <w:left w:val="none" w:sz="0" w:space="0" w:color="auto"/>
                                            <w:bottom w:val="none" w:sz="0" w:space="0" w:color="auto"/>
                                            <w:right w:val="none" w:sz="0" w:space="0" w:color="auto"/>
                                          </w:divBdr>
                                        </w:div>
                                        <w:div w:id="715932893">
                                          <w:marLeft w:val="640"/>
                                          <w:marRight w:val="0"/>
                                          <w:marTop w:val="0"/>
                                          <w:marBottom w:val="0"/>
                                          <w:divBdr>
                                            <w:top w:val="none" w:sz="0" w:space="0" w:color="auto"/>
                                            <w:left w:val="none" w:sz="0" w:space="0" w:color="auto"/>
                                            <w:bottom w:val="none" w:sz="0" w:space="0" w:color="auto"/>
                                            <w:right w:val="none" w:sz="0" w:space="0" w:color="auto"/>
                                          </w:divBdr>
                                        </w:div>
                                        <w:div w:id="717752511">
                                          <w:marLeft w:val="640"/>
                                          <w:marRight w:val="0"/>
                                          <w:marTop w:val="0"/>
                                          <w:marBottom w:val="0"/>
                                          <w:divBdr>
                                            <w:top w:val="none" w:sz="0" w:space="0" w:color="auto"/>
                                            <w:left w:val="none" w:sz="0" w:space="0" w:color="auto"/>
                                            <w:bottom w:val="none" w:sz="0" w:space="0" w:color="auto"/>
                                            <w:right w:val="none" w:sz="0" w:space="0" w:color="auto"/>
                                          </w:divBdr>
                                        </w:div>
                                        <w:div w:id="745955955">
                                          <w:marLeft w:val="640"/>
                                          <w:marRight w:val="0"/>
                                          <w:marTop w:val="0"/>
                                          <w:marBottom w:val="0"/>
                                          <w:divBdr>
                                            <w:top w:val="none" w:sz="0" w:space="0" w:color="auto"/>
                                            <w:left w:val="none" w:sz="0" w:space="0" w:color="auto"/>
                                            <w:bottom w:val="none" w:sz="0" w:space="0" w:color="auto"/>
                                            <w:right w:val="none" w:sz="0" w:space="0" w:color="auto"/>
                                          </w:divBdr>
                                        </w:div>
                                        <w:div w:id="756026280">
                                          <w:marLeft w:val="640"/>
                                          <w:marRight w:val="0"/>
                                          <w:marTop w:val="0"/>
                                          <w:marBottom w:val="0"/>
                                          <w:divBdr>
                                            <w:top w:val="none" w:sz="0" w:space="0" w:color="auto"/>
                                            <w:left w:val="none" w:sz="0" w:space="0" w:color="auto"/>
                                            <w:bottom w:val="none" w:sz="0" w:space="0" w:color="auto"/>
                                            <w:right w:val="none" w:sz="0" w:space="0" w:color="auto"/>
                                          </w:divBdr>
                                        </w:div>
                                        <w:div w:id="799496252">
                                          <w:marLeft w:val="640"/>
                                          <w:marRight w:val="0"/>
                                          <w:marTop w:val="0"/>
                                          <w:marBottom w:val="0"/>
                                          <w:divBdr>
                                            <w:top w:val="none" w:sz="0" w:space="0" w:color="auto"/>
                                            <w:left w:val="none" w:sz="0" w:space="0" w:color="auto"/>
                                            <w:bottom w:val="none" w:sz="0" w:space="0" w:color="auto"/>
                                            <w:right w:val="none" w:sz="0" w:space="0" w:color="auto"/>
                                          </w:divBdr>
                                        </w:div>
                                        <w:div w:id="925264765">
                                          <w:marLeft w:val="640"/>
                                          <w:marRight w:val="0"/>
                                          <w:marTop w:val="0"/>
                                          <w:marBottom w:val="0"/>
                                          <w:divBdr>
                                            <w:top w:val="none" w:sz="0" w:space="0" w:color="auto"/>
                                            <w:left w:val="none" w:sz="0" w:space="0" w:color="auto"/>
                                            <w:bottom w:val="none" w:sz="0" w:space="0" w:color="auto"/>
                                            <w:right w:val="none" w:sz="0" w:space="0" w:color="auto"/>
                                          </w:divBdr>
                                        </w:div>
                                        <w:div w:id="940064233">
                                          <w:marLeft w:val="640"/>
                                          <w:marRight w:val="0"/>
                                          <w:marTop w:val="0"/>
                                          <w:marBottom w:val="0"/>
                                          <w:divBdr>
                                            <w:top w:val="none" w:sz="0" w:space="0" w:color="auto"/>
                                            <w:left w:val="none" w:sz="0" w:space="0" w:color="auto"/>
                                            <w:bottom w:val="none" w:sz="0" w:space="0" w:color="auto"/>
                                            <w:right w:val="none" w:sz="0" w:space="0" w:color="auto"/>
                                          </w:divBdr>
                                        </w:div>
                                        <w:div w:id="955982488">
                                          <w:marLeft w:val="640"/>
                                          <w:marRight w:val="0"/>
                                          <w:marTop w:val="0"/>
                                          <w:marBottom w:val="0"/>
                                          <w:divBdr>
                                            <w:top w:val="none" w:sz="0" w:space="0" w:color="auto"/>
                                            <w:left w:val="none" w:sz="0" w:space="0" w:color="auto"/>
                                            <w:bottom w:val="none" w:sz="0" w:space="0" w:color="auto"/>
                                            <w:right w:val="none" w:sz="0" w:space="0" w:color="auto"/>
                                          </w:divBdr>
                                        </w:div>
                                        <w:div w:id="973407446">
                                          <w:marLeft w:val="640"/>
                                          <w:marRight w:val="0"/>
                                          <w:marTop w:val="0"/>
                                          <w:marBottom w:val="0"/>
                                          <w:divBdr>
                                            <w:top w:val="none" w:sz="0" w:space="0" w:color="auto"/>
                                            <w:left w:val="none" w:sz="0" w:space="0" w:color="auto"/>
                                            <w:bottom w:val="none" w:sz="0" w:space="0" w:color="auto"/>
                                            <w:right w:val="none" w:sz="0" w:space="0" w:color="auto"/>
                                          </w:divBdr>
                                        </w:div>
                                        <w:div w:id="976035318">
                                          <w:marLeft w:val="640"/>
                                          <w:marRight w:val="0"/>
                                          <w:marTop w:val="0"/>
                                          <w:marBottom w:val="0"/>
                                          <w:divBdr>
                                            <w:top w:val="none" w:sz="0" w:space="0" w:color="auto"/>
                                            <w:left w:val="none" w:sz="0" w:space="0" w:color="auto"/>
                                            <w:bottom w:val="none" w:sz="0" w:space="0" w:color="auto"/>
                                            <w:right w:val="none" w:sz="0" w:space="0" w:color="auto"/>
                                          </w:divBdr>
                                        </w:div>
                                        <w:div w:id="1007488368">
                                          <w:marLeft w:val="640"/>
                                          <w:marRight w:val="0"/>
                                          <w:marTop w:val="0"/>
                                          <w:marBottom w:val="0"/>
                                          <w:divBdr>
                                            <w:top w:val="none" w:sz="0" w:space="0" w:color="auto"/>
                                            <w:left w:val="none" w:sz="0" w:space="0" w:color="auto"/>
                                            <w:bottom w:val="none" w:sz="0" w:space="0" w:color="auto"/>
                                            <w:right w:val="none" w:sz="0" w:space="0" w:color="auto"/>
                                          </w:divBdr>
                                        </w:div>
                                        <w:div w:id="1016078145">
                                          <w:marLeft w:val="640"/>
                                          <w:marRight w:val="0"/>
                                          <w:marTop w:val="0"/>
                                          <w:marBottom w:val="0"/>
                                          <w:divBdr>
                                            <w:top w:val="none" w:sz="0" w:space="0" w:color="auto"/>
                                            <w:left w:val="none" w:sz="0" w:space="0" w:color="auto"/>
                                            <w:bottom w:val="none" w:sz="0" w:space="0" w:color="auto"/>
                                            <w:right w:val="none" w:sz="0" w:space="0" w:color="auto"/>
                                          </w:divBdr>
                                        </w:div>
                                        <w:div w:id="1021594090">
                                          <w:marLeft w:val="640"/>
                                          <w:marRight w:val="0"/>
                                          <w:marTop w:val="0"/>
                                          <w:marBottom w:val="0"/>
                                          <w:divBdr>
                                            <w:top w:val="none" w:sz="0" w:space="0" w:color="auto"/>
                                            <w:left w:val="none" w:sz="0" w:space="0" w:color="auto"/>
                                            <w:bottom w:val="none" w:sz="0" w:space="0" w:color="auto"/>
                                            <w:right w:val="none" w:sz="0" w:space="0" w:color="auto"/>
                                          </w:divBdr>
                                        </w:div>
                                        <w:div w:id="1151605147">
                                          <w:marLeft w:val="640"/>
                                          <w:marRight w:val="0"/>
                                          <w:marTop w:val="0"/>
                                          <w:marBottom w:val="0"/>
                                          <w:divBdr>
                                            <w:top w:val="none" w:sz="0" w:space="0" w:color="auto"/>
                                            <w:left w:val="none" w:sz="0" w:space="0" w:color="auto"/>
                                            <w:bottom w:val="none" w:sz="0" w:space="0" w:color="auto"/>
                                            <w:right w:val="none" w:sz="0" w:space="0" w:color="auto"/>
                                          </w:divBdr>
                                        </w:div>
                                        <w:div w:id="1165633741">
                                          <w:marLeft w:val="640"/>
                                          <w:marRight w:val="0"/>
                                          <w:marTop w:val="0"/>
                                          <w:marBottom w:val="0"/>
                                          <w:divBdr>
                                            <w:top w:val="none" w:sz="0" w:space="0" w:color="auto"/>
                                            <w:left w:val="none" w:sz="0" w:space="0" w:color="auto"/>
                                            <w:bottom w:val="none" w:sz="0" w:space="0" w:color="auto"/>
                                            <w:right w:val="none" w:sz="0" w:space="0" w:color="auto"/>
                                          </w:divBdr>
                                        </w:div>
                                        <w:div w:id="1185051203">
                                          <w:marLeft w:val="640"/>
                                          <w:marRight w:val="0"/>
                                          <w:marTop w:val="0"/>
                                          <w:marBottom w:val="0"/>
                                          <w:divBdr>
                                            <w:top w:val="none" w:sz="0" w:space="0" w:color="auto"/>
                                            <w:left w:val="none" w:sz="0" w:space="0" w:color="auto"/>
                                            <w:bottom w:val="none" w:sz="0" w:space="0" w:color="auto"/>
                                            <w:right w:val="none" w:sz="0" w:space="0" w:color="auto"/>
                                          </w:divBdr>
                                        </w:div>
                                        <w:div w:id="1262953298">
                                          <w:marLeft w:val="640"/>
                                          <w:marRight w:val="0"/>
                                          <w:marTop w:val="0"/>
                                          <w:marBottom w:val="0"/>
                                          <w:divBdr>
                                            <w:top w:val="none" w:sz="0" w:space="0" w:color="auto"/>
                                            <w:left w:val="none" w:sz="0" w:space="0" w:color="auto"/>
                                            <w:bottom w:val="none" w:sz="0" w:space="0" w:color="auto"/>
                                            <w:right w:val="none" w:sz="0" w:space="0" w:color="auto"/>
                                          </w:divBdr>
                                        </w:div>
                                        <w:div w:id="1294366692">
                                          <w:marLeft w:val="640"/>
                                          <w:marRight w:val="0"/>
                                          <w:marTop w:val="0"/>
                                          <w:marBottom w:val="0"/>
                                          <w:divBdr>
                                            <w:top w:val="none" w:sz="0" w:space="0" w:color="auto"/>
                                            <w:left w:val="none" w:sz="0" w:space="0" w:color="auto"/>
                                            <w:bottom w:val="none" w:sz="0" w:space="0" w:color="auto"/>
                                            <w:right w:val="none" w:sz="0" w:space="0" w:color="auto"/>
                                          </w:divBdr>
                                        </w:div>
                                        <w:div w:id="1299920070">
                                          <w:marLeft w:val="640"/>
                                          <w:marRight w:val="0"/>
                                          <w:marTop w:val="0"/>
                                          <w:marBottom w:val="0"/>
                                          <w:divBdr>
                                            <w:top w:val="none" w:sz="0" w:space="0" w:color="auto"/>
                                            <w:left w:val="none" w:sz="0" w:space="0" w:color="auto"/>
                                            <w:bottom w:val="none" w:sz="0" w:space="0" w:color="auto"/>
                                            <w:right w:val="none" w:sz="0" w:space="0" w:color="auto"/>
                                          </w:divBdr>
                                        </w:div>
                                        <w:div w:id="1588227252">
                                          <w:marLeft w:val="640"/>
                                          <w:marRight w:val="0"/>
                                          <w:marTop w:val="0"/>
                                          <w:marBottom w:val="0"/>
                                          <w:divBdr>
                                            <w:top w:val="none" w:sz="0" w:space="0" w:color="auto"/>
                                            <w:left w:val="none" w:sz="0" w:space="0" w:color="auto"/>
                                            <w:bottom w:val="none" w:sz="0" w:space="0" w:color="auto"/>
                                            <w:right w:val="none" w:sz="0" w:space="0" w:color="auto"/>
                                          </w:divBdr>
                                        </w:div>
                                        <w:div w:id="1644501130">
                                          <w:marLeft w:val="640"/>
                                          <w:marRight w:val="0"/>
                                          <w:marTop w:val="0"/>
                                          <w:marBottom w:val="0"/>
                                          <w:divBdr>
                                            <w:top w:val="none" w:sz="0" w:space="0" w:color="auto"/>
                                            <w:left w:val="none" w:sz="0" w:space="0" w:color="auto"/>
                                            <w:bottom w:val="none" w:sz="0" w:space="0" w:color="auto"/>
                                            <w:right w:val="none" w:sz="0" w:space="0" w:color="auto"/>
                                          </w:divBdr>
                                        </w:div>
                                        <w:div w:id="1675915637">
                                          <w:marLeft w:val="640"/>
                                          <w:marRight w:val="0"/>
                                          <w:marTop w:val="0"/>
                                          <w:marBottom w:val="0"/>
                                          <w:divBdr>
                                            <w:top w:val="none" w:sz="0" w:space="0" w:color="auto"/>
                                            <w:left w:val="none" w:sz="0" w:space="0" w:color="auto"/>
                                            <w:bottom w:val="none" w:sz="0" w:space="0" w:color="auto"/>
                                            <w:right w:val="none" w:sz="0" w:space="0" w:color="auto"/>
                                          </w:divBdr>
                                        </w:div>
                                        <w:div w:id="1700397509">
                                          <w:marLeft w:val="640"/>
                                          <w:marRight w:val="0"/>
                                          <w:marTop w:val="0"/>
                                          <w:marBottom w:val="0"/>
                                          <w:divBdr>
                                            <w:top w:val="none" w:sz="0" w:space="0" w:color="auto"/>
                                            <w:left w:val="none" w:sz="0" w:space="0" w:color="auto"/>
                                            <w:bottom w:val="none" w:sz="0" w:space="0" w:color="auto"/>
                                            <w:right w:val="none" w:sz="0" w:space="0" w:color="auto"/>
                                          </w:divBdr>
                                        </w:div>
                                        <w:div w:id="1748569586">
                                          <w:marLeft w:val="640"/>
                                          <w:marRight w:val="0"/>
                                          <w:marTop w:val="0"/>
                                          <w:marBottom w:val="0"/>
                                          <w:divBdr>
                                            <w:top w:val="none" w:sz="0" w:space="0" w:color="auto"/>
                                            <w:left w:val="none" w:sz="0" w:space="0" w:color="auto"/>
                                            <w:bottom w:val="none" w:sz="0" w:space="0" w:color="auto"/>
                                            <w:right w:val="none" w:sz="0" w:space="0" w:color="auto"/>
                                          </w:divBdr>
                                        </w:div>
                                        <w:div w:id="1771006417">
                                          <w:marLeft w:val="640"/>
                                          <w:marRight w:val="0"/>
                                          <w:marTop w:val="0"/>
                                          <w:marBottom w:val="0"/>
                                          <w:divBdr>
                                            <w:top w:val="none" w:sz="0" w:space="0" w:color="auto"/>
                                            <w:left w:val="none" w:sz="0" w:space="0" w:color="auto"/>
                                            <w:bottom w:val="none" w:sz="0" w:space="0" w:color="auto"/>
                                            <w:right w:val="none" w:sz="0" w:space="0" w:color="auto"/>
                                          </w:divBdr>
                                        </w:div>
                                        <w:div w:id="1831478445">
                                          <w:marLeft w:val="640"/>
                                          <w:marRight w:val="0"/>
                                          <w:marTop w:val="0"/>
                                          <w:marBottom w:val="0"/>
                                          <w:divBdr>
                                            <w:top w:val="none" w:sz="0" w:space="0" w:color="auto"/>
                                            <w:left w:val="none" w:sz="0" w:space="0" w:color="auto"/>
                                            <w:bottom w:val="none" w:sz="0" w:space="0" w:color="auto"/>
                                            <w:right w:val="none" w:sz="0" w:space="0" w:color="auto"/>
                                          </w:divBdr>
                                        </w:div>
                                        <w:div w:id="1864972700">
                                          <w:marLeft w:val="640"/>
                                          <w:marRight w:val="0"/>
                                          <w:marTop w:val="0"/>
                                          <w:marBottom w:val="0"/>
                                          <w:divBdr>
                                            <w:top w:val="none" w:sz="0" w:space="0" w:color="auto"/>
                                            <w:left w:val="none" w:sz="0" w:space="0" w:color="auto"/>
                                            <w:bottom w:val="none" w:sz="0" w:space="0" w:color="auto"/>
                                            <w:right w:val="none" w:sz="0" w:space="0" w:color="auto"/>
                                          </w:divBdr>
                                        </w:div>
                                        <w:div w:id="1890652366">
                                          <w:marLeft w:val="640"/>
                                          <w:marRight w:val="0"/>
                                          <w:marTop w:val="0"/>
                                          <w:marBottom w:val="0"/>
                                          <w:divBdr>
                                            <w:top w:val="none" w:sz="0" w:space="0" w:color="auto"/>
                                            <w:left w:val="none" w:sz="0" w:space="0" w:color="auto"/>
                                            <w:bottom w:val="none" w:sz="0" w:space="0" w:color="auto"/>
                                            <w:right w:val="none" w:sz="0" w:space="0" w:color="auto"/>
                                          </w:divBdr>
                                        </w:div>
                                        <w:div w:id="1914198024">
                                          <w:marLeft w:val="640"/>
                                          <w:marRight w:val="0"/>
                                          <w:marTop w:val="0"/>
                                          <w:marBottom w:val="0"/>
                                          <w:divBdr>
                                            <w:top w:val="none" w:sz="0" w:space="0" w:color="auto"/>
                                            <w:left w:val="none" w:sz="0" w:space="0" w:color="auto"/>
                                            <w:bottom w:val="none" w:sz="0" w:space="0" w:color="auto"/>
                                            <w:right w:val="none" w:sz="0" w:space="0" w:color="auto"/>
                                          </w:divBdr>
                                        </w:div>
                                        <w:div w:id="1925869540">
                                          <w:marLeft w:val="640"/>
                                          <w:marRight w:val="0"/>
                                          <w:marTop w:val="0"/>
                                          <w:marBottom w:val="0"/>
                                          <w:divBdr>
                                            <w:top w:val="none" w:sz="0" w:space="0" w:color="auto"/>
                                            <w:left w:val="none" w:sz="0" w:space="0" w:color="auto"/>
                                            <w:bottom w:val="none" w:sz="0" w:space="0" w:color="auto"/>
                                            <w:right w:val="none" w:sz="0" w:space="0" w:color="auto"/>
                                          </w:divBdr>
                                        </w:div>
                                        <w:div w:id="2014646545">
                                          <w:marLeft w:val="640"/>
                                          <w:marRight w:val="0"/>
                                          <w:marTop w:val="0"/>
                                          <w:marBottom w:val="0"/>
                                          <w:divBdr>
                                            <w:top w:val="none" w:sz="0" w:space="0" w:color="auto"/>
                                            <w:left w:val="none" w:sz="0" w:space="0" w:color="auto"/>
                                            <w:bottom w:val="none" w:sz="0" w:space="0" w:color="auto"/>
                                            <w:right w:val="none" w:sz="0" w:space="0" w:color="auto"/>
                                          </w:divBdr>
                                        </w:div>
                                        <w:div w:id="2055033840">
                                          <w:marLeft w:val="640"/>
                                          <w:marRight w:val="0"/>
                                          <w:marTop w:val="0"/>
                                          <w:marBottom w:val="0"/>
                                          <w:divBdr>
                                            <w:top w:val="none" w:sz="0" w:space="0" w:color="auto"/>
                                            <w:left w:val="none" w:sz="0" w:space="0" w:color="auto"/>
                                            <w:bottom w:val="none" w:sz="0" w:space="0" w:color="auto"/>
                                            <w:right w:val="none" w:sz="0" w:space="0" w:color="auto"/>
                                          </w:divBdr>
                                        </w:div>
                                        <w:div w:id="2065181092">
                                          <w:marLeft w:val="640"/>
                                          <w:marRight w:val="0"/>
                                          <w:marTop w:val="0"/>
                                          <w:marBottom w:val="0"/>
                                          <w:divBdr>
                                            <w:top w:val="none" w:sz="0" w:space="0" w:color="auto"/>
                                            <w:left w:val="none" w:sz="0" w:space="0" w:color="auto"/>
                                            <w:bottom w:val="none" w:sz="0" w:space="0" w:color="auto"/>
                                            <w:right w:val="none" w:sz="0" w:space="0" w:color="auto"/>
                                          </w:divBdr>
                                        </w:div>
                                      </w:divsChild>
                                    </w:div>
                                    <w:div w:id="1952080800">
                                      <w:marLeft w:val="0"/>
                                      <w:marRight w:val="0"/>
                                      <w:marTop w:val="0"/>
                                      <w:marBottom w:val="0"/>
                                      <w:divBdr>
                                        <w:top w:val="none" w:sz="0" w:space="0" w:color="auto"/>
                                        <w:left w:val="none" w:sz="0" w:space="0" w:color="auto"/>
                                        <w:bottom w:val="none" w:sz="0" w:space="0" w:color="auto"/>
                                        <w:right w:val="none" w:sz="0" w:space="0" w:color="auto"/>
                                      </w:divBdr>
                                      <w:divsChild>
                                        <w:div w:id="102459412">
                                          <w:marLeft w:val="640"/>
                                          <w:marRight w:val="0"/>
                                          <w:marTop w:val="0"/>
                                          <w:marBottom w:val="0"/>
                                          <w:divBdr>
                                            <w:top w:val="none" w:sz="0" w:space="0" w:color="auto"/>
                                            <w:left w:val="none" w:sz="0" w:space="0" w:color="auto"/>
                                            <w:bottom w:val="none" w:sz="0" w:space="0" w:color="auto"/>
                                            <w:right w:val="none" w:sz="0" w:space="0" w:color="auto"/>
                                          </w:divBdr>
                                        </w:div>
                                        <w:div w:id="119804981">
                                          <w:marLeft w:val="640"/>
                                          <w:marRight w:val="0"/>
                                          <w:marTop w:val="0"/>
                                          <w:marBottom w:val="0"/>
                                          <w:divBdr>
                                            <w:top w:val="none" w:sz="0" w:space="0" w:color="auto"/>
                                            <w:left w:val="none" w:sz="0" w:space="0" w:color="auto"/>
                                            <w:bottom w:val="none" w:sz="0" w:space="0" w:color="auto"/>
                                            <w:right w:val="none" w:sz="0" w:space="0" w:color="auto"/>
                                          </w:divBdr>
                                        </w:div>
                                        <w:div w:id="189224444">
                                          <w:marLeft w:val="640"/>
                                          <w:marRight w:val="0"/>
                                          <w:marTop w:val="0"/>
                                          <w:marBottom w:val="0"/>
                                          <w:divBdr>
                                            <w:top w:val="none" w:sz="0" w:space="0" w:color="auto"/>
                                            <w:left w:val="none" w:sz="0" w:space="0" w:color="auto"/>
                                            <w:bottom w:val="none" w:sz="0" w:space="0" w:color="auto"/>
                                            <w:right w:val="none" w:sz="0" w:space="0" w:color="auto"/>
                                          </w:divBdr>
                                        </w:div>
                                        <w:div w:id="249628293">
                                          <w:marLeft w:val="640"/>
                                          <w:marRight w:val="0"/>
                                          <w:marTop w:val="0"/>
                                          <w:marBottom w:val="0"/>
                                          <w:divBdr>
                                            <w:top w:val="none" w:sz="0" w:space="0" w:color="auto"/>
                                            <w:left w:val="none" w:sz="0" w:space="0" w:color="auto"/>
                                            <w:bottom w:val="none" w:sz="0" w:space="0" w:color="auto"/>
                                            <w:right w:val="none" w:sz="0" w:space="0" w:color="auto"/>
                                          </w:divBdr>
                                        </w:div>
                                        <w:div w:id="271399251">
                                          <w:marLeft w:val="640"/>
                                          <w:marRight w:val="0"/>
                                          <w:marTop w:val="0"/>
                                          <w:marBottom w:val="0"/>
                                          <w:divBdr>
                                            <w:top w:val="none" w:sz="0" w:space="0" w:color="auto"/>
                                            <w:left w:val="none" w:sz="0" w:space="0" w:color="auto"/>
                                            <w:bottom w:val="none" w:sz="0" w:space="0" w:color="auto"/>
                                            <w:right w:val="none" w:sz="0" w:space="0" w:color="auto"/>
                                          </w:divBdr>
                                        </w:div>
                                        <w:div w:id="311570825">
                                          <w:marLeft w:val="640"/>
                                          <w:marRight w:val="0"/>
                                          <w:marTop w:val="0"/>
                                          <w:marBottom w:val="0"/>
                                          <w:divBdr>
                                            <w:top w:val="none" w:sz="0" w:space="0" w:color="auto"/>
                                            <w:left w:val="none" w:sz="0" w:space="0" w:color="auto"/>
                                            <w:bottom w:val="none" w:sz="0" w:space="0" w:color="auto"/>
                                            <w:right w:val="none" w:sz="0" w:space="0" w:color="auto"/>
                                          </w:divBdr>
                                        </w:div>
                                        <w:div w:id="401176918">
                                          <w:marLeft w:val="640"/>
                                          <w:marRight w:val="0"/>
                                          <w:marTop w:val="0"/>
                                          <w:marBottom w:val="0"/>
                                          <w:divBdr>
                                            <w:top w:val="none" w:sz="0" w:space="0" w:color="auto"/>
                                            <w:left w:val="none" w:sz="0" w:space="0" w:color="auto"/>
                                            <w:bottom w:val="none" w:sz="0" w:space="0" w:color="auto"/>
                                            <w:right w:val="none" w:sz="0" w:space="0" w:color="auto"/>
                                          </w:divBdr>
                                        </w:div>
                                        <w:div w:id="403337281">
                                          <w:marLeft w:val="640"/>
                                          <w:marRight w:val="0"/>
                                          <w:marTop w:val="0"/>
                                          <w:marBottom w:val="0"/>
                                          <w:divBdr>
                                            <w:top w:val="none" w:sz="0" w:space="0" w:color="auto"/>
                                            <w:left w:val="none" w:sz="0" w:space="0" w:color="auto"/>
                                            <w:bottom w:val="none" w:sz="0" w:space="0" w:color="auto"/>
                                            <w:right w:val="none" w:sz="0" w:space="0" w:color="auto"/>
                                          </w:divBdr>
                                        </w:div>
                                        <w:div w:id="422146709">
                                          <w:marLeft w:val="640"/>
                                          <w:marRight w:val="0"/>
                                          <w:marTop w:val="0"/>
                                          <w:marBottom w:val="0"/>
                                          <w:divBdr>
                                            <w:top w:val="none" w:sz="0" w:space="0" w:color="auto"/>
                                            <w:left w:val="none" w:sz="0" w:space="0" w:color="auto"/>
                                            <w:bottom w:val="none" w:sz="0" w:space="0" w:color="auto"/>
                                            <w:right w:val="none" w:sz="0" w:space="0" w:color="auto"/>
                                          </w:divBdr>
                                        </w:div>
                                        <w:div w:id="429857781">
                                          <w:marLeft w:val="640"/>
                                          <w:marRight w:val="0"/>
                                          <w:marTop w:val="0"/>
                                          <w:marBottom w:val="0"/>
                                          <w:divBdr>
                                            <w:top w:val="none" w:sz="0" w:space="0" w:color="auto"/>
                                            <w:left w:val="none" w:sz="0" w:space="0" w:color="auto"/>
                                            <w:bottom w:val="none" w:sz="0" w:space="0" w:color="auto"/>
                                            <w:right w:val="none" w:sz="0" w:space="0" w:color="auto"/>
                                          </w:divBdr>
                                        </w:div>
                                        <w:div w:id="434519911">
                                          <w:marLeft w:val="640"/>
                                          <w:marRight w:val="0"/>
                                          <w:marTop w:val="0"/>
                                          <w:marBottom w:val="0"/>
                                          <w:divBdr>
                                            <w:top w:val="none" w:sz="0" w:space="0" w:color="auto"/>
                                            <w:left w:val="none" w:sz="0" w:space="0" w:color="auto"/>
                                            <w:bottom w:val="none" w:sz="0" w:space="0" w:color="auto"/>
                                            <w:right w:val="none" w:sz="0" w:space="0" w:color="auto"/>
                                          </w:divBdr>
                                        </w:div>
                                        <w:div w:id="436294092">
                                          <w:marLeft w:val="640"/>
                                          <w:marRight w:val="0"/>
                                          <w:marTop w:val="0"/>
                                          <w:marBottom w:val="0"/>
                                          <w:divBdr>
                                            <w:top w:val="none" w:sz="0" w:space="0" w:color="auto"/>
                                            <w:left w:val="none" w:sz="0" w:space="0" w:color="auto"/>
                                            <w:bottom w:val="none" w:sz="0" w:space="0" w:color="auto"/>
                                            <w:right w:val="none" w:sz="0" w:space="0" w:color="auto"/>
                                          </w:divBdr>
                                        </w:div>
                                        <w:div w:id="483548047">
                                          <w:marLeft w:val="640"/>
                                          <w:marRight w:val="0"/>
                                          <w:marTop w:val="0"/>
                                          <w:marBottom w:val="0"/>
                                          <w:divBdr>
                                            <w:top w:val="none" w:sz="0" w:space="0" w:color="auto"/>
                                            <w:left w:val="none" w:sz="0" w:space="0" w:color="auto"/>
                                            <w:bottom w:val="none" w:sz="0" w:space="0" w:color="auto"/>
                                            <w:right w:val="none" w:sz="0" w:space="0" w:color="auto"/>
                                          </w:divBdr>
                                        </w:div>
                                        <w:div w:id="527107066">
                                          <w:marLeft w:val="640"/>
                                          <w:marRight w:val="0"/>
                                          <w:marTop w:val="0"/>
                                          <w:marBottom w:val="0"/>
                                          <w:divBdr>
                                            <w:top w:val="none" w:sz="0" w:space="0" w:color="auto"/>
                                            <w:left w:val="none" w:sz="0" w:space="0" w:color="auto"/>
                                            <w:bottom w:val="none" w:sz="0" w:space="0" w:color="auto"/>
                                            <w:right w:val="none" w:sz="0" w:space="0" w:color="auto"/>
                                          </w:divBdr>
                                        </w:div>
                                        <w:div w:id="534387154">
                                          <w:marLeft w:val="640"/>
                                          <w:marRight w:val="0"/>
                                          <w:marTop w:val="0"/>
                                          <w:marBottom w:val="0"/>
                                          <w:divBdr>
                                            <w:top w:val="none" w:sz="0" w:space="0" w:color="auto"/>
                                            <w:left w:val="none" w:sz="0" w:space="0" w:color="auto"/>
                                            <w:bottom w:val="none" w:sz="0" w:space="0" w:color="auto"/>
                                            <w:right w:val="none" w:sz="0" w:space="0" w:color="auto"/>
                                          </w:divBdr>
                                        </w:div>
                                        <w:div w:id="536545465">
                                          <w:marLeft w:val="640"/>
                                          <w:marRight w:val="0"/>
                                          <w:marTop w:val="0"/>
                                          <w:marBottom w:val="0"/>
                                          <w:divBdr>
                                            <w:top w:val="none" w:sz="0" w:space="0" w:color="auto"/>
                                            <w:left w:val="none" w:sz="0" w:space="0" w:color="auto"/>
                                            <w:bottom w:val="none" w:sz="0" w:space="0" w:color="auto"/>
                                            <w:right w:val="none" w:sz="0" w:space="0" w:color="auto"/>
                                          </w:divBdr>
                                        </w:div>
                                        <w:div w:id="549538980">
                                          <w:marLeft w:val="640"/>
                                          <w:marRight w:val="0"/>
                                          <w:marTop w:val="0"/>
                                          <w:marBottom w:val="0"/>
                                          <w:divBdr>
                                            <w:top w:val="none" w:sz="0" w:space="0" w:color="auto"/>
                                            <w:left w:val="none" w:sz="0" w:space="0" w:color="auto"/>
                                            <w:bottom w:val="none" w:sz="0" w:space="0" w:color="auto"/>
                                            <w:right w:val="none" w:sz="0" w:space="0" w:color="auto"/>
                                          </w:divBdr>
                                        </w:div>
                                        <w:div w:id="610552938">
                                          <w:marLeft w:val="640"/>
                                          <w:marRight w:val="0"/>
                                          <w:marTop w:val="0"/>
                                          <w:marBottom w:val="0"/>
                                          <w:divBdr>
                                            <w:top w:val="none" w:sz="0" w:space="0" w:color="auto"/>
                                            <w:left w:val="none" w:sz="0" w:space="0" w:color="auto"/>
                                            <w:bottom w:val="none" w:sz="0" w:space="0" w:color="auto"/>
                                            <w:right w:val="none" w:sz="0" w:space="0" w:color="auto"/>
                                          </w:divBdr>
                                        </w:div>
                                        <w:div w:id="641811842">
                                          <w:marLeft w:val="640"/>
                                          <w:marRight w:val="0"/>
                                          <w:marTop w:val="0"/>
                                          <w:marBottom w:val="0"/>
                                          <w:divBdr>
                                            <w:top w:val="none" w:sz="0" w:space="0" w:color="auto"/>
                                            <w:left w:val="none" w:sz="0" w:space="0" w:color="auto"/>
                                            <w:bottom w:val="none" w:sz="0" w:space="0" w:color="auto"/>
                                            <w:right w:val="none" w:sz="0" w:space="0" w:color="auto"/>
                                          </w:divBdr>
                                        </w:div>
                                        <w:div w:id="702293212">
                                          <w:marLeft w:val="640"/>
                                          <w:marRight w:val="0"/>
                                          <w:marTop w:val="0"/>
                                          <w:marBottom w:val="0"/>
                                          <w:divBdr>
                                            <w:top w:val="none" w:sz="0" w:space="0" w:color="auto"/>
                                            <w:left w:val="none" w:sz="0" w:space="0" w:color="auto"/>
                                            <w:bottom w:val="none" w:sz="0" w:space="0" w:color="auto"/>
                                            <w:right w:val="none" w:sz="0" w:space="0" w:color="auto"/>
                                          </w:divBdr>
                                        </w:div>
                                        <w:div w:id="730079532">
                                          <w:marLeft w:val="640"/>
                                          <w:marRight w:val="0"/>
                                          <w:marTop w:val="0"/>
                                          <w:marBottom w:val="0"/>
                                          <w:divBdr>
                                            <w:top w:val="none" w:sz="0" w:space="0" w:color="auto"/>
                                            <w:left w:val="none" w:sz="0" w:space="0" w:color="auto"/>
                                            <w:bottom w:val="none" w:sz="0" w:space="0" w:color="auto"/>
                                            <w:right w:val="none" w:sz="0" w:space="0" w:color="auto"/>
                                          </w:divBdr>
                                        </w:div>
                                        <w:div w:id="789056178">
                                          <w:marLeft w:val="640"/>
                                          <w:marRight w:val="0"/>
                                          <w:marTop w:val="0"/>
                                          <w:marBottom w:val="0"/>
                                          <w:divBdr>
                                            <w:top w:val="none" w:sz="0" w:space="0" w:color="auto"/>
                                            <w:left w:val="none" w:sz="0" w:space="0" w:color="auto"/>
                                            <w:bottom w:val="none" w:sz="0" w:space="0" w:color="auto"/>
                                            <w:right w:val="none" w:sz="0" w:space="0" w:color="auto"/>
                                          </w:divBdr>
                                        </w:div>
                                        <w:div w:id="840316724">
                                          <w:marLeft w:val="640"/>
                                          <w:marRight w:val="0"/>
                                          <w:marTop w:val="0"/>
                                          <w:marBottom w:val="0"/>
                                          <w:divBdr>
                                            <w:top w:val="none" w:sz="0" w:space="0" w:color="auto"/>
                                            <w:left w:val="none" w:sz="0" w:space="0" w:color="auto"/>
                                            <w:bottom w:val="none" w:sz="0" w:space="0" w:color="auto"/>
                                            <w:right w:val="none" w:sz="0" w:space="0" w:color="auto"/>
                                          </w:divBdr>
                                        </w:div>
                                        <w:div w:id="906309026">
                                          <w:marLeft w:val="640"/>
                                          <w:marRight w:val="0"/>
                                          <w:marTop w:val="0"/>
                                          <w:marBottom w:val="0"/>
                                          <w:divBdr>
                                            <w:top w:val="none" w:sz="0" w:space="0" w:color="auto"/>
                                            <w:left w:val="none" w:sz="0" w:space="0" w:color="auto"/>
                                            <w:bottom w:val="none" w:sz="0" w:space="0" w:color="auto"/>
                                            <w:right w:val="none" w:sz="0" w:space="0" w:color="auto"/>
                                          </w:divBdr>
                                        </w:div>
                                        <w:div w:id="924997558">
                                          <w:marLeft w:val="640"/>
                                          <w:marRight w:val="0"/>
                                          <w:marTop w:val="0"/>
                                          <w:marBottom w:val="0"/>
                                          <w:divBdr>
                                            <w:top w:val="none" w:sz="0" w:space="0" w:color="auto"/>
                                            <w:left w:val="none" w:sz="0" w:space="0" w:color="auto"/>
                                            <w:bottom w:val="none" w:sz="0" w:space="0" w:color="auto"/>
                                            <w:right w:val="none" w:sz="0" w:space="0" w:color="auto"/>
                                          </w:divBdr>
                                        </w:div>
                                        <w:div w:id="969746158">
                                          <w:marLeft w:val="640"/>
                                          <w:marRight w:val="0"/>
                                          <w:marTop w:val="0"/>
                                          <w:marBottom w:val="0"/>
                                          <w:divBdr>
                                            <w:top w:val="none" w:sz="0" w:space="0" w:color="auto"/>
                                            <w:left w:val="none" w:sz="0" w:space="0" w:color="auto"/>
                                            <w:bottom w:val="none" w:sz="0" w:space="0" w:color="auto"/>
                                            <w:right w:val="none" w:sz="0" w:space="0" w:color="auto"/>
                                          </w:divBdr>
                                        </w:div>
                                        <w:div w:id="1000696012">
                                          <w:marLeft w:val="640"/>
                                          <w:marRight w:val="0"/>
                                          <w:marTop w:val="0"/>
                                          <w:marBottom w:val="0"/>
                                          <w:divBdr>
                                            <w:top w:val="none" w:sz="0" w:space="0" w:color="auto"/>
                                            <w:left w:val="none" w:sz="0" w:space="0" w:color="auto"/>
                                            <w:bottom w:val="none" w:sz="0" w:space="0" w:color="auto"/>
                                            <w:right w:val="none" w:sz="0" w:space="0" w:color="auto"/>
                                          </w:divBdr>
                                        </w:div>
                                        <w:div w:id="1048918169">
                                          <w:marLeft w:val="640"/>
                                          <w:marRight w:val="0"/>
                                          <w:marTop w:val="0"/>
                                          <w:marBottom w:val="0"/>
                                          <w:divBdr>
                                            <w:top w:val="none" w:sz="0" w:space="0" w:color="auto"/>
                                            <w:left w:val="none" w:sz="0" w:space="0" w:color="auto"/>
                                            <w:bottom w:val="none" w:sz="0" w:space="0" w:color="auto"/>
                                            <w:right w:val="none" w:sz="0" w:space="0" w:color="auto"/>
                                          </w:divBdr>
                                        </w:div>
                                        <w:div w:id="1210453789">
                                          <w:marLeft w:val="640"/>
                                          <w:marRight w:val="0"/>
                                          <w:marTop w:val="0"/>
                                          <w:marBottom w:val="0"/>
                                          <w:divBdr>
                                            <w:top w:val="none" w:sz="0" w:space="0" w:color="auto"/>
                                            <w:left w:val="none" w:sz="0" w:space="0" w:color="auto"/>
                                            <w:bottom w:val="none" w:sz="0" w:space="0" w:color="auto"/>
                                            <w:right w:val="none" w:sz="0" w:space="0" w:color="auto"/>
                                          </w:divBdr>
                                        </w:div>
                                        <w:div w:id="1219628224">
                                          <w:marLeft w:val="640"/>
                                          <w:marRight w:val="0"/>
                                          <w:marTop w:val="0"/>
                                          <w:marBottom w:val="0"/>
                                          <w:divBdr>
                                            <w:top w:val="none" w:sz="0" w:space="0" w:color="auto"/>
                                            <w:left w:val="none" w:sz="0" w:space="0" w:color="auto"/>
                                            <w:bottom w:val="none" w:sz="0" w:space="0" w:color="auto"/>
                                            <w:right w:val="none" w:sz="0" w:space="0" w:color="auto"/>
                                          </w:divBdr>
                                        </w:div>
                                        <w:div w:id="1256745646">
                                          <w:marLeft w:val="640"/>
                                          <w:marRight w:val="0"/>
                                          <w:marTop w:val="0"/>
                                          <w:marBottom w:val="0"/>
                                          <w:divBdr>
                                            <w:top w:val="none" w:sz="0" w:space="0" w:color="auto"/>
                                            <w:left w:val="none" w:sz="0" w:space="0" w:color="auto"/>
                                            <w:bottom w:val="none" w:sz="0" w:space="0" w:color="auto"/>
                                            <w:right w:val="none" w:sz="0" w:space="0" w:color="auto"/>
                                          </w:divBdr>
                                        </w:div>
                                        <w:div w:id="1289819822">
                                          <w:marLeft w:val="640"/>
                                          <w:marRight w:val="0"/>
                                          <w:marTop w:val="0"/>
                                          <w:marBottom w:val="0"/>
                                          <w:divBdr>
                                            <w:top w:val="none" w:sz="0" w:space="0" w:color="auto"/>
                                            <w:left w:val="none" w:sz="0" w:space="0" w:color="auto"/>
                                            <w:bottom w:val="none" w:sz="0" w:space="0" w:color="auto"/>
                                            <w:right w:val="none" w:sz="0" w:space="0" w:color="auto"/>
                                          </w:divBdr>
                                        </w:div>
                                        <w:div w:id="1353610504">
                                          <w:marLeft w:val="640"/>
                                          <w:marRight w:val="0"/>
                                          <w:marTop w:val="0"/>
                                          <w:marBottom w:val="0"/>
                                          <w:divBdr>
                                            <w:top w:val="none" w:sz="0" w:space="0" w:color="auto"/>
                                            <w:left w:val="none" w:sz="0" w:space="0" w:color="auto"/>
                                            <w:bottom w:val="none" w:sz="0" w:space="0" w:color="auto"/>
                                            <w:right w:val="none" w:sz="0" w:space="0" w:color="auto"/>
                                          </w:divBdr>
                                        </w:div>
                                        <w:div w:id="1359937773">
                                          <w:marLeft w:val="640"/>
                                          <w:marRight w:val="0"/>
                                          <w:marTop w:val="0"/>
                                          <w:marBottom w:val="0"/>
                                          <w:divBdr>
                                            <w:top w:val="none" w:sz="0" w:space="0" w:color="auto"/>
                                            <w:left w:val="none" w:sz="0" w:space="0" w:color="auto"/>
                                            <w:bottom w:val="none" w:sz="0" w:space="0" w:color="auto"/>
                                            <w:right w:val="none" w:sz="0" w:space="0" w:color="auto"/>
                                          </w:divBdr>
                                        </w:div>
                                        <w:div w:id="1547788614">
                                          <w:marLeft w:val="640"/>
                                          <w:marRight w:val="0"/>
                                          <w:marTop w:val="0"/>
                                          <w:marBottom w:val="0"/>
                                          <w:divBdr>
                                            <w:top w:val="none" w:sz="0" w:space="0" w:color="auto"/>
                                            <w:left w:val="none" w:sz="0" w:space="0" w:color="auto"/>
                                            <w:bottom w:val="none" w:sz="0" w:space="0" w:color="auto"/>
                                            <w:right w:val="none" w:sz="0" w:space="0" w:color="auto"/>
                                          </w:divBdr>
                                        </w:div>
                                        <w:div w:id="1583562188">
                                          <w:marLeft w:val="640"/>
                                          <w:marRight w:val="0"/>
                                          <w:marTop w:val="0"/>
                                          <w:marBottom w:val="0"/>
                                          <w:divBdr>
                                            <w:top w:val="none" w:sz="0" w:space="0" w:color="auto"/>
                                            <w:left w:val="none" w:sz="0" w:space="0" w:color="auto"/>
                                            <w:bottom w:val="none" w:sz="0" w:space="0" w:color="auto"/>
                                            <w:right w:val="none" w:sz="0" w:space="0" w:color="auto"/>
                                          </w:divBdr>
                                        </w:div>
                                        <w:div w:id="1595867751">
                                          <w:marLeft w:val="640"/>
                                          <w:marRight w:val="0"/>
                                          <w:marTop w:val="0"/>
                                          <w:marBottom w:val="0"/>
                                          <w:divBdr>
                                            <w:top w:val="none" w:sz="0" w:space="0" w:color="auto"/>
                                            <w:left w:val="none" w:sz="0" w:space="0" w:color="auto"/>
                                            <w:bottom w:val="none" w:sz="0" w:space="0" w:color="auto"/>
                                            <w:right w:val="none" w:sz="0" w:space="0" w:color="auto"/>
                                          </w:divBdr>
                                        </w:div>
                                        <w:div w:id="1616405714">
                                          <w:marLeft w:val="640"/>
                                          <w:marRight w:val="0"/>
                                          <w:marTop w:val="0"/>
                                          <w:marBottom w:val="0"/>
                                          <w:divBdr>
                                            <w:top w:val="none" w:sz="0" w:space="0" w:color="auto"/>
                                            <w:left w:val="none" w:sz="0" w:space="0" w:color="auto"/>
                                            <w:bottom w:val="none" w:sz="0" w:space="0" w:color="auto"/>
                                            <w:right w:val="none" w:sz="0" w:space="0" w:color="auto"/>
                                          </w:divBdr>
                                        </w:div>
                                        <w:div w:id="1658340500">
                                          <w:marLeft w:val="640"/>
                                          <w:marRight w:val="0"/>
                                          <w:marTop w:val="0"/>
                                          <w:marBottom w:val="0"/>
                                          <w:divBdr>
                                            <w:top w:val="none" w:sz="0" w:space="0" w:color="auto"/>
                                            <w:left w:val="none" w:sz="0" w:space="0" w:color="auto"/>
                                            <w:bottom w:val="none" w:sz="0" w:space="0" w:color="auto"/>
                                            <w:right w:val="none" w:sz="0" w:space="0" w:color="auto"/>
                                          </w:divBdr>
                                        </w:div>
                                        <w:div w:id="1671789320">
                                          <w:marLeft w:val="640"/>
                                          <w:marRight w:val="0"/>
                                          <w:marTop w:val="0"/>
                                          <w:marBottom w:val="0"/>
                                          <w:divBdr>
                                            <w:top w:val="none" w:sz="0" w:space="0" w:color="auto"/>
                                            <w:left w:val="none" w:sz="0" w:space="0" w:color="auto"/>
                                            <w:bottom w:val="none" w:sz="0" w:space="0" w:color="auto"/>
                                            <w:right w:val="none" w:sz="0" w:space="0" w:color="auto"/>
                                          </w:divBdr>
                                        </w:div>
                                        <w:div w:id="1674644284">
                                          <w:marLeft w:val="640"/>
                                          <w:marRight w:val="0"/>
                                          <w:marTop w:val="0"/>
                                          <w:marBottom w:val="0"/>
                                          <w:divBdr>
                                            <w:top w:val="none" w:sz="0" w:space="0" w:color="auto"/>
                                            <w:left w:val="none" w:sz="0" w:space="0" w:color="auto"/>
                                            <w:bottom w:val="none" w:sz="0" w:space="0" w:color="auto"/>
                                            <w:right w:val="none" w:sz="0" w:space="0" w:color="auto"/>
                                          </w:divBdr>
                                        </w:div>
                                        <w:div w:id="1697390533">
                                          <w:marLeft w:val="640"/>
                                          <w:marRight w:val="0"/>
                                          <w:marTop w:val="0"/>
                                          <w:marBottom w:val="0"/>
                                          <w:divBdr>
                                            <w:top w:val="none" w:sz="0" w:space="0" w:color="auto"/>
                                            <w:left w:val="none" w:sz="0" w:space="0" w:color="auto"/>
                                            <w:bottom w:val="none" w:sz="0" w:space="0" w:color="auto"/>
                                            <w:right w:val="none" w:sz="0" w:space="0" w:color="auto"/>
                                          </w:divBdr>
                                        </w:div>
                                        <w:div w:id="1707637407">
                                          <w:marLeft w:val="640"/>
                                          <w:marRight w:val="0"/>
                                          <w:marTop w:val="0"/>
                                          <w:marBottom w:val="0"/>
                                          <w:divBdr>
                                            <w:top w:val="none" w:sz="0" w:space="0" w:color="auto"/>
                                            <w:left w:val="none" w:sz="0" w:space="0" w:color="auto"/>
                                            <w:bottom w:val="none" w:sz="0" w:space="0" w:color="auto"/>
                                            <w:right w:val="none" w:sz="0" w:space="0" w:color="auto"/>
                                          </w:divBdr>
                                        </w:div>
                                        <w:div w:id="1759248599">
                                          <w:marLeft w:val="640"/>
                                          <w:marRight w:val="0"/>
                                          <w:marTop w:val="0"/>
                                          <w:marBottom w:val="0"/>
                                          <w:divBdr>
                                            <w:top w:val="none" w:sz="0" w:space="0" w:color="auto"/>
                                            <w:left w:val="none" w:sz="0" w:space="0" w:color="auto"/>
                                            <w:bottom w:val="none" w:sz="0" w:space="0" w:color="auto"/>
                                            <w:right w:val="none" w:sz="0" w:space="0" w:color="auto"/>
                                          </w:divBdr>
                                        </w:div>
                                        <w:div w:id="1816141409">
                                          <w:marLeft w:val="640"/>
                                          <w:marRight w:val="0"/>
                                          <w:marTop w:val="0"/>
                                          <w:marBottom w:val="0"/>
                                          <w:divBdr>
                                            <w:top w:val="none" w:sz="0" w:space="0" w:color="auto"/>
                                            <w:left w:val="none" w:sz="0" w:space="0" w:color="auto"/>
                                            <w:bottom w:val="none" w:sz="0" w:space="0" w:color="auto"/>
                                            <w:right w:val="none" w:sz="0" w:space="0" w:color="auto"/>
                                          </w:divBdr>
                                        </w:div>
                                        <w:div w:id="1919627388">
                                          <w:marLeft w:val="640"/>
                                          <w:marRight w:val="0"/>
                                          <w:marTop w:val="0"/>
                                          <w:marBottom w:val="0"/>
                                          <w:divBdr>
                                            <w:top w:val="none" w:sz="0" w:space="0" w:color="auto"/>
                                            <w:left w:val="none" w:sz="0" w:space="0" w:color="auto"/>
                                            <w:bottom w:val="none" w:sz="0" w:space="0" w:color="auto"/>
                                            <w:right w:val="none" w:sz="0" w:space="0" w:color="auto"/>
                                          </w:divBdr>
                                        </w:div>
                                        <w:div w:id="1979341894">
                                          <w:marLeft w:val="640"/>
                                          <w:marRight w:val="0"/>
                                          <w:marTop w:val="0"/>
                                          <w:marBottom w:val="0"/>
                                          <w:divBdr>
                                            <w:top w:val="none" w:sz="0" w:space="0" w:color="auto"/>
                                            <w:left w:val="none" w:sz="0" w:space="0" w:color="auto"/>
                                            <w:bottom w:val="none" w:sz="0" w:space="0" w:color="auto"/>
                                            <w:right w:val="none" w:sz="0" w:space="0" w:color="auto"/>
                                          </w:divBdr>
                                        </w:div>
                                        <w:div w:id="2033413103">
                                          <w:marLeft w:val="640"/>
                                          <w:marRight w:val="0"/>
                                          <w:marTop w:val="0"/>
                                          <w:marBottom w:val="0"/>
                                          <w:divBdr>
                                            <w:top w:val="none" w:sz="0" w:space="0" w:color="auto"/>
                                            <w:left w:val="none" w:sz="0" w:space="0" w:color="auto"/>
                                            <w:bottom w:val="none" w:sz="0" w:space="0" w:color="auto"/>
                                            <w:right w:val="none" w:sz="0" w:space="0" w:color="auto"/>
                                          </w:divBdr>
                                        </w:div>
                                        <w:div w:id="2116055719">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889420">
                              <w:marLeft w:val="0"/>
                              <w:marRight w:val="0"/>
                              <w:marTop w:val="0"/>
                              <w:marBottom w:val="0"/>
                              <w:divBdr>
                                <w:top w:val="none" w:sz="0" w:space="0" w:color="auto"/>
                                <w:left w:val="none" w:sz="0" w:space="0" w:color="auto"/>
                                <w:bottom w:val="none" w:sz="0" w:space="0" w:color="auto"/>
                                <w:right w:val="none" w:sz="0" w:space="0" w:color="auto"/>
                              </w:divBdr>
                              <w:divsChild>
                                <w:div w:id="27225515">
                                  <w:marLeft w:val="640"/>
                                  <w:marRight w:val="0"/>
                                  <w:marTop w:val="0"/>
                                  <w:marBottom w:val="0"/>
                                  <w:divBdr>
                                    <w:top w:val="none" w:sz="0" w:space="0" w:color="auto"/>
                                    <w:left w:val="none" w:sz="0" w:space="0" w:color="auto"/>
                                    <w:bottom w:val="none" w:sz="0" w:space="0" w:color="auto"/>
                                    <w:right w:val="none" w:sz="0" w:space="0" w:color="auto"/>
                                  </w:divBdr>
                                </w:div>
                                <w:div w:id="29646928">
                                  <w:marLeft w:val="640"/>
                                  <w:marRight w:val="0"/>
                                  <w:marTop w:val="0"/>
                                  <w:marBottom w:val="0"/>
                                  <w:divBdr>
                                    <w:top w:val="none" w:sz="0" w:space="0" w:color="auto"/>
                                    <w:left w:val="none" w:sz="0" w:space="0" w:color="auto"/>
                                    <w:bottom w:val="none" w:sz="0" w:space="0" w:color="auto"/>
                                    <w:right w:val="none" w:sz="0" w:space="0" w:color="auto"/>
                                  </w:divBdr>
                                </w:div>
                                <w:div w:id="29887363">
                                  <w:marLeft w:val="640"/>
                                  <w:marRight w:val="0"/>
                                  <w:marTop w:val="0"/>
                                  <w:marBottom w:val="0"/>
                                  <w:divBdr>
                                    <w:top w:val="none" w:sz="0" w:space="0" w:color="auto"/>
                                    <w:left w:val="none" w:sz="0" w:space="0" w:color="auto"/>
                                    <w:bottom w:val="none" w:sz="0" w:space="0" w:color="auto"/>
                                    <w:right w:val="none" w:sz="0" w:space="0" w:color="auto"/>
                                  </w:divBdr>
                                </w:div>
                                <w:div w:id="79525754">
                                  <w:marLeft w:val="640"/>
                                  <w:marRight w:val="0"/>
                                  <w:marTop w:val="0"/>
                                  <w:marBottom w:val="0"/>
                                  <w:divBdr>
                                    <w:top w:val="none" w:sz="0" w:space="0" w:color="auto"/>
                                    <w:left w:val="none" w:sz="0" w:space="0" w:color="auto"/>
                                    <w:bottom w:val="none" w:sz="0" w:space="0" w:color="auto"/>
                                    <w:right w:val="none" w:sz="0" w:space="0" w:color="auto"/>
                                  </w:divBdr>
                                </w:div>
                                <w:div w:id="109935425">
                                  <w:marLeft w:val="640"/>
                                  <w:marRight w:val="0"/>
                                  <w:marTop w:val="0"/>
                                  <w:marBottom w:val="0"/>
                                  <w:divBdr>
                                    <w:top w:val="none" w:sz="0" w:space="0" w:color="auto"/>
                                    <w:left w:val="none" w:sz="0" w:space="0" w:color="auto"/>
                                    <w:bottom w:val="none" w:sz="0" w:space="0" w:color="auto"/>
                                    <w:right w:val="none" w:sz="0" w:space="0" w:color="auto"/>
                                  </w:divBdr>
                                </w:div>
                                <w:div w:id="191236895">
                                  <w:marLeft w:val="640"/>
                                  <w:marRight w:val="0"/>
                                  <w:marTop w:val="0"/>
                                  <w:marBottom w:val="0"/>
                                  <w:divBdr>
                                    <w:top w:val="none" w:sz="0" w:space="0" w:color="auto"/>
                                    <w:left w:val="none" w:sz="0" w:space="0" w:color="auto"/>
                                    <w:bottom w:val="none" w:sz="0" w:space="0" w:color="auto"/>
                                    <w:right w:val="none" w:sz="0" w:space="0" w:color="auto"/>
                                  </w:divBdr>
                                </w:div>
                                <w:div w:id="195852595">
                                  <w:marLeft w:val="640"/>
                                  <w:marRight w:val="0"/>
                                  <w:marTop w:val="0"/>
                                  <w:marBottom w:val="0"/>
                                  <w:divBdr>
                                    <w:top w:val="none" w:sz="0" w:space="0" w:color="auto"/>
                                    <w:left w:val="none" w:sz="0" w:space="0" w:color="auto"/>
                                    <w:bottom w:val="none" w:sz="0" w:space="0" w:color="auto"/>
                                    <w:right w:val="none" w:sz="0" w:space="0" w:color="auto"/>
                                  </w:divBdr>
                                </w:div>
                                <w:div w:id="201132435">
                                  <w:marLeft w:val="640"/>
                                  <w:marRight w:val="0"/>
                                  <w:marTop w:val="0"/>
                                  <w:marBottom w:val="0"/>
                                  <w:divBdr>
                                    <w:top w:val="none" w:sz="0" w:space="0" w:color="auto"/>
                                    <w:left w:val="none" w:sz="0" w:space="0" w:color="auto"/>
                                    <w:bottom w:val="none" w:sz="0" w:space="0" w:color="auto"/>
                                    <w:right w:val="none" w:sz="0" w:space="0" w:color="auto"/>
                                  </w:divBdr>
                                </w:div>
                                <w:div w:id="256715394">
                                  <w:marLeft w:val="640"/>
                                  <w:marRight w:val="0"/>
                                  <w:marTop w:val="0"/>
                                  <w:marBottom w:val="0"/>
                                  <w:divBdr>
                                    <w:top w:val="none" w:sz="0" w:space="0" w:color="auto"/>
                                    <w:left w:val="none" w:sz="0" w:space="0" w:color="auto"/>
                                    <w:bottom w:val="none" w:sz="0" w:space="0" w:color="auto"/>
                                    <w:right w:val="none" w:sz="0" w:space="0" w:color="auto"/>
                                  </w:divBdr>
                                </w:div>
                                <w:div w:id="279266673">
                                  <w:marLeft w:val="640"/>
                                  <w:marRight w:val="0"/>
                                  <w:marTop w:val="0"/>
                                  <w:marBottom w:val="0"/>
                                  <w:divBdr>
                                    <w:top w:val="none" w:sz="0" w:space="0" w:color="auto"/>
                                    <w:left w:val="none" w:sz="0" w:space="0" w:color="auto"/>
                                    <w:bottom w:val="none" w:sz="0" w:space="0" w:color="auto"/>
                                    <w:right w:val="none" w:sz="0" w:space="0" w:color="auto"/>
                                  </w:divBdr>
                                </w:div>
                                <w:div w:id="286670631">
                                  <w:marLeft w:val="640"/>
                                  <w:marRight w:val="0"/>
                                  <w:marTop w:val="0"/>
                                  <w:marBottom w:val="0"/>
                                  <w:divBdr>
                                    <w:top w:val="none" w:sz="0" w:space="0" w:color="auto"/>
                                    <w:left w:val="none" w:sz="0" w:space="0" w:color="auto"/>
                                    <w:bottom w:val="none" w:sz="0" w:space="0" w:color="auto"/>
                                    <w:right w:val="none" w:sz="0" w:space="0" w:color="auto"/>
                                  </w:divBdr>
                                </w:div>
                                <w:div w:id="304242897">
                                  <w:marLeft w:val="640"/>
                                  <w:marRight w:val="0"/>
                                  <w:marTop w:val="0"/>
                                  <w:marBottom w:val="0"/>
                                  <w:divBdr>
                                    <w:top w:val="none" w:sz="0" w:space="0" w:color="auto"/>
                                    <w:left w:val="none" w:sz="0" w:space="0" w:color="auto"/>
                                    <w:bottom w:val="none" w:sz="0" w:space="0" w:color="auto"/>
                                    <w:right w:val="none" w:sz="0" w:space="0" w:color="auto"/>
                                  </w:divBdr>
                                </w:div>
                                <w:div w:id="363362587">
                                  <w:marLeft w:val="640"/>
                                  <w:marRight w:val="0"/>
                                  <w:marTop w:val="0"/>
                                  <w:marBottom w:val="0"/>
                                  <w:divBdr>
                                    <w:top w:val="none" w:sz="0" w:space="0" w:color="auto"/>
                                    <w:left w:val="none" w:sz="0" w:space="0" w:color="auto"/>
                                    <w:bottom w:val="none" w:sz="0" w:space="0" w:color="auto"/>
                                    <w:right w:val="none" w:sz="0" w:space="0" w:color="auto"/>
                                  </w:divBdr>
                                </w:div>
                                <w:div w:id="386078209">
                                  <w:marLeft w:val="640"/>
                                  <w:marRight w:val="0"/>
                                  <w:marTop w:val="0"/>
                                  <w:marBottom w:val="0"/>
                                  <w:divBdr>
                                    <w:top w:val="none" w:sz="0" w:space="0" w:color="auto"/>
                                    <w:left w:val="none" w:sz="0" w:space="0" w:color="auto"/>
                                    <w:bottom w:val="none" w:sz="0" w:space="0" w:color="auto"/>
                                    <w:right w:val="none" w:sz="0" w:space="0" w:color="auto"/>
                                  </w:divBdr>
                                </w:div>
                                <w:div w:id="391663803">
                                  <w:marLeft w:val="640"/>
                                  <w:marRight w:val="0"/>
                                  <w:marTop w:val="0"/>
                                  <w:marBottom w:val="0"/>
                                  <w:divBdr>
                                    <w:top w:val="none" w:sz="0" w:space="0" w:color="auto"/>
                                    <w:left w:val="none" w:sz="0" w:space="0" w:color="auto"/>
                                    <w:bottom w:val="none" w:sz="0" w:space="0" w:color="auto"/>
                                    <w:right w:val="none" w:sz="0" w:space="0" w:color="auto"/>
                                  </w:divBdr>
                                </w:div>
                                <w:div w:id="431828281">
                                  <w:marLeft w:val="640"/>
                                  <w:marRight w:val="0"/>
                                  <w:marTop w:val="0"/>
                                  <w:marBottom w:val="0"/>
                                  <w:divBdr>
                                    <w:top w:val="none" w:sz="0" w:space="0" w:color="auto"/>
                                    <w:left w:val="none" w:sz="0" w:space="0" w:color="auto"/>
                                    <w:bottom w:val="none" w:sz="0" w:space="0" w:color="auto"/>
                                    <w:right w:val="none" w:sz="0" w:space="0" w:color="auto"/>
                                  </w:divBdr>
                                </w:div>
                                <w:div w:id="480581759">
                                  <w:marLeft w:val="640"/>
                                  <w:marRight w:val="0"/>
                                  <w:marTop w:val="0"/>
                                  <w:marBottom w:val="0"/>
                                  <w:divBdr>
                                    <w:top w:val="none" w:sz="0" w:space="0" w:color="auto"/>
                                    <w:left w:val="none" w:sz="0" w:space="0" w:color="auto"/>
                                    <w:bottom w:val="none" w:sz="0" w:space="0" w:color="auto"/>
                                    <w:right w:val="none" w:sz="0" w:space="0" w:color="auto"/>
                                  </w:divBdr>
                                </w:div>
                                <w:div w:id="523902864">
                                  <w:marLeft w:val="640"/>
                                  <w:marRight w:val="0"/>
                                  <w:marTop w:val="0"/>
                                  <w:marBottom w:val="0"/>
                                  <w:divBdr>
                                    <w:top w:val="none" w:sz="0" w:space="0" w:color="auto"/>
                                    <w:left w:val="none" w:sz="0" w:space="0" w:color="auto"/>
                                    <w:bottom w:val="none" w:sz="0" w:space="0" w:color="auto"/>
                                    <w:right w:val="none" w:sz="0" w:space="0" w:color="auto"/>
                                  </w:divBdr>
                                </w:div>
                                <w:div w:id="592511862">
                                  <w:marLeft w:val="640"/>
                                  <w:marRight w:val="0"/>
                                  <w:marTop w:val="0"/>
                                  <w:marBottom w:val="0"/>
                                  <w:divBdr>
                                    <w:top w:val="none" w:sz="0" w:space="0" w:color="auto"/>
                                    <w:left w:val="none" w:sz="0" w:space="0" w:color="auto"/>
                                    <w:bottom w:val="none" w:sz="0" w:space="0" w:color="auto"/>
                                    <w:right w:val="none" w:sz="0" w:space="0" w:color="auto"/>
                                  </w:divBdr>
                                </w:div>
                                <w:div w:id="678166917">
                                  <w:marLeft w:val="640"/>
                                  <w:marRight w:val="0"/>
                                  <w:marTop w:val="0"/>
                                  <w:marBottom w:val="0"/>
                                  <w:divBdr>
                                    <w:top w:val="none" w:sz="0" w:space="0" w:color="auto"/>
                                    <w:left w:val="none" w:sz="0" w:space="0" w:color="auto"/>
                                    <w:bottom w:val="none" w:sz="0" w:space="0" w:color="auto"/>
                                    <w:right w:val="none" w:sz="0" w:space="0" w:color="auto"/>
                                  </w:divBdr>
                                </w:div>
                                <w:div w:id="777410740">
                                  <w:marLeft w:val="640"/>
                                  <w:marRight w:val="0"/>
                                  <w:marTop w:val="0"/>
                                  <w:marBottom w:val="0"/>
                                  <w:divBdr>
                                    <w:top w:val="none" w:sz="0" w:space="0" w:color="auto"/>
                                    <w:left w:val="none" w:sz="0" w:space="0" w:color="auto"/>
                                    <w:bottom w:val="none" w:sz="0" w:space="0" w:color="auto"/>
                                    <w:right w:val="none" w:sz="0" w:space="0" w:color="auto"/>
                                  </w:divBdr>
                                </w:div>
                                <w:div w:id="801388249">
                                  <w:marLeft w:val="640"/>
                                  <w:marRight w:val="0"/>
                                  <w:marTop w:val="0"/>
                                  <w:marBottom w:val="0"/>
                                  <w:divBdr>
                                    <w:top w:val="none" w:sz="0" w:space="0" w:color="auto"/>
                                    <w:left w:val="none" w:sz="0" w:space="0" w:color="auto"/>
                                    <w:bottom w:val="none" w:sz="0" w:space="0" w:color="auto"/>
                                    <w:right w:val="none" w:sz="0" w:space="0" w:color="auto"/>
                                  </w:divBdr>
                                </w:div>
                                <w:div w:id="815799214">
                                  <w:marLeft w:val="640"/>
                                  <w:marRight w:val="0"/>
                                  <w:marTop w:val="0"/>
                                  <w:marBottom w:val="0"/>
                                  <w:divBdr>
                                    <w:top w:val="none" w:sz="0" w:space="0" w:color="auto"/>
                                    <w:left w:val="none" w:sz="0" w:space="0" w:color="auto"/>
                                    <w:bottom w:val="none" w:sz="0" w:space="0" w:color="auto"/>
                                    <w:right w:val="none" w:sz="0" w:space="0" w:color="auto"/>
                                  </w:divBdr>
                                </w:div>
                                <w:div w:id="890965334">
                                  <w:marLeft w:val="640"/>
                                  <w:marRight w:val="0"/>
                                  <w:marTop w:val="0"/>
                                  <w:marBottom w:val="0"/>
                                  <w:divBdr>
                                    <w:top w:val="none" w:sz="0" w:space="0" w:color="auto"/>
                                    <w:left w:val="none" w:sz="0" w:space="0" w:color="auto"/>
                                    <w:bottom w:val="none" w:sz="0" w:space="0" w:color="auto"/>
                                    <w:right w:val="none" w:sz="0" w:space="0" w:color="auto"/>
                                  </w:divBdr>
                                </w:div>
                                <w:div w:id="989210049">
                                  <w:marLeft w:val="640"/>
                                  <w:marRight w:val="0"/>
                                  <w:marTop w:val="0"/>
                                  <w:marBottom w:val="0"/>
                                  <w:divBdr>
                                    <w:top w:val="none" w:sz="0" w:space="0" w:color="auto"/>
                                    <w:left w:val="none" w:sz="0" w:space="0" w:color="auto"/>
                                    <w:bottom w:val="none" w:sz="0" w:space="0" w:color="auto"/>
                                    <w:right w:val="none" w:sz="0" w:space="0" w:color="auto"/>
                                  </w:divBdr>
                                </w:div>
                                <w:div w:id="1003819258">
                                  <w:marLeft w:val="640"/>
                                  <w:marRight w:val="0"/>
                                  <w:marTop w:val="0"/>
                                  <w:marBottom w:val="0"/>
                                  <w:divBdr>
                                    <w:top w:val="none" w:sz="0" w:space="0" w:color="auto"/>
                                    <w:left w:val="none" w:sz="0" w:space="0" w:color="auto"/>
                                    <w:bottom w:val="none" w:sz="0" w:space="0" w:color="auto"/>
                                    <w:right w:val="none" w:sz="0" w:space="0" w:color="auto"/>
                                  </w:divBdr>
                                </w:div>
                                <w:div w:id="1043872239">
                                  <w:marLeft w:val="640"/>
                                  <w:marRight w:val="0"/>
                                  <w:marTop w:val="0"/>
                                  <w:marBottom w:val="0"/>
                                  <w:divBdr>
                                    <w:top w:val="none" w:sz="0" w:space="0" w:color="auto"/>
                                    <w:left w:val="none" w:sz="0" w:space="0" w:color="auto"/>
                                    <w:bottom w:val="none" w:sz="0" w:space="0" w:color="auto"/>
                                    <w:right w:val="none" w:sz="0" w:space="0" w:color="auto"/>
                                  </w:divBdr>
                                </w:div>
                                <w:div w:id="1044601173">
                                  <w:marLeft w:val="640"/>
                                  <w:marRight w:val="0"/>
                                  <w:marTop w:val="0"/>
                                  <w:marBottom w:val="0"/>
                                  <w:divBdr>
                                    <w:top w:val="none" w:sz="0" w:space="0" w:color="auto"/>
                                    <w:left w:val="none" w:sz="0" w:space="0" w:color="auto"/>
                                    <w:bottom w:val="none" w:sz="0" w:space="0" w:color="auto"/>
                                    <w:right w:val="none" w:sz="0" w:space="0" w:color="auto"/>
                                  </w:divBdr>
                                </w:div>
                                <w:div w:id="1077898223">
                                  <w:marLeft w:val="640"/>
                                  <w:marRight w:val="0"/>
                                  <w:marTop w:val="0"/>
                                  <w:marBottom w:val="0"/>
                                  <w:divBdr>
                                    <w:top w:val="none" w:sz="0" w:space="0" w:color="auto"/>
                                    <w:left w:val="none" w:sz="0" w:space="0" w:color="auto"/>
                                    <w:bottom w:val="none" w:sz="0" w:space="0" w:color="auto"/>
                                    <w:right w:val="none" w:sz="0" w:space="0" w:color="auto"/>
                                  </w:divBdr>
                                </w:div>
                                <w:div w:id="1133134233">
                                  <w:marLeft w:val="640"/>
                                  <w:marRight w:val="0"/>
                                  <w:marTop w:val="0"/>
                                  <w:marBottom w:val="0"/>
                                  <w:divBdr>
                                    <w:top w:val="none" w:sz="0" w:space="0" w:color="auto"/>
                                    <w:left w:val="none" w:sz="0" w:space="0" w:color="auto"/>
                                    <w:bottom w:val="none" w:sz="0" w:space="0" w:color="auto"/>
                                    <w:right w:val="none" w:sz="0" w:space="0" w:color="auto"/>
                                  </w:divBdr>
                                </w:div>
                                <w:div w:id="1178041690">
                                  <w:marLeft w:val="640"/>
                                  <w:marRight w:val="0"/>
                                  <w:marTop w:val="0"/>
                                  <w:marBottom w:val="0"/>
                                  <w:divBdr>
                                    <w:top w:val="none" w:sz="0" w:space="0" w:color="auto"/>
                                    <w:left w:val="none" w:sz="0" w:space="0" w:color="auto"/>
                                    <w:bottom w:val="none" w:sz="0" w:space="0" w:color="auto"/>
                                    <w:right w:val="none" w:sz="0" w:space="0" w:color="auto"/>
                                  </w:divBdr>
                                </w:div>
                                <w:div w:id="1279070231">
                                  <w:marLeft w:val="640"/>
                                  <w:marRight w:val="0"/>
                                  <w:marTop w:val="0"/>
                                  <w:marBottom w:val="0"/>
                                  <w:divBdr>
                                    <w:top w:val="none" w:sz="0" w:space="0" w:color="auto"/>
                                    <w:left w:val="none" w:sz="0" w:space="0" w:color="auto"/>
                                    <w:bottom w:val="none" w:sz="0" w:space="0" w:color="auto"/>
                                    <w:right w:val="none" w:sz="0" w:space="0" w:color="auto"/>
                                  </w:divBdr>
                                </w:div>
                                <w:div w:id="1305814291">
                                  <w:marLeft w:val="640"/>
                                  <w:marRight w:val="0"/>
                                  <w:marTop w:val="0"/>
                                  <w:marBottom w:val="0"/>
                                  <w:divBdr>
                                    <w:top w:val="none" w:sz="0" w:space="0" w:color="auto"/>
                                    <w:left w:val="none" w:sz="0" w:space="0" w:color="auto"/>
                                    <w:bottom w:val="none" w:sz="0" w:space="0" w:color="auto"/>
                                    <w:right w:val="none" w:sz="0" w:space="0" w:color="auto"/>
                                  </w:divBdr>
                                </w:div>
                                <w:div w:id="1373921214">
                                  <w:marLeft w:val="640"/>
                                  <w:marRight w:val="0"/>
                                  <w:marTop w:val="0"/>
                                  <w:marBottom w:val="0"/>
                                  <w:divBdr>
                                    <w:top w:val="none" w:sz="0" w:space="0" w:color="auto"/>
                                    <w:left w:val="none" w:sz="0" w:space="0" w:color="auto"/>
                                    <w:bottom w:val="none" w:sz="0" w:space="0" w:color="auto"/>
                                    <w:right w:val="none" w:sz="0" w:space="0" w:color="auto"/>
                                  </w:divBdr>
                                </w:div>
                                <w:div w:id="1385325942">
                                  <w:marLeft w:val="640"/>
                                  <w:marRight w:val="0"/>
                                  <w:marTop w:val="0"/>
                                  <w:marBottom w:val="0"/>
                                  <w:divBdr>
                                    <w:top w:val="none" w:sz="0" w:space="0" w:color="auto"/>
                                    <w:left w:val="none" w:sz="0" w:space="0" w:color="auto"/>
                                    <w:bottom w:val="none" w:sz="0" w:space="0" w:color="auto"/>
                                    <w:right w:val="none" w:sz="0" w:space="0" w:color="auto"/>
                                  </w:divBdr>
                                </w:div>
                                <w:div w:id="1409115401">
                                  <w:marLeft w:val="640"/>
                                  <w:marRight w:val="0"/>
                                  <w:marTop w:val="0"/>
                                  <w:marBottom w:val="0"/>
                                  <w:divBdr>
                                    <w:top w:val="none" w:sz="0" w:space="0" w:color="auto"/>
                                    <w:left w:val="none" w:sz="0" w:space="0" w:color="auto"/>
                                    <w:bottom w:val="none" w:sz="0" w:space="0" w:color="auto"/>
                                    <w:right w:val="none" w:sz="0" w:space="0" w:color="auto"/>
                                  </w:divBdr>
                                </w:div>
                                <w:div w:id="1429349453">
                                  <w:marLeft w:val="640"/>
                                  <w:marRight w:val="0"/>
                                  <w:marTop w:val="0"/>
                                  <w:marBottom w:val="0"/>
                                  <w:divBdr>
                                    <w:top w:val="none" w:sz="0" w:space="0" w:color="auto"/>
                                    <w:left w:val="none" w:sz="0" w:space="0" w:color="auto"/>
                                    <w:bottom w:val="none" w:sz="0" w:space="0" w:color="auto"/>
                                    <w:right w:val="none" w:sz="0" w:space="0" w:color="auto"/>
                                  </w:divBdr>
                                </w:div>
                                <w:div w:id="1442872140">
                                  <w:marLeft w:val="640"/>
                                  <w:marRight w:val="0"/>
                                  <w:marTop w:val="0"/>
                                  <w:marBottom w:val="0"/>
                                  <w:divBdr>
                                    <w:top w:val="none" w:sz="0" w:space="0" w:color="auto"/>
                                    <w:left w:val="none" w:sz="0" w:space="0" w:color="auto"/>
                                    <w:bottom w:val="none" w:sz="0" w:space="0" w:color="auto"/>
                                    <w:right w:val="none" w:sz="0" w:space="0" w:color="auto"/>
                                  </w:divBdr>
                                </w:div>
                                <w:div w:id="1466655990">
                                  <w:marLeft w:val="640"/>
                                  <w:marRight w:val="0"/>
                                  <w:marTop w:val="0"/>
                                  <w:marBottom w:val="0"/>
                                  <w:divBdr>
                                    <w:top w:val="none" w:sz="0" w:space="0" w:color="auto"/>
                                    <w:left w:val="none" w:sz="0" w:space="0" w:color="auto"/>
                                    <w:bottom w:val="none" w:sz="0" w:space="0" w:color="auto"/>
                                    <w:right w:val="none" w:sz="0" w:space="0" w:color="auto"/>
                                  </w:divBdr>
                                </w:div>
                                <w:div w:id="1471509203">
                                  <w:marLeft w:val="640"/>
                                  <w:marRight w:val="0"/>
                                  <w:marTop w:val="0"/>
                                  <w:marBottom w:val="0"/>
                                  <w:divBdr>
                                    <w:top w:val="none" w:sz="0" w:space="0" w:color="auto"/>
                                    <w:left w:val="none" w:sz="0" w:space="0" w:color="auto"/>
                                    <w:bottom w:val="none" w:sz="0" w:space="0" w:color="auto"/>
                                    <w:right w:val="none" w:sz="0" w:space="0" w:color="auto"/>
                                  </w:divBdr>
                                </w:div>
                                <w:div w:id="1471551750">
                                  <w:marLeft w:val="640"/>
                                  <w:marRight w:val="0"/>
                                  <w:marTop w:val="0"/>
                                  <w:marBottom w:val="0"/>
                                  <w:divBdr>
                                    <w:top w:val="none" w:sz="0" w:space="0" w:color="auto"/>
                                    <w:left w:val="none" w:sz="0" w:space="0" w:color="auto"/>
                                    <w:bottom w:val="none" w:sz="0" w:space="0" w:color="auto"/>
                                    <w:right w:val="none" w:sz="0" w:space="0" w:color="auto"/>
                                  </w:divBdr>
                                </w:div>
                                <w:div w:id="1478645993">
                                  <w:marLeft w:val="640"/>
                                  <w:marRight w:val="0"/>
                                  <w:marTop w:val="0"/>
                                  <w:marBottom w:val="0"/>
                                  <w:divBdr>
                                    <w:top w:val="none" w:sz="0" w:space="0" w:color="auto"/>
                                    <w:left w:val="none" w:sz="0" w:space="0" w:color="auto"/>
                                    <w:bottom w:val="none" w:sz="0" w:space="0" w:color="auto"/>
                                    <w:right w:val="none" w:sz="0" w:space="0" w:color="auto"/>
                                  </w:divBdr>
                                </w:div>
                                <w:div w:id="1675952507">
                                  <w:marLeft w:val="640"/>
                                  <w:marRight w:val="0"/>
                                  <w:marTop w:val="0"/>
                                  <w:marBottom w:val="0"/>
                                  <w:divBdr>
                                    <w:top w:val="none" w:sz="0" w:space="0" w:color="auto"/>
                                    <w:left w:val="none" w:sz="0" w:space="0" w:color="auto"/>
                                    <w:bottom w:val="none" w:sz="0" w:space="0" w:color="auto"/>
                                    <w:right w:val="none" w:sz="0" w:space="0" w:color="auto"/>
                                  </w:divBdr>
                                </w:div>
                                <w:div w:id="1705054703">
                                  <w:marLeft w:val="640"/>
                                  <w:marRight w:val="0"/>
                                  <w:marTop w:val="0"/>
                                  <w:marBottom w:val="0"/>
                                  <w:divBdr>
                                    <w:top w:val="none" w:sz="0" w:space="0" w:color="auto"/>
                                    <w:left w:val="none" w:sz="0" w:space="0" w:color="auto"/>
                                    <w:bottom w:val="none" w:sz="0" w:space="0" w:color="auto"/>
                                    <w:right w:val="none" w:sz="0" w:space="0" w:color="auto"/>
                                  </w:divBdr>
                                </w:div>
                                <w:div w:id="1719696208">
                                  <w:marLeft w:val="640"/>
                                  <w:marRight w:val="0"/>
                                  <w:marTop w:val="0"/>
                                  <w:marBottom w:val="0"/>
                                  <w:divBdr>
                                    <w:top w:val="none" w:sz="0" w:space="0" w:color="auto"/>
                                    <w:left w:val="none" w:sz="0" w:space="0" w:color="auto"/>
                                    <w:bottom w:val="none" w:sz="0" w:space="0" w:color="auto"/>
                                    <w:right w:val="none" w:sz="0" w:space="0" w:color="auto"/>
                                  </w:divBdr>
                                </w:div>
                                <w:div w:id="1865899005">
                                  <w:marLeft w:val="640"/>
                                  <w:marRight w:val="0"/>
                                  <w:marTop w:val="0"/>
                                  <w:marBottom w:val="0"/>
                                  <w:divBdr>
                                    <w:top w:val="none" w:sz="0" w:space="0" w:color="auto"/>
                                    <w:left w:val="none" w:sz="0" w:space="0" w:color="auto"/>
                                    <w:bottom w:val="none" w:sz="0" w:space="0" w:color="auto"/>
                                    <w:right w:val="none" w:sz="0" w:space="0" w:color="auto"/>
                                  </w:divBdr>
                                </w:div>
                                <w:div w:id="2052798511">
                                  <w:marLeft w:val="640"/>
                                  <w:marRight w:val="0"/>
                                  <w:marTop w:val="0"/>
                                  <w:marBottom w:val="0"/>
                                  <w:divBdr>
                                    <w:top w:val="none" w:sz="0" w:space="0" w:color="auto"/>
                                    <w:left w:val="none" w:sz="0" w:space="0" w:color="auto"/>
                                    <w:bottom w:val="none" w:sz="0" w:space="0" w:color="auto"/>
                                    <w:right w:val="none" w:sz="0" w:space="0" w:color="auto"/>
                                  </w:divBdr>
                                </w:div>
                              </w:divsChild>
                            </w:div>
                            <w:div w:id="2082478675">
                              <w:marLeft w:val="0"/>
                              <w:marRight w:val="0"/>
                              <w:marTop w:val="0"/>
                              <w:marBottom w:val="0"/>
                              <w:divBdr>
                                <w:top w:val="none" w:sz="0" w:space="0" w:color="auto"/>
                                <w:left w:val="none" w:sz="0" w:space="0" w:color="auto"/>
                                <w:bottom w:val="none" w:sz="0" w:space="0" w:color="auto"/>
                                <w:right w:val="none" w:sz="0" w:space="0" w:color="auto"/>
                              </w:divBdr>
                              <w:divsChild>
                                <w:div w:id="113985479">
                                  <w:marLeft w:val="640"/>
                                  <w:marRight w:val="0"/>
                                  <w:marTop w:val="0"/>
                                  <w:marBottom w:val="0"/>
                                  <w:divBdr>
                                    <w:top w:val="none" w:sz="0" w:space="0" w:color="auto"/>
                                    <w:left w:val="none" w:sz="0" w:space="0" w:color="auto"/>
                                    <w:bottom w:val="none" w:sz="0" w:space="0" w:color="auto"/>
                                    <w:right w:val="none" w:sz="0" w:space="0" w:color="auto"/>
                                  </w:divBdr>
                                </w:div>
                                <w:div w:id="115834658">
                                  <w:marLeft w:val="640"/>
                                  <w:marRight w:val="0"/>
                                  <w:marTop w:val="0"/>
                                  <w:marBottom w:val="0"/>
                                  <w:divBdr>
                                    <w:top w:val="none" w:sz="0" w:space="0" w:color="auto"/>
                                    <w:left w:val="none" w:sz="0" w:space="0" w:color="auto"/>
                                    <w:bottom w:val="none" w:sz="0" w:space="0" w:color="auto"/>
                                    <w:right w:val="none" w:sz="0" w:space="0" w:color="auto"/>
                                  </w:divBdr>
                                </w:div>
                                <w:div w:id="121467418">
                                  <w:marLeft w:val="640"/>
                                  <w:marRight w:val="0"/>
                                  <w:marTop w:val="0"/>
                                  <w:marBottom w:val="0"/>
                                  <w:divBdr>
                                    <w:top w:val="none" w:sz="0" w:space="0" w:color="auto"/>
                                    <w:left w:val="none" w:sz="0" w:space="0" w:color="auto"/>
                                    <w:bottom w:val="none" w:sz="0" w:space="0" w:color="auto"/>
                                    <w:right w:val="none" w:sz="0" w:space="0" w:color="auto"/>
                                  </w:divBdr>
                                </w:div>
                                <w:div w:id="153255253">
                                  <w:marLeft w:val="640"/>
                                  <w:marRight w:val="0"/>
                                  <w:marTop w:val="0"/>
                                  <w:marBottom w:val="0"/>
                                  <w:divBdr>
                                    <w:top w:val="none" w:sz="0" w:space="0" w:color="auto"/>
                                    <w:left w:val="none" w:sz="0" w:space="0" w:color="auto"/>
                                    <w:bottom w:val="none" w:sz="0" w:space="0" w:color="auto"/>
                                    <w:right w:val="none" w:sz="0" w:space="0" w:color="auto"/>
                                  </w:divBdr>
                                </w:div>
                                <w:div w:id="168713419">
                                  <w:marLeft w:val="640"/>
                                  <w:marRight w:val="0"/>
                                  <w:marTop w:val="0"/>
                                  <w:marBottom w:val="0"/>
                                  <w:divBdr>
                                    <w:top w:val="none" w:sz="0" w:space="0" w:color="auto"/>
                                    <w:left w:val="none" w:sz="0" w:space="0" w:color="auto"/>
                                    <w:bottom w:val="none" w:sz="0" w:space="0" w:color="auto"/>
                                    <w:right w:val="none" w:sz="0" w:space="0" w:color="auto"/>
                                  </w:divBdr>
                                </w:div>
                                <w:div w:id="259265501">
                                  <w:marLeft w:val="640"/>
                                  <w:marRight w:val="0"/>
                                  <w:marTop w:val="0"/>
                                  <w:marBottom w:val="0"/>
                                  <w:divBdr>
                                    <w:top w:val="none" w:sz="0" w:space="0" w:color="auto"/>
                                    <w:left w:val="none" w:sz="0" w:space="0" w:color="auto"/>
                                    <w:bottom w:val="none" w:sz="0" w:space="0" w:color="auto"/>
                                    <w:right w:val="none" w:sz="0" w:space="0" w:color="auto"/>
                                  </w:divBdr>
                                </w:div>
                                <w:div w:id="282424349">
                                  <w:marLeft w:val="640"/>
                                  <w:marRight w:val="0"/>
                                  <w:marTop w:val="0"/>
                                  <w:marBottom w:val="0"/>
                                  <w:divBdr>
                                    <w:top w:val="none" w:sz="0" w:space="0" w:color="auto"/>
                                    <w:left w:val="none" w:sz="0" w:space="0" w:color="auto"/>
                                    <w:bottom w:val="none" w:sz="0" w:space="0" w:color="auto"/>
                                    <w:right w:val="none" w:sz="0" w:space="0" w:color="auto"/>
                                  </w:divBdr>
                                </w:div>
                                <w:div w:id="323752330">
                                  <w:marLeft w:val="640"/>
                                  <w:marRight w:val="0"/>
                                  <w:marTop w:val="0"/>
                                  <w:marBottom w:val="0"/>
                                  <w:divBdr>
                                    <w:top w:val="none" w:sz="0" w:space="0" w:color="auto"/>
                                    <w:left w:val="none" w:sz="0" w:space="0" w:color="auto"/>
                                    <w:bottom w:val="none" w:sz="0" w:space="0" w:color="auto"/>
                                    <w:right w:val="none" w:sz="0" w:space="0" w:color="auto"/>
                                  </w:divBdr>
                                </w:div>
                                <w:div w:id="412121559">
                                  <w:marLeft w:val="640"/>
                                  <w:marRight w:val="0"/>
                                  <w:marTop w:val="0"/>
                                  <w:marBottom w:val="0"/>
                                  <w:divBdr>
                                    <w:top w:val="none" w:sz="0" w:space="0" w:color="auto"/>
                                    <w:left w:val="none" w:sz="0" w:space="0" w:color="auto"/>
                                    <w:bottom w:val="none" w:sz="0" w:space="0" w:color="auto"/>
                                    <w:right w:val="none" w:sz="0" w:space="0" w:color="auto"/>
                                  </w:divBdr>
                                </w:div>
                                <w:div w:id="435254399">
                                  <w:marLeft w:val="640"/>
                                  <w:marRight w:val="0"/>
                                  <w:marTop w:val="0"/>
                                  <w:marBottom w:val="0"/>
                                  <w:divBdr>
                                    <w:top w:val="none" w:sz="0" w:space="0" w:color="auto"/>
                                    <w:left w:val="none" w:sz="0" w:space="0" w:color="auto"/>
                                    <w:bottom w:val="none" w:sz="0" w:space="0" w:color="auto"/>
                                    <w:right w:val="none" w:sz="0" w:space="0" w:color="auto"/>
                                  </w:divBdr>
                                </w:div>
                                <w:div w:id="448739288">
                                  <w:marLeft w:val="640"/>
                                  <w:marRight w:val="0"/>
                                  <w:marTop w:val="0"/>
                                  <w:marBottom w:val="0"/>
                                  <w:divBdr>
                                    <w:top w:val="none" w:sz="0" w:space="0" w:color="auto"/>
                                    <w:left w:val="none" w:sz="0" w:space="0" w:color="auto"/>
                                    <w:bottom w:val="none" w:sz="0" w:space="0" w:color="auto"/>
                                    <w:right w:val="none" w:sz="0" w:space="0" w:color="auto"/>
                                  </w:divBdr>
                                </w:div>
                                <w:div w:id="468866899">
                                  <w:marLeft w:val="640"/>
                                  <w:marRight w:val="0"/>
                                  <w:marTop w:val="0"/>
                                  <w:marBottom w:val="0"/>
                                  <w:divBdr>
                                    <w:top w:val="none" w:sz="0" w:space="0" w:color="auto"/>
                                    <w:left w:val="none" w:sz="0" w:space="0" w:color="auto"/>
                                    <w:bottom w:val="none" w:sz="0" w:space="0" w:color="auto"/>
                                    <w:right w:val="none" w:sz="0" w:space="0" w:color="auto"/>
                                  </w:divBdr>
                                </w:div>
                                <w:div w:id="509950029">
                                  <w:marLeft w:val="640"/>
                                  <w:marRight w:val="0"/>
                                  <w:marTop w:val="0"/>
                                  <w:marBottom w:val="0"/>
                                  <w:divBdr>
                                    <w:top w:val="none" w:sz="0" w:space="0" w:color="auto"/>
                                    <w:left w:val="none" w:sz="0" w:space="0" w:color="auto"/>
                                    <w:bottom w:val="none" w:sz="0" w:space="0" w:color="auto"/>
                                    <w:right w:val="none" w:sz="0" w:space="0" w:color="auto"/>
                                  </w:divBdr>
                                </w:div>
                                <w:div w:id="553347950">
                                  <w:marLeft w:val="640"/>
                                  <w:marRight w:val="0"/>
                                  <w:marTop w:val="0"/>
                                  <w:marBottom w:val="0"/>
                                  <w:divBdr>
                                    <w:top w:val="none" w:sz="0" w:space="0" w:color="auto"/>
                                    <w:left w:val="none" w:sz="0" w:space="0" w:color="auto"/>
                                    <w:bottom w:val="none" w:sz="0" w:space="0" w:color="auto"/>
                                    <w:right w:val="none" w:sz="0" w:space="0" w:color="auto"/>
                                  </w:divBdr>
                                </w:div>
                                <w:div w:id="721368160">
                                  <w:marLeft w:val="640"/>
                                  <w:marRight w:val="0"/>
                                  <w:marTop w:val="0"/>
                                  <w:marBottom w:val="0"/>
                                  <w:divBdr>
                                    <w:top w:val="none" w:sz="0" w:space="0" w:color="auto"/>
                                    <w:left w:val="none" w:sz="0" w:space="0" w:color="auto"/>
                                    <w:bottom w:val="none" w:sz="0" w:space="0" w:color="auto"/>
                                    <w:right w:val="none" w:sz="0" w:space="0" w:color="auto"/>
                                  </w:divBdr>
                                </w:div>
                                <w:div w:id="811751173">
                                  <w:marLeft w:val="640"/>
                                  <w:marRight w:val="0"/>
                                  <w:marTop w:val="0"/>
                                  <w:marBottom w:val="0"/>
                                  <w:divBdr>
                                    <w:top w:val="none" w:sz="0" w:space="0" w:color="auto"/>
                                    <w:left w:val="none" w:sz="0" w:space="0" w:color="auto"/>
                                    <w:bottom w:val="none" w:sz="0" w:space="0" w:color="auto"/>
                                    <w:right w:val="none" w:sz="0" w:space="0" w:color="auto"/>
                                  </w:divBdr>
                                </w:div>
                                <w:div w:id="830830707">
                                  <w:marLeft w:val="640"/>
                                  <w:marRight w:val="0"/>
                                  <w:marTop w:val="0"/>
                                  <w:marBottom w:val="0"/>
                                  <w:divBdr>
                                    <w:top w:val="none" w:sz="0" w:space="0" w:color="auto"/>
                                    <w:left w:val="none" w:sz="0" w:space="0" w:color="auto"/>
                                    <w:bottom w:val="none" w:sz="0" w:space="0" w:color="auto"/>
                                    <w:right w:val="none" w:sz="0" w:space="0" w:color="auto"/>
                                  </w:divBdr>
                                </w:div>
                                <w:div w:id="906720385">
                                  <w:marLeft w:val="640"/>
                                  <w:marRight w:val="0"/>
                                  <w:marTop w:val="0"/>
                                  <w:marBottom w:val="0"/>
                                  <w:divBdr>
                                    <w:top w:val="none" w:sz="0" w:space="0" w:color="auto"/>
                                    <w:left w:val="none" w:sz="0" w:space="0" w:color="auto"/>
                                    <w:bottom w:val="none" w:sz="0" w:space="0" w:color="auto"/>
                                    <w:right w:val="none" w:sz="0" w:space="0" w:color="auto"/>
                                  </w:divBdr>
                                </w:div>
                                <w:div w:id="1066683764">
                                  <w:marLeft w:val="640"/>
                                  <w:marRight w:val="0"/>
                                  <w:marTop w:val="0"/>
                                  <w:marBottom w:val="0"/>
                                  <w:divBdr>
                                    <w:top w:val="none" w:sz="0" w:space="0" w:color="auto"/>
                                    <w:left w:val="none" w:sz="0" w:space="0" w:color="auto"/>
                                    <w:bottom w:val="none" w:sz="0" w:space="0" w:color="auto"/>
                                    <w:right w:val="none" w:sz="0" w:space="0" w:color="auto"/>
                                  </w:divBdr>
                                </w:div>
                                <w:div w:id="1070075554">
                                  <w:marLeft w:val="640"/>
                                  <w:marRight w:val="0"/>
                                  <w:marTop w:val="0"/>
                                  <w:marBottom w:val="0"/>
                                  <w:divBdr>
                                    <w:top w:val="none" w:sz="0" w:space="0" w:color="auto"/>
                                    <w:left w:val="none" w:sz="0" w:space="0" w:color="auto"/>
                                    <w:bottom w:val="none" w:sz="0" w:space="0" w:color="auto"/>
                                    <w:right w:val="none" w:sz="0" w:space="0" w:color="auto"/>
                                  </w:divBdr>
                                </w:div>
                                <w:div w:id="1257328433">
                                  <w:marLeft w:val="640"/>
                                  <w:marRight w:val="0"/>
                                  <w:marTop w:val="0"/>
                                  <w:marBottom w:val="0"/>
                                  <w:divBdr>
                                    <w:top w:val="none" w:sz="0" w:space="0" w:color="auto"/>
                                    <w:left w:val="none" w:sz="0" w:space="0" w:color="auto"/>
                                    <w:bottom w:val="none" w:sz="0" w:space="0" w:color="auto"/>
                                    <w:right w:val="none" w:sz="0" w:space="0" w:color="auto"/>
                                  </w:divBdr>
                                </w:div>
                                <w:div w:id="1271232333">
                                  <w:marLeft w:val="640"/>
                                  <w:marRight w:val="0"/>
                                  <w:marTop w:val="0"/>
                                  <w:marBottom w:val="0"/>
                                  <w:divBdr>
                                    <w:top w:val="none" w:sz="0" w:space="0" w:color="auto"/>
                                    <w:left w:val="none" w:sz="0" w:space="0" w:color="auto"/>
                                    <w:bottom w:val="none" w:sz="0" w:space="0" w:color="auto"/>
                                    <w:right w:val="none" w:sz="0" w:space="0" w:color="auto"/>
                                  </w:divBdr>
                                </w:div>
                                <w:div w:id="1274938632">
                                  <w:marLeft w:val="640"/>
                                  <w:marRight w:val="0"/>
                                  <w:marTop w:val="0"/>
                                  <w:marBottom w:val="0"/>
                                  <w:divBdr>
                                    <w:top w:val="none" w:sz="0" w:space="0" w:color="auto"/>
                                    <w:left w:val="none" w:sz="0" w:space="0" w:color="auto"/>
                                    <w:bottom w:val="none" w:sz="0" w:space="0" w:color="auto"/>
                                    <w:right w:val="none" w:sz="0" w:space="0" w:color="auto"/>
                                  </w:divBdr>
                                </w:div>
                                <w:div w:id="1280376975">
                                  <w:marLeft w:val="640"/>
                                  <w:marRight w:val="0"/>
                                  <w:marTop w:val="0"/>
                                  <w:marBottom w:val="0"/>
                                  <w:divBdr>
                                    <w:top w:val="none" w:sz="0" w:space="0" w:color="auto"/>
                                    <w:left w:val="none" w:sz="0" w:space="0" w:color="auto"/>
                                    <w:bottom w:val="none" w:sz="0" w:space="0" w:color="auto"/>
                                    <w:right w:val="none" w:sz="0" w:space="0" w:color="auto"/>
                                  </w:divBdr>
                                </w:div>
                                <w:div w:id="1297444933">
                                  <w:marLeft w:val="640"/>
                                  <w:marRight w:val="0"/>
                                  <w:marTop w:val="0"/>
                                  <w:marBottom w:val="0"/>
                                  <w:divBdr>
                                    <w:top w:val="none" w:sz="0" w:space="0" w:color="auto"/>
                                    <w:left w:val="none" w:sz="0" w:space="0" w:color="auto"/>
                                    <w:bottom w:val="none" w:sz="0" w:space="0" w:color="auto"/>
                                    <w:right w:val="none" w:sz="0" w:space="0" w:color="auto"/>
                                  </w:divBdr>
                                </w:div>
                                <w:div w:id="1463964041">
                                  <w:marLeft w:val="640"/>
                                  <w:marRight w:val="0"/>
                                  <w:marTop w:val="0"/>
                                  <w:marBottom w:val="0"/>
                                  <w:divBdr>
                                    <w:top w:val="none" w:sz="0" w:space="0" w:color="auto"/>
                                    <w:left w:val="none" w:sz="0" w:space="0" w:color="auto"/>
                                    <w:bottom w:val="none" w:sz="0" w:space="0" w:color="auto"/>
                                    <w:right w:val="none" w:sz="0" w:space="0" w:color="auto"/>
                                  </w:divBdr>
                                </w:div>
                                <w:div w:id="1477644166">
                                  <w:marLeft w:val="640"/>
                                  <w:marRight w:val="0"/>
                                  <w:marTop w:val="0"/>
                                  <w:marBottom w:val="0"/>
                                  <w:divBdr>
                                    <w:top w:val="none" w:sz="0" w:space="0" w:color="auto"/>
                                    <w:left w:val="none" w:sz="0" w:space="0" w:color="auto"/>
                                    <w:bottom w:val="none" w:sz="0" w:space="0" w:color="auto"/>
                                    <w:right w:val="none" w:sz="0" w:space="0" w:color="auto"/>
                                  </w:divBdr>
                                </w:div>
                                <w:div w:id="1589532607">
                                  <w:marLeft w:val="640"/>
                                  <w:marRight w:val="0"/>
                                  <w:marTop w:val="0"/>
                                  <w:marBottom w:val="0"/>
                                  <w:divBdr>
                                    <w:top w:val="none" w:sz="0" w:space="0" w:color="auto"/>
                                    <w:left w:val="none" w:sz="0" w:space="0" w:color="auto"/>
                                    <w:bottom w:val="none" w:sz="0" w:space="0" w:color="auto"/>
                                    <w:right w:val="none" w:sz="0" w:space="0" w:color="auto"/>
                                  </w:divBdr>
                                </w:div>
                                <w:div w:id="1610310102">
                                  <w:marLeft w:val="640"/>
                                  <w:marRight w:val="0"/>
                                  <w:marTop w:val="0"/>
                                  <w:marBottom w:val="0"/>
                                  <w:divBdr>
                                    <w:top w:val="none" w:sz="0" w:space="0" w:color="auto"/>
                                    <w:left w:val="none" w:sz="0" w:space="0" w:color="auto"/>
                                    <w:bottom w:val="none" w:sz="0" w:space="0" w:color="auto"/>
                                    <w:right w:val="none" w:sz="0" w:space="0" w:color="auto"/>
                                  </w:divBdr>
                                </w:div>
                                <w:div w:id="1634486370">
                                  <w:marLeft w:val="640"/>
                                  <w:marRight w:val="0"/>
                                  <w:marTop w:val="0"/>
                                  <w:marBottom w:val="0"/>
                                  <w:divBdr>
                                    <w:top w:val="none" w:sz="0" w:space="0" w:color="auto"/>
                                    <w:left w:val="none" w:sz="0" w:space="0" w:color="auto"/>
                                    <w:bottom w:val="none" w:sz="0" w:space="0" w:color="auto"/>
                                    <w:right w:val="none" w:sz="0" w:space="0" w:color="auto"/>
                                  </w:divBdr>
                                </w:div>
                                <w:div w:id="1773086815">
                                  <w:marLeft w:val="640"/>
                                  <w:marRight w:val="0"/>
                                  <w:marTop w:val="0"/>
                                  <w:marBottom w:val="0"/>
                                  <w:divBdr>
                                    <w:top w:val="none" w:sz="0" w:space="0" w:color="auto"/>
                                    <w:left w:val="none" w:sz="0" w:space="0" w:color="auto"/>
                                    <w:bottom w:val="none" w:sz="0" w:space="0" w:color="auto"/>
                                    <w:right w:val="none" w:sz="0" w:space="0" w:color="auto"/>
                                  </w:divBdr>
                                </w:div>
                                <w:div w:id="1807703510">
                                  <w:marLeft w:val="640"/>
                                  <w:marRight w:val="0"/>
                                  <w:marTop w:val="0"/>
                                  <w:marBottom w:val="0"/>
                                  <w:divBdr>
                                    <w:top w:val="none" w:sz="0" w:space="0" w:color="auto"/>
                                    <w:left w:val="none" w:sz="0" w:space="0" w:color="auto"/>
                                    <w:bottom w:val="none" w:sz="0" w:space="0" w:color="auto"/>
                                    <w:right w:val="none" w:sz="0" w:space="0" w:color="auto"/>
                                  </w:divBdr>
                                </w:div>
                                <w:div w:id="1811825535">
                                  <w:marLeft w:val="640"/>
                                  <w:marRight w:val="0"/>
                                  <w:marTop w:val="0"/>
                                  <w:marBottom w:val="0"/>
                                  <w:divBdr>
                                    <w:top w:val="none" w:sz="0" w:space="0" w:color="auto"/>
                                    <w:left w:val="none" w:sz="0" w:space="0" w:color="auto"/>
                                    <w:bottom w:val="none" w:sz="0" w:space="0" w:color="auto"/>
                                    <w:right w:val="none" w:sz="0" w:space="0" w:color="auto"/>
                                  </w:divBdr>
                                </w:div>
                                <w:div w:id="1857961734">
                                  <w:marLeft w:val="640"/>
                                  <w:marRight w:val="0"/>
                                  <w:marTop w:val="0"/>
                                  <w:marBottom w:val="0"/>
                                  <w:divBdr>
                                    <w:top w:val="none" w:sz="0" w:space="0" w:color="auto"/>
                                    <w:left w:val="none" w:sz="0" w:space="0" w:color="auto"/>
                                    <w:bottom w:val="none" w:sz="0" w:space="0" w:color="auto"/>
                                    <w:right w:val="none" w:sz="0" w:space="0" w:color="auto"/>
                                  </w:divBdr>
                                </w:div>
                                <w:div w:id="1886209894">
                                  <w:marLeft w:val="640"/>
                                  <w:marRight w:val="0"/>
                                  <w:marTop w:val="0"/>
                                  <w:marBottom w:val="0"/>
                                  <w:divBdr>
                                    <w:top w:val="none" w:sz="0" w:space="0" w:color="auto"/>
                                    <w:left w:val="none" w:sz="0" w:space="0" w:color="auto"/>
                                    <w:bottom w:val="none" w:sz="0" w:space="0" w:color="auto"/>
                                    <w:right w:val="none" w:sz="0" w:space="0" w:color="auto"/>
                                  </w:divBdr>
                                </w:div>
                                <w:div w:id="1924685246">
                                  <w:marLeft w:val="640"/>
                                  <w:marRight w:val="0"/>
                                  <w:marTop w:val="0"/>
                                  <w:marBottom w:val="0"/>
                                  <w:divBdr>
                                    <w:top w:val="none" w:sz="0" w:space="0" w:color="auto"/>
                                    <w:left w:val="none" w:sz="0" w:space="0" w:color="auto"/>
                                    <w:bottom w:val="none" w:sz="0" w:space="0" w:color="auto"/>
                                    <w:right w:val="none" w:sz="0" w:space="0" w:color="auto"/>
                                  </w:divBdr>
                                </w:div>
                                <w:div w:id="1937208771">
                                  <w:marLeft w:val="640"/>
                                  <w:marRight w:val="0"/>
                                  <w:marTop w:val="0"/>
                                  <w:marBottom w:val="0"/>
                                  <w:divBdr>
                                    <w:top w:val="none" w:sz="0" w:space="0" w:color="auto"/>
                                    <w:left w:val="none" w:sz="0" w:space="0" w:color="auto"/>
                                    <w:bottom w:val="none" w:sz="0" w:space="0" w:color="auto"/>
                                    <w:right w:val="none" w:sz="0" w:space="0" w:color="auto"/>
                                  </w:divBdr>
                                </w:div>
                                <w:div w:id="1946577343">
                                  <w:marLeft w:val="640"/>
                                  <w:marRight w:val="0"/>
                                  <w:marTop w:val="0"/>
                                  <w:marBottom w:val="0"/>
                                  <w:divBdr>
                                    <w:top w:val="none" w:sz="0" w:space="0" w:color="auto"/>
                                    <w:left w:val="none" w:sz="0" w:space="0" w:color="auto"/>
                                    <w:bottom w:val="none" w:sz="0" w:space="0" w:color="auto"/>
                                    <w:right w:val="none" w:sz="0" w:space="0" w:color="auto"/>
                                  </w:divBdr>
                                </w:div>
                                <w:div w:id="1952203537">
                                  <w:marLeft w:val="640"/>
                                  <w:marRight w:val="0"/>
                                  <w:marTop w:val="0"/>
                                  <w:marBottom w:val="0"/>
                                  <w:divBdr>
                                    <w:top w:val="none" w:sz="0" w:space="0" w:color="auto"/>
                                    <w:left w:val="none" w:sz="0" w:space="0" w:color="auto"/>
                                    <w:bottom w:val="none" w:sz="0" w:space="0" w:color="auto"/>
                                    <w:right w:val="none" w:sz="0" w:space="0" w:color="auto"/>
                                  </w:divBdr>
                                </w:div>
                                <w:div w:id="1988391969">
                                  <w:marLeft w:val="640"/>
                                  <w:marRight w:val="0"/>
                                  <w:marTop w:val="0"/>
                                  <w:marBottom w:val="0"/>
                                  <w:divBdr>
                                    <w:top w:val="none" w:sz="0" w:space="0" w:color="auto"/>
                                    <w:left w:val="none" w:sz="0" w:space="0" w:color="auto"/>
                                    <w:bottom w:val="none" w:sz="0" w:space="0" w:color="auto"/>
                                    <w:right w:val="none" w:sz="0" w:space="0" w:color="auto"/>
                                  </w:divBdr>
                                </w:div>
                                <w:div w:id="1997562885">
                                  <w:marLeft w:val="640"/>
                                  <w:marRight w:val="0"/>
                                  <w:marTop w:val="0"/>
                                  <w:marBottom w:val="0"/>
                                  <w:divBdr>
                                    <w:top w:val="none" w:sz="0" w:space="0" w:color="auto"/>
                                    <w:left w:val="none" w:sz="0" w:space="0" w:color="auto"/>
                                    <w:bottom w:val="none" w:sz="0" w:space="0" w:color="auto"/>
                                    <w:right w:val="none" w:sz="0" w:space="0" w:color="auto"/>
                                  </w:divBdr>
                                </w:div>
                                <w:div w:id="2012947263">
                                  <w:marLeft w:val="640"/>
                                  <w:marRight w:val="0"/>
                                  <w:marTop w:val="0"/>
                                  <w:marBottom w:val="0"/>
                                  <w:divBdr>
                                    <w:top w:val="none" w:sz="0" w:space="0" w:color="auto"/>
                                    <w:left w:val="none" w:sz="0" w:space="0" w:color="auto"/>
                                    <w:bottom w:val="none" w:sz="0" w:space="0" w:color="auto"/>
                                    <w:right w:val="none" w:sz="0" w:space="0" w:color="auto"/>
                                  </w:divBdr>
                                </w:div>
                                <w:div w:id="2026714485">
                                  <w:marLeft w:val="640"/>
                                  <w:marRight w:val="0"/>
                                  <w:marTop w:val="0"/>
                                  <w:marBottom w:val="0"/>
                                  <w:divBdr>
                                    <w:top w:val="none" w:sz="0" w:space="0" w:color="auto"/>
                                    <w:left w:val="none" w:sz="0" w:space="0" w:color="auto"/>
                                    <w:bottom w:val="none" w:sz="0" w:space="0" w:color="auto"/>
                                    <w:right w:val="none" w:sz="0" w:space="0" w:color="auto"/>
                                  </w:divBdr>
                                </w:div>
                                <w:div w:id="2088190604">
                                  <w:marLeft w:val="640"/>
                                  <w:marRight w:val="0"/>
                                  <w:marTop w:val="0"/>
                                  <w:marBottom w:val="0"/>
                                  <w:divBdr>
                                    <w:top w:val="none" w:sz="0" w:space="0" w:color="auto"/>
                                    <w:left w:val="none" w:sz="0" w:space="0" w:color="auto"/>
                                    <w:bottom w:val="none" w:sz="0" w:space="0" w:color="auto"/>
                                    <w:right w:val="none" w:sz="0" w:space="0" w:color="auto"/>
                                  </w:divBdr>
                                </w:div>
                                <w:div w:id="2118133136">
                                  <w:marLeft w:val="640"/>
                                  <w:marRight w:val="0"/>
                                  <w:marTop w:val="0"/>
                                  <w:marBottom w:val="0"/>
                                  <w:divBdr>
                                    <w:top w:val="none" w:sz="0" w:space="0" w:color="auto"/>
                                    <w:left w:val="none" w:sz="0" w:space="0" w:color="auto"/>
                                    <w:bottom w:val="none" w:sz="0" w:space="0" w:color="auto"/>
                                    <w:right w:val="none" w:sz="0" w:space="0" w:color="auto"/>
                                  </w:divBdr>
                                </w:div>
                                <w:div w:id="2123765051">
                                  <w:marLeft w:val="640"/>
                                  <w:marRight w:val="0"/>
                                  <w:marTop w:val="0"/>
                                  <w:marBottom w:val="0"/>
                                  <w:divBdr>
                                    <w:top w:val="none" w:sz="0" w:space="0" w:color="auto"/>
                                    <w:left w:val="none" w:sz="0" w:space="0" w:color="auto"/>
                                    <w:bottom w:val="none" w:sz="0" w:space="0" w:color="auto"/>
                                    <w:right w:val="none" w:sz="0" w:space="0" w:color="auto"/>
                                  </w:divBdr>
                                </w:div>
                                <w:div w:id="2134250383">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014305130">
                          <w:marLeft w:val="640"/>
                          <w:marRight w:val="0"/>
                          <w:marTop w:val="0"/>
                          <w:marBottom w:val="0"/>
                          <w:divBdr>
                            <w:top w:val="none" w:sz="0" w:space="0" w:color="auto"/>
                            <w:left w:val="none" w:sz="0" w:space="0" w:color="auto"/>
                            <w:bottom w:val="none" w:sz="0" w:space="0" w:color="auto"/>
                            <w:right w:val="none" w:sz="0" w:space="0" w:color="auto"/>
                          </w:divBdr>
                        </w:div>
                        <w:div w:id="1069115823">
                          <w:marLeft w:val="640"/>
                          <w:marRight w:val="0"/>
                          <w:marTop w:val="0"/>
                          <w:marBottom w:val="0"/>
                          <w:divBdr>
                            <w:top w:val="none" w:sz="0" w:space="0" w:color="auto"/>
                            <w:left w:val="none" w:sz="0" w:space="0" w:color="auto"/>
                            <w:bottom w:val="none" w:sz="0" w:space="0" w:color="auto"/>
                            <w:right w:val="none" w:sz="0" w:space="0" w:color="auto"/>
                          </w:divBdr>
                        </w:div>
                        <w:div w:id="1105688604">
                          <w:marLeft w:val="640"/>
                          <w:marRight w:val="0"/>
                          <w:marTop w:val="0"/>
                          <w:marBottom w:val="0"/>
                          <w:divBdr>
                            <w:top w:val="none" w:sz="0" w:space="0" w:color="auto"/>
                            <w:left w:val="none" w:sz="0" w:space="0" w:color="auto"/>
                            <w:bottom w:val="none" w:sz="0" w:space="0" w:color="auto"/>
                            <w:right w:val="none" w:sz="0" w:space="0" w:color="auto"/>
                          </w:divBdr>
                        </w:div>
                        <w:div w:id="1183738978">
                          <w:marLeft w:val="640"/>
                          <w:marRight w:val="0"/>
                          <w:marTop w:val="0"/>
                          <w:marBottom w:val="0"/>
                          <w:divBdr>
                            <w:top w:val="none" w:sz="0" w:space="0" w:color="auto"/>
                            <w:left w:val="none" w:sz="0" w:space="0" w:color="auto"/>
                            <w:bottom w:val="none" w:sz="0" w:space="0" w:color="auto"/>
                            <w:right w:val="none" w:sz="0" w:space="0" w:color="auto"/>
                          </w:divBdr>
                        </w:div>
                        <w:div w:id="1363700911">
                          <w:marLeft w:val="640"/>
                          <w:marRight w:val="0"/>
                          <w:marTop w:val="0"/>
                          <w:marBottom w:val="0"/>
                          <w:divBdr>
                            <w:top w:val="none" w:sz="0" w:space="0" w:color="auto"/>
                            <w:left w:val="none" w:sz="0" w:space="0" w:color="auto"/>
                            <w:bottom w:val="none" w:sz="0" w:space="0" w:color="auto"/>
                            <w:right w:val="none" w:sz="0" w:space="0" w:color="auto"/>
                          </w:divBdr>
                        </w:div>
                        <w:div w:id="1405108667">
                          <w:marLeft w:val="640"/>
                          <w:marRight w:val="0"/>
                          <w:marTop w:val="0"/>
                          <w:marBottom w:val="0"/>
                          <w:divBdr>
                            <w:top w:val="none" w:sz="0" w:space="0" w:color="auto"/>
                            <w:left w:val="none" w:sz="0" w:space="0" w:color="auto"/>
                            <w:bottom w:val="none" w:sz="0" w:space="0" w:color="auto"/>
                            <w:right w:val="none" w:sz="0" w:space="0" w:color="auto"/>
                          </w:divBdr>
                        </w:div>
                        <w:div w:id="1469393385">
                          <w:marLeft w:val="640"/>
                          <w:marRight w:val="0"/>
                          <w:marTop w:val="0"/>
                          <w:marBottom w:val="0"/>
                          <w:divBdr>
                            <w:top w:val="none" w:sz="0" w:space="0" w:color="auto"/>
                            <w:left w:val="none" w:sz="0" w:space="0" w:color="auto"/>
                            <w:bottom w:val="none" w:sz="0" w:space="0" w:color="auto"/>
                            <w:right w:val="none" w:sz="0" w:space="0" w:color="auto"/>
                          </w:divBdr>
                        </w:div>
                        <w:div w:id="1494103724">
                          <w:marLeft w:val="640"/>
                          <w:marRight w:val="0"/>
                          <w:marTop w:val="0"/>
                          <w:marBottom w:val="0"/>
                          <w:divBdr>
                            <w:top w:val="none" w:sz="0" w:space="0" w:color="auto"/>
                            <w:left w:val="none" w:sz="0" w:space="0" w:color="auto"/>
                            <w:bottom w:val="none" w:sz="0" w:space="0" w:color="auto"/>
                            <w:right w:val="none" w:sz="0" w:space="0" w:color="auto"/>
                          </w:divBdr>
                        </w:div>
                        <w:div w:id="1499609817">
                          <w:marLeft w:val="640"/>
                          <w:marRight w:val="0"/>
                          <w:marTop w:val="0"/>
                          <w:marBottom w:val="0"/>
                          <w:divBdr>
                            <w:top w:val="none" w:sz="0" w:space="0" w:color="auto"/>
                            <w:left w:val="none" w:sz="0" w:space="0" w:color="auto"/>
                            <w:bottom w:val="none" w:sz="0" w:space="0" w:color="auto"/>
                            <w:right w:val="none" w:sz="0" w:space="0" w:color="auto"/>
                          </w:divBdr>
                        </w:div>
                        <w:div w:id="1551648796">
                          <w:marLeft w:val="640"/>
                          <w:marRight w:val="0"/>
                          <w:marTop w:val="0"/>
                          <w:marBottom w:val="0"/>
                          <w:divBdr>
                            <w:top w:val="none" w:sz="0" w:space="0" w:color="auto"/>
                            <w:left w:val="none" w:sz="0" w:space="0" w:color="auto"/>
                            <w:bottom w:val="none" w:sz="0" w:space="0" w:color="auto"/>
                            <w:right w:val="none" w:sz="0" w:space="0" w:color="auto"/>
                          </w:divBdr>
                        </w:div>
                        <w:div w:id="1577934732">
                          <w:marLeft w:val="640"/>
                          <w:marRight w:val="0"/>
                          <w:marTop w:val="0"/>
                          <w:marBottom w:val="0"/>
                          <w:divBdr>
                            <w:top w:val="none" w:sz="0" w:space="0" w:color="auto"/>
                            <w:left w:val="none" w:sz="0" w:space="0" w:color="auto"/>
                            <w:bottom w:val="none" w:sz="0" w:space="0" w:color="auto"/>
                            <w:right w:val="none" w:sz="0" w:space="0" w:color="auto"/>
                          </w:divBdr>
                        </w:div>
                        <w:div w:id="1599017469">
                          <w:marLeft w:val="640"/>
                          <w:marRight w:val="0"/>
                          <w:marTop w:val="0"/>
                          <w:marBottom w:val="0"/>
                          <w:divBdr>
                            <w:top w:val="none" w:sz="0" w:space="0" w:color="auto"/>
                            <w:left w:val="none" w:sz="0" w:space="0" w:color="auto"/>
                            <w:bottom w:val="none" w:sz="0" w:space="0" w:color="auto"/>
                            <w:right w:val="none" w:sz="0" w:space="0" w:color="auto"/>
                          </w:divBdr>
                        </w:div>
                        <w:div w:id="1604266562">
                          <w:marLeft w:val="640"/>
                          <w:marRight w:val="0"/>
                          <w:marTop w:val="0"/>
                          <w:marBottom w:val="0"/>
                          <w:divBdr>
                            <w:top w:val="none" w:sz="0" w:space="0" w:color="auto"/>
                            <w:left w:val="none" w:sz="0" w:space="0" w:color="auto"/>
                            <w:bottom w:val="none" w:sz="0" w:space="0" w:color="auto"/>
                            <w:right w:val="none" w:sz="0" w:space="0" w:color="auto"/>
                          </w:divBdr>
                        </w:div>
                        <w:div w:id="1777216434">
                          <w:marLeft w:val="640"/>
                          <w:marRight w:val="0"/>
                          <w:marTop w:val="0"/>
                          <w:marBottom w:val="0"/>
                          <w:divBdr>
                            <w:top w:val="none" w:sz="0" w:space="0" w:color="auto"/>
                            <w:left w:val="none" w:sz="0" w:space="0" w:color="auto"/>
                            <w:bottom w:val="none" w:sz="0" w:space="0" w:color="auto"/>
                            <w:right w:val="none" w:sz="0" w:space="0" w:color="auto"/>
                          </w:divBdr>
                        </w:div>
                        <w:div w:id="1877966737">
                          <w:marLeft w:val="640"/>
                          <w:marRight w:val="0"/>
                          <w:marTop w:val="0"/>
                          <w:marBottom w:val="0"/>
                          <w:divBdr>
                            <w:top w:val="none" w:sz="0" w:space="0" w:color="auto"/>
                            <w:left w:val="none" w:sz="0" w:space="0" w:color="auto"/>
                            <w:bottom w:val="none" w:sz="0" w:space="0" w:color="auto"/>
                            <w:right w:val="none" w:sz="0" w:space="0" w:color="auto"/>
                          </w:divBdr>
                        </w:div>
                        <w:div w:id="1949117902">
                          <w:marLeft w:val="640"/>
                          <w:marRight w:val="0"/>
                          <w:marTop w:val="0"/>
                          <w:marBottom w:val="0"/>
                          <w:divBdr>
                            <w:top w:val="none" w:sz="0" w:space="0" w:color="auto"/>
                            <w:left w:val="none" w:sz="0" w:space="0" w:color="auto"/>
                            <w:bottom w:val="none" w:sz="0" w:space="0" w:color="auto"/>
                            <w:right w:val="none" w:sz="0" w:space="0" w:color="auto"/>
                          </w:divBdr>
                        </w:div>
                        <w:div w:id="1966816482">
                          <w:marLeft w:val="640"/>
                          <w:marRight w:val="0"/>
                          <w:marTop w:val="0"/>
                          <w:marBottom w:val="0"/>
                          <w:divBdr>
                            <w:top w:val="none" w:sz="0" w:space="0" w:color="auto"/>
                            <w:left w:val="none" w:sz="0" w:space="0" w:color="auto"/>
                            <w:bottom w:val="none" w:sz="0" w:space="0" w:color="auto"/>
                            <w:right w:val="none" w:sz="0" w:space="0" w:color="auto"/>
                          </w:divBdr>
                        </w:div>
                        <w:div w:id="2018264473">
                          <w:marLeft w:val="640"/>
                          <w:marRight w:val="0"/>
                          <w:marTop w:val="0"/>
                          <w:marBottom w:val="0"/>
                          <w:divBdr>
                            <w:top w:val="none" w:sz="0" w:space="0" w:color="auto"/>
                            <w:left w:val="none" w:sz="0" w:space="0" w:color="auto"/>
                            <w:bottom w:val="none" w:sz="0" w:space="0" w:color="auto"/>
                            <w:right w:val="none" w:sz="0" w:space="0" w:color="auto"/>
                          </w:divBdr>
                        </w:div>
                        <w:div w:id="2102021731">
                          <w:marLeft w:val="640"/>
                          <w:marRight w:val="0"/>
                          <w:marTop w:val="0"/>
                          <w:marBottom w:val="0"/>
                          <w:divBdr>
                            <w:top w:val="none" w:sz="0" w:space="0" w:color="auto"/>
                            <w:left w:val="none" w:sz="0" w:space="0" w:color="auto"/>
                            <w:bottom w:val="none" w:sz="0" w:space="0" w:color="auto"/>
                            <w:right w:val="none" w:sz="0" w:space="0" w:color="auto"/>
                          </w:divBdr>
                        </w:div>
                      </w:divsChild>
                    </w:div>
                    <w:div w:id="649360636">
                      <w:marLeft w:val="0"/>
                      <w:marRight w:val="0"/>
                      <w:marTop w:val="0"/>
                      <w:marBottom w:val="0"/>
                      <w:divBdr>
                        <w:top w:val="none" w:sz="0" w:space="0" w:color="auto"/>
                        <w:left w:val="none" w:sz="0" w:space="0" w:color="auto"/>
                        <w:bottom w:val="none" w:sz="0" w:space="0" w:color="auto"/>
                        <w:right w:val="none" w:sz="0" w:space="0" w:color="auto"/>
                      </w:divBdr>
                      <w:divsChild>
                        <w:div w:id="140970696">
                          <w:marLeft w:val="640"/>
                          <w:marRight w:val="0"/>
                          <w:marTop w:val="0"/>
                          <w:marBottom w:val="0"/>
                          <w:divBdr>
                            <w:top w:val="none" w:sz="0" w:space="0" w:color="auto"/>
                            <w:left w:val="none" w:sz="0" w:space="0" w:color="auto"/>
                            <w:bottom w:val="none" w:sz="0" w:space="0" w:color="auto"/>
                            <w:right w:val="none" w:sz="0" w:space="0" w:color="auto"/>
                          </w:divBdr>
                        </w:div>
                        <w:div w:id="181480444">
                          <w:marLeft w:val="640"/>
                          <w:marRight w:val="0"/>
                          <w:marTop w:val="0"/>
                          <w:marBottom w:val="0"/>
                          <w:divBdr>
                            <w:top w:val="none" w:sz="0" w:space="0" w:color="auto"/>
                            <w:left w:val="none" w:sz="0" w:space="0" w:color="auto"/>
                            <w:bottom w:val="none" w:sz="0" w:space="0" w:color="auto"/>
                            <w:right w:val="none" w:sz="0" w:space="0" w:color="auto"/>
                          </w:divBdr>
                        </w:div>
                        <w:div w:id="198665044">
                          <w:marLeft w:val="640"/>
                          <w:marRight w:val="0"/>
                          <w:marTop w:val="0"/>
                          <w:marBottom w:val="0"/>
                          <w:divBdr>
                            <w:top w:val="none" w:sz="0" w:space="0" w:color="auto"/>
                            <w:left w:val="none" w:sz="0" w:space="0" w:color="auto"/>
                            <w:bottom w:val="none" w:sz="0" w:space="0" w:color="auto"/>
                            <w:right w:val="none" w:sz="0" w:space="0" w:color="auto"/>
                          </w:divBdr>
                        </w:div>
                        <w:div w:id="290592705">
                          <w:marLeft w:val="640"/>
                          <w:marRight w:val="0"/>
                          <w:marTop w:val="0"/>
                          <w:marBottom w:val="0"/>
                          <w:divBdr>
                            <w:top w:val="none" w:sz="0" w:space="0" w:color="auto"/>
                            <w:left w:val="none" w:sz="0" w:space="0" w:color="auto"/>
                            <w:bottom w:val="none" w:sz="0" w:space="0" w:color="auto"/>
                            <w:right w:val="none" w:sz="0" w:space="0" w:color="auto"/>
                          </w:divBdr>
                        </w:div>
                        <w:div w:id="416052530">
                          <w:marLeft w:val="640"/>
                          <w:marRight w:val="0"/>
                          <w:marTop w:val="0"/>
                          <w:marBottom w:val="0"/>
                          <w:divBdr>
                            <w:top w:val="none" w:sz="0" w:space="0" w:color="auto"/>
                            <w:left w:val="none" w:sz="0" w:space="0" w:color="auto"/>
                            <w:bottom w:val="none" w:sz="0" w:space="0" w:color="auto"/>
                            <w:right w:val="none" w:sz="0" w:space="0" w:color="auto"/>
                          </w:divBdr>
                        </w:div>
                        <w:div w:id="460536887">
                          <w:marLeft w:val="640"/>
                          <w:marRight w:val="0"/>
                          <w:marTop w:val="0"/>
                          <w:marBottom w:val="0"/>
                          <w:divBdr>
                            <w:top w:val="none" w:sz="0" w:space="0" w:color="auto"/>
                            <w:left w:val="none" w:sz="0" w:space="0" w:color="auto"/>
                            <w:bottom w:val="none" w:sz="0" w:space="0" w:color="auto"/>
                            <w:right w:val="none" w:sz="0" w:space="0" w:color="auto"/>
                          </w:divBdr>
                        </w:div>
                        <w:div w:id="463162919">
                          <w:marLeft w:val="640"/>
                          <w:marRight w:val="0"/>
                          <w:marTop w:val="0"/>
                          <w:marBottom w:val="0"/>
                          <w:divBdr>
                            <w:top w:val="none" w:sz="0" w:space="0" w:color="auto"/>
                            <w:left w:val="none" w:sz="0" w:space="0" w:color="auto"/>
                            <w:bottom w:val="none" w:sz="0" w:space="0" w:color="auto"/>
                            <w:right w:val="none" w:sz="0" w:space="0" w:color="auto"/>
                          </w:divBdr>
                        </w:div>
                        <w:div w:id="487551035">
                          <w:marLeft w:val="640"/>
                          <w:marRight w:val="0"/>
                          <w:marTop w:val="0"/>
                          <w:marBottom w:val="0"/>
                          <w:divBdr>
                            <w:top w:val="none" w:sz="0" w:space="0" w:color="auto"/>
                            <w:left w:val="none" w:sz="0" w:space="0" w:color="auto"/>
                            <w:bottom w:val="none" w:sz="0" w:space="0" w:color="auto"/>
                            <w:right w:val="none" w:sz="0" w:space="0" w:color="auto"/>
                          </w:divBdr>
                        </w:div>
                        <w:div w:id="497963187">
                          <w:marLeft w:val="640"/>
                          <w:marRight w:val="0"/>
                          <w:marTop w:val="0"/>
                          <w:marBottom w:val="0"/>
                          <w:divBdr>
                            <w:top w:val="none" w:sz="0" w:space="0" w:color="auto"/>
                            <w:left w:val="none" w:sz="0" w:space="0" w:color="auto"/>
                            <w:bottom w:val="none" w:sz="0" w:space="0" w:color="auto"/>
                            <w:right w:val="none" w:sz="0" w:space="0" w:color="auto"/>
                          </w:divBdr>
                        </w:div>
                        <w:div w:id="554315167">
                          <w:marLeft w:val="640"/>
                          <w:marRight w:val="0"/>
                          <w:marTop w:val="0"/>
                          <w:marBottom w:val="0"/>
                          <w:divBdr>
                            <w:top w:val="none" w:sz="0" w:space="0" w:color="auto"/>
                            <w:left w:val="none" w:sz="0" w:space="0" w:color="auto"/>
                            <w:bottom w:val="none" w:sz="0" w:space="0" w:color="auto"/>
                            <w:right w:val="none" w:sz="0" w:space="0" w:color="auto"/>
                          </w:divBdr>
                        </w:div>
                        <w:div w:id="571424822">
                          <w:marLeft w:val="640"/>
                          <w:marRight w:val="0"/>
                          <w:marTop w:val="0"/>
                          <w:marBottom w:val="0"/>
                          <w:divBdr>
                            <w:top w:val="none" w:sz="0" w:space="0" w:color="auto"/>
                            <w:left w:val="none" w:sz="0" w:space="0" w:color="auto"/>
                            <w:bottom w:val="none" w:sz="0" w:space="0" w:color="auto"/>
                            <w:right w:val="none" w:sz="0" w:space="0" w:color="auto"/>
                          </w:divBdr>
                        </w:div>
                        <w:div w:id="580330103">
                          <w:marLeft w:val="640"/>
                          <w:marRight w:val="0"/>
                          <w:marTop w:val="0"/>
                          <w:marBottom w:val="0"/>
                          <w:divBdr>
                            <w:top w:val="none" w:sz="0" w:space="0" w:color="auto"/>
                            <w:left w:val="none" w:sz="0" w:space="0" w:color="auto"/>
                            <w:bottom w:val="none" w:sz="0" w:space="0" w:color="auto"/>
                            <w:right w:val="none" w:sz="0" w:space="0" w:color="auto"/>
                          </w:divBdr>
                        </w:div>
                        <w:div w:id="631134668">
                          <w:marLeft w:val="640"/>
                          <w:marRight w:val="0"/>
                          <w:marTop w:val="0"/>
                          <w:marBottom w:val="0"/>
                          <w:divBdr>
                            <w:top w:val="none" w:sz="0" w:space="0" w:color="auto"/>
                            <w:left w:val="none" w:sz="0" w:space="0" w:color="auto"/>
                            <w:bottom w:val="none" w:sz="0" w:space="0" w:color="auto"/>
                            <w:right w:val="none" w:sz="0" w:space="0" w:color="auto"/>
                          </w:divBdr>
                        </w:div>
                        <w:div w:id="664363112">
                          <w:marLeft w:val="640"/>
                          <w:marRight w:val="0"/>
                          <w:marTop w:val="0"/>
                          <w:marBottom w:val="0"/>
                          <w:divBdr>
                            <w:top w:val="none" w:sz="0" w:space="0" w:color="auto"/>
                            <w:left w:val="none" w:sz="0" w:space="0" w:color="auto"/>
                            <w:bottom w:val="none" w:sz="0" w:space="0" w:color="auto"/>
                            <w:right w:val="none" w:sz="0" w:space="0" w:color="auto"/>
                          </w:divBdr>
                        </w:div>
                        <w:div w:id="756750208">
                          <w:marLeft w:val="640"/>
                          <w:marRight w:val="0"/>
                          <w:marTop w:val="0"/>
                          <w:marBottom w:val="0"/>
                          <w:divBdr>
                            <w:top w:val="none" w:sz="0" w:space="0" w:color="auto"/>
                            <w:left w:val="none" w:sz="0" w:space="0" w:color="auto"/>
                            <w:bottom w:val="none" w:sz="0" w:space="0" w:color="auto"/>
                            <w:right w:val="none" w:sz="0" w:space="0" w:color="auto"/>
                          </w:divBdr>
                        </w:div>
                        <w:div w:id="757288228">
                          <w:marLeft w:val="640"/>
                          <w:marRight w:val="0"/>
                          <w:marTop w:val="0"/>
                          <w:marBottom w:val="0"/>
                          <w:divBdr>
                            <w:top w:val="none" w:sz="0" w:space="0" w:color="auto"/>
                            <w:left w:val="none" w:sz="0" w:space="0" w:color="auto"/>
                            <w:bottom w:val="none" w:sz="0" w:space="0" w:color="auto"/>
                            <w:right w:val="none" w:sz="0" w:space="0" w:color="auto"/>
                          </w:divBdr>
                        </w:div>
                        <w:div w:id="781531342">
                          <w:marLeft w:val="640"/>
                          <w:marRight w:val="0"/>
                          <w:marTop w:val="0"/>
                          <w:marBottom w:val="0"/>
                          <w:divBdr>
                            <w:top w:val="none" w:sz="0" w:space="0" w:color="auto"/>
                            <w:left w:val="none" w:sz="0" w:space="0" w:color="auto"/>
                            <w:bottom w:val="none" w:sz="0" w:space="0" w:color="auto"/>
                            <w:right w:val="none" w:sz="0" w:space="0" w:color="auto"/>
                          </w:divBdr>
                        </w:div>
                        <w:div w:id="799304078">
                          <w:marLeft w:val="640"/>
                          <w:marRight w:val="0"/>
                          <w:marTop w:val="0"/>
                          <w:marBottom w:val="0"/>
                          <w:divBdr>
                            <w:top w:val="none" w:sz="0" w:space="0" w:color="auto"/>
                            <w:left w:val="none" w:sz="0" w:space="0" w:color="auto"/>
                            <w:bottom w:val="none" w:sz="0" w:space="0" w:color="auto"/>
                            <w:right w:val="none" w:sz="0" w:space="0" w:color="auto"/>
                          </w:divBdr>
                        </w:div>
                        <w:div w:id="832574538">
                          <w:marLeft w:val="640"/>
                          <w:marRight w:val="0"/>
                          <w:marTop w:val="0"/>
                          <w:marBottom w:val="0"/>
                          <w:divBdr>
                            <w:top w:val="none" w:sz="0" w:space="0" w:color="auto"/>
                            <w:left w:val="none" w:sz="0" w:space="0" w:color="auto"/>
                            <w:bottom w:val="none" w:sz="0" w:space="0" w:color="auto"/>
                            <w:right w:val="none" w:sz="0" w:space="0" w:color="auto"/>
                          </w:divBdr>
                        </w:div>
                        <w:div w:id="876234913">
                          <w:marLeft w:val="640"/>
                          <w:marRight w:val="0"/>
                          <w:marTop w:val="0"/>
                          <w:marBottom w:val="0"/>
                          <w:divBdr>
                            <w:top w:val="none" w:sz="0" w:space="0" w:color="auto"/>
                            <w:left w:val="none" w:sz="0" w:space="0" w:color="auto"/>
                            <w:bottom w:val="none" w:sz="0" w:space="0" w:color="auto"/>
                            <w:right w:val="none" w:sz="0" w:space="0" w:color="auto"/>
                          </w:divBdr>
                        </w:div>
                        <w:div w:id="923536586">
                          <w:marLeft w:val="640"/>
                          <w:marRight w:val="0"/>
                          <w:marTop w:val="0"/>
                          <w:marBottom w:val="0"/>
                          <w:divBdr>
                            <w:top w:val="none" w:sz="0" w:space="0" w:color="auto"/>
                            <w:left w:val="none" w:sz="0" w:space="0" w:color="auto"/>
                            <w:bottom w:val="none" w:sz="0" w:space="0" w:color="auto"/>
                            <w:right w:val="none" w:sz="0" w:space="0" w:color="auto"/>
                          </w:divBdr>
                        </w:div>
                        <w:div w:id="949513818">
                          <w:marLeft w:val="640"/>
                          <w:marRight w:val="0"/>
                          <w:marTop w:val="0"/>
                          <w:marBottom w:val="0"/>
                          <w:divBdr>
                            <w:top w:val="none" w:sz="0" w:space="0" w:color="auto"/>
                            <w:left w:val="none" w:sz="0" w:space="0" w:color="auto"/>
                            <w:bottom w:val="none" w:sz="0" w:space="0" w:color="auto"/>
                            <w:right w:val="none" w:sz="0" w:space="0" w:color="auto"/>
                          </w:divBdr>
                        </w:div>
                        <w:div w:id="962030916">
                          <w:marLeft w:val="640"/>
                          <w:marRight w:val="0"/>
                          <w:marTop w:val="0"/>
                          <w:marBottom w:val="0"/>
                          <w:divBdr>
                            <w:top w:val="none" w:sz="0" w:space="0" w:color="auto"/>
                            <w:left w:val="none" w:sz="0" w:space="0" w:color="auto"/>
                            <w:bottom w:val="none" w:sz="0" w:space="0" w:color="auto"/>
                            <w:right w:val="none" w:sz="0" w:space="0" w:color="auto"/>
                          </w:divBdr>
                        </w:div>
                        <w:div w:id="1005210738">
                          <w:marLeft w:val="640"/>
                          <w:marRight w:val="0"/>
                          <w:marTop w:val="0"/>
                          <w:marBottom w:val="0"/>
                          <w:divBdr>
                            <w:top w:val="none" w:sz="0" w:space="0" w:color="auto"/>
                            <w:left w:val="none" w:sz="0" w:space="0" w:color="auto"/>
                            <w:bottom w:val="none" w:sz="0" w:space="0" w:color="auto"/>
                            <w:right w:val="none" w:sz="0" w:space="0" w:color="auto"/>
                          </w:divBdr>
                        </w:div>
                        <w:div w:id="1022322387">
                          <w:marLeft w:val="640"/>
                          <w:marRight w:val="0"/>
                          <w:marTop w:val="0"/>
                          <w:marBottom w:val="0"/>
                          <w:divBdr>
                            <w:top w:val="none" w:sz="0" w:space="0" w:color="auto"/>
                            <w:left w:val="none" w:sz="0" w:space="0" w:color="auto"/>
                            <w:bottom w:val="none" w:sz="0" w:space="0" w:color="auto"/>
                            <w:right w:val="none" w:sz="0" w:space="0" w:color="auto"/>
                          </w:divBdr>
                        </w:div>
                        <w:div w:id="1059324579">
                          <w:marLeft w:val="640"/>
                          <w:marRight w:val="0"/>
                          <w:marTop w:val="0"/>
                          <w:marBottom w:val="0"/>
                          <w:divBdr>
                            <w:top w:val="none" w:sz="0" w:space="0" w:color="auto"/>
                            <w:left w:val="none" w:sz="0" w:space="0" w:color="auto"/>
                            <w:bottom w:val="none" w:sz="0" w:space="0" w:color="auto"/>
                            <w:right w:val="none" w:sz="0" w:space="0" w:color="auto"/>
                          </w:divBdr>
                        </w:div>
                        <w:div w:id="1116557289">
                          <w:marLeft w:val="640"/>
                          <w:marRight w:val="0"/>
                          <w:marTop w:val="0"/>
                          <w:marBottom w:val="0"/>
                          <w:divBdr>
                            <w:top w:val="none" w:sz="0" w:space="0" w:color="auto"/>
                            <w:left w:val="none" w:sz="0" w:space="0" w:color="auto"/>
                            <w:bottom w:val="none" w:sz="0" w:space="0" w:color="auto"/>
                            <w:right w:val="none" w:sz="0" w:space="0" w:color="auto"/>
                          </w:divBdr>
                        </w:div>
                        <w:div w:id="1125274337">
                          <w:marLeft w:val="640"/>
                          <w:marRight w:val="0"/>
                          <w:marTop w:val="0"/>
                          <w:marBottom w:val="0"/>
                          <w:divBdr>
                            <w:top w:val="none" w:sz="0" w:space="0" w:color="auto"/>
                            <w:left w:val="none" w:sz="0" w:space="0" w:color="auto"/>
                            <w:bottom w:val="none" w:sz="0" w:space="0" w:color="auto"/>
                            <w:right w:val="none" w:sz="0" w:space="0" w:color="auto"/>
                          </w:divBdr>
                        </w:div>
                        <w:div w:id="1173377733">
                          <w:marLeft w:val="640"/>
                          <w:marRight w:val="0"/>
                          <w:marTop w:val="0"/>
                          <w:marBottom w:val="0"/>
                          <w:divBdr>
                            <w:top w:val="none" w:sz="0" w:space="0" w:color="auto"/>
                            <w:left w:val="none" w:sz="0" w:space="0" w:color="auto"/>
                            <w:bottom w:val="none" w:sz="0" w:space="0" w:color="auto"/>
                            <w:right w:val="none" w:sz="0" w:space="0" w:color="auto"/>
                          </w:divBdr>
                        </w:div>
                        <w:div w:id="1207373089">
                          <w:marLeft w:val="640"/>
                          <w:marRight w:val="0"/>
                          <w:marTop w:val="0"/>
                          <w:marBottom w:val="0"/>
                          <w:divBdr>
                            <w:top w:val="none" w:sz="0" w:space="0" w:color="auto"/>
                            <w:left w:val="none" w:sz="0" w:space="0" w:color="auto"/>
                            <w:bottom w:val="none" w:sz="0" w:space="0" w:color="auto"/>
                            <w:right w:val="none" w:sz="0" w:space="0" w:color="auto"/>
                          </w:divBdr>
                        </w:div>
                        <w:div w:id="1265570932">
                          <w:marLeft w:val="640"/>
                          <w:marRight w:val="0"/>
                          <w:marTop w:val="0"/>
                          <w:marBottom w:val="0"/>
                          <w:divBdr>
                            <w:top w:val="none" w:sz="0" w:space="0" w:color="auto"/>
                            <w:left w:val="none" w:sz="0" w:space="0" w:color="auto"/>
                            <w:bottom w:val="none" w:sz="0" w:space="0" w:color="auto"/>
                            <w:right w:val="none" w:sz="0" w:space="0" w:color="auto"/>
                          </w:divBdr>
                        </w:div>
                        <w:div w:id="1306424319">
                          <w:marLeft w:val="640"/>
                          <w:marRight w:val="0"/>
                          <w:marTop w:val="0"/>
                          <w:marBottom w:val="0"/>
                          <w:divBdr>
                            <w:top w:val="none" w:sz="0" w:space="0" w:color="auto"/>
                            <w:left w:val="none" w:sz="0" w:space="0" w:color="auto"/>
                            <w:bottom w:val="none" w:sz="0" w:space="0" w:color="auto"/>
                            <w:right w:val="none" w:sz="0" w:space="0" w:color="auto"/>
                          </w:divBdr>
                        </w:div>
                        <w:div w:id="1321272976">
                          <w:marLeft w:val="640"/>
                          <w:marRight w:val="0"/>
                          <w:marTop w:val="0"/>
                          <w:marBottom w:val="0"/>
                          <w:divBdr>
                            <w:top w:val="none" w:sz="0" w:space="0" w:color="auto"/>
                            <w:left w:val="none" w:sz="0" w:space="0" w:color="auto"/>
                            <w:bottom w:val="none" w:sz="0" w:space="0" w:color="auto"/>
                            <w:right w:val="none" w:sz="0" w:space="0" w:color="auto"/>
                          </w:divBdr>
                        </w:div>
                        <w:div w:id="1396078301">
                          <w:marLeft w:val="640"/>
                          <w:marRight w:val="0"/>
                          <w:marTop w:val="0"/>
                          <w:marBottom w:val="0"/>
                          <w:divBdr>
                            <w:top w:val="none" w:sz="0" w:space="0" w:color="auto"/>
                            <w:left w:val="none" w:sz="0" w:space="0" w:color="auto"/>
                            <w:bottom w:val="none" w:sz="0" w:space="0" w:color="auto"/>
                            <w:right w:val="none" w:sz="0" w:space="0" w:color="auto"/>
                          </w:divBdr>
                        </w:div>
                        <w:div w:id="1447509150">
                          <w:marLeft w:val="640"/>
                          <w:marRight w:val="0"/>
                          <w:marTop w:val="0"/>
                          <w:marBottom w:val="0"/>
                          <w:divBdr>
                            <w:top w:val="none" w:sz="0" w:space="0" w:color="auto"/>
                            <w:left w:val="none" w:sz="0" w:space="0" w:color="auto"/>
                            <w:bottom w:val="none" w:sz="0" w:space="0" w:color="auto"/>
                            <w:right w:val="none" w:sz="0" w:space="0" w:color="auto"/>
                          </w:divBdr>
                        </w:div>
                        <w:div w:id="1533761457">
                          <w:marLeft w:val="640"/>
                          <w:marRight w:val="0"/>
                          <w:marTop w:val="0"/>
                          <w:marBottom w:val="0"/>
                          <w:divBdr>
                            <w:top w:val="none" w:sz="0" w:space="0" w:color="auto"/>
                            <w:left w:val="none" w:sz="0" w:space="0" w:color="auto"/>
                            <w:bottom w:val="none" w:sz="0" w:space="0" w:color="auto"/>
                            <w:right w:val="none" w:sz="0" w:space="0" w:color="auto"/>
                          </w:divBdr>
                        </w:div>
                        <w:div w:id="1558013315">
                          <w:marLeft w:val="640"/>
                          <w:marRight w:val="0"/>
                          <w:marTop w:val="0"/>
                          <w:marBottom w:val="0"/>
                          <w:divBdr>
                            <w:top w:val="none" w:sz="0" w:space="0" w:color="auto"/>
                            <w:left w:val="none" w:sz="0" w:space="0" w:color="auto"/>
                            <w:bottom w:val="none" w:sz="0" w:space="0" w:color="auto"/>
                            <w:right w:val="none" w:sz="0" w:space="0" w:color="auto"/>
                          </w:divBdr>
                        </w:div>
                        <w:div w:id="1662584577">
                          <w:marLeft w:val="640"/>
                          <w:marRight w:val="0"/>
                          <w:marTop w:val="0"/>
                          <w:marBottom w:val="0"/>
                          <w:divBdr>
                            <w:top w:val="none" w:sz="0" w:space="0" w:color="auto"/>
                            <w:left w:val="none" w:sz="0" w:space="0" w:color="auto"/>
                            <w:bottom w:val="none" w:sz="0" w:space="0" w:color="auto"/>
                            <w:right w:val="none" w:sz="0" w:space="0" w:color="auto"/>
                          </w:divBdr>
                        </w:div>
                        <w:div w:id="1693648811">
                          <w:marLeft w:val="640"/>
                          <w:marRight w:val="0"/>
                          <w:marTop w:val="0"/>
                          <w:marBottom w:val="0"/>
                          <w:divBdr>
                            <w:top w:val="none" w:sz="0" w:space="0" w:color="auto"/>
                            <w:left w:val="none" w:sz="0" w:space="0" w:color="auto"/>
                            <w:bottom w:val="none" w:sz="0" w:space="0" w:color="auto"/>
                            <w:right w:val="none" w:sz="0" w:space="0" w:color="auto"/>
                          </w:divBdr>
                        </w:div>
                        <w:div w:id="1751661139">
                          <w:marLeft w:val="640"/>
                          <w:marRight w:val="0"/>
                          <w:marTop w:val="0"/>
                          <w:marBottom w:val="0"/>
                          <w:divBdr>
                            <w:top w:val="none" w:sz="0" w:space="0" w:color="auto"/>
                            <w:left w:val="none" w:sz="0" w:space="0" w:color="auto"/>
                            <w:bottom w:val="none" w:sz="0" w:space="0" w:color="auto"/>
                            <w:right w:val="none" w:sz="0" w:space="0" w:color="auto"/>
                          </w:divBdr>
                        </w:div>
                        <w:div w:id="1773934289">
                          <w:marLeft w:val="640"/>
                          <w:marRight w:val="0"/>
                          <w:marTop w:val="0"/>
                          <w:marBottom w:val="0"/>
                          <w:divBdr>
                            <w:top w:val="none" w:sz="0" w:space="0" w:color="auto"/>
                            <w:left w:val="none" w:sz="0" w:space="0" w:color="auto"/>
                            <w:bottom w:val="none" w:sz="0" w:space="0" w:color="auto"/>
                            <w:right w:val="none" w:sz="0" w:space="0" w:color="auto"/>
                          </w:divBdr>
                        </w:div>
                        <w:div w:id="1798522305">
                          <w:marLeft w:val="640"/>
                          <w:marRight w:val="0"/>
                          <w:marTop w:val="0"/>
                          <w:marBottom w:val="0"/>
                          <w:divBdr>
                            <w:top w:val="none" w:sz="0" w:space="0" w:color="auto"/>
                            <w:left w:val="none" w:sz="0" w:space="0" w:color="auto"/>
                            <w:bottom w:val="none" w:sz="0" w:space="0" w:color="auto"/>
                            <w:right w:val="none" w:sz="0" w:space="0" w:color="auto"/>
                          </w:divBdr>
                        </w:div>
                        <w:div w:id="1849248036">
                          <w:marLeft w:val="640"/>
                          <w:marRight w:val="0"/>
                          <w:marTop w:val="0"/>
                          <w:marBottom w:val="0"/>
                          <w:divBdr>
                            <w:top w:val="none" w:sz="0" w:space="0" w:color="auto"/>
                            <w:left w:val="none" w:sz="0" w:space="0" w:color="auto"/>
                            <w:bottom w:val="none" w:sz="0" w:space="0" w:color="auto"/>
                            <w:right w:val="none" w:sz="0" w:space="0" w:color="auto"/>
                          </w:divBdr>
                        </w:div>
                        <w:div w:id="1867209684">
                          <w:marLeft w:val="640"/>
                          <w:marRight w:val="0"/>
                          <w:marTop w:val="0"/>
                          <w:marBottom w:val="0"/>
                          <w:divBdr>
                            <w:top w:val="none" w:sz="0" w:space="0" w:color="auto"/>
                            <w:left w:val="none" w:sz="0" w:space="0" w:color="auto"/>
                            <w:bottom w:val="none" w:sz="0" w:space="0" w:color="auto"/>
                            <w:right w:val="none" w:sz="0" w:space="0" w:color="auto"/>
                          </w:divBdr>
                        </w:div>
                        <w:div w:id="1966736619">
                          <w:marLeft w:val="640"/>
                          <w:marRight w:val="0"/>
                          <w:marTop w:val="0"/>
                          <w:marBottom w:val="0"/>
                          <w:divBdr>
                            <w:top w:val="none" w:sz="0" w:space="0" w:color="auto"/>
                            <w:left w:val="none" w:sz="0" w:space="0" w:color="auto"/>
                            <w:bottom w:val="none" w:sz="0" w:space="0" w:color="auto"/>
                            <w:right w:val="none" w:sz="0" w:space="0" w:color="auto"/>
                          </w:divBdr>
                        </w:div>
                        <w:div w:id="2039699172">
                          <w:marLeft w:val="640"/>
                          <w:marRight w:val="0"/>
                          <w:marTop w:val="0"/>
                          <w:marBottom w:val="0"/>
                          <w:divBdr>
                            <w:top w:val="none" w:sz="0" w:space="0" w:color="auto"/>
                            <w:left w:val="none" w:sz="0" w:space="0" w:color="auto"/>
                            <w:bottom w:val="none" w:sz="0" w:space="0" w:color="auto"/>
                            <w:right w:val="none" w:sz="0" w:space="0" w:color="auto"/>
                          </w:divBdr>
                        </w:div>
                        <w:div w:id="2086486019">
                          <w:marLeft w:val="640"/>
                          <w:marRight w:val="0"/>
                          <w:marTop w:val="0"/>
                          <w:marBottom w:val="0"/>
                          <w:divBdr>
                            <w:top w:val="none" w:sz="0" w:space="0" w:color="auto"/>
                            <w:left w:val="none" w:sz="0" w:space="0" w:color="auto"/>
                            <w:bottom w:val="none" w:sz="0" w:space="0" w:color="auto"/>
                            <w:right w:val="none" w:sz="0" w:space="0" w:color="auto"/>
                          </w:divBdr>
                        </w:div>
                      </w:divsChild>
                    </w:div>
                    <w:div w:id="903491132">
                      <w:marLeft w:val="0"/>
                      <w:marRight w:val="0"/>
                      <w:marTop w:val="0"/>
                      <w:marBottom w:val="0"/>
                      <w:divBdr>
                        <w:top w:val="none" w:sz="0" w:space="0" w:color="auto"/>
                        <w:left w:val="none" w:sz="0" w:space="0" w:color="auto"/>
                        <w:bottom w:val="none" w:sz="0" w:space="0" w:color="auto"/>
                        <w:right w:val="none" w:sz="0" w:space="0" w:color="auto"/>
                      </w:divBdr>
                      <w:divsChild>
                        <w:div w:id="102043392">
                          <w:marLeft w:val="640"/>
                          <w:marRight w:val="0"/>
                          <w:marTop w:val="0"/>
                          <w:marBottom w:val="0"/>
                          <w:divBdr>
                            <w:top w:val="none" w:sz="0" w:space="0" w:color="auto"/>
                            <w:left w:val="none" w:sz="0" w:space="0" w:color="auto"/>
                            <w:bottom w:val="none" w:sz="0" w:space="0" w:color="auto"/>
                            <w:right w:val="none" w:sz="0" w:space="0" w:color="auto"/>
                          </w:divBdr>
                        </w:div>
                        <w:div w:id="121193884">
                          <w:marLeft w:val="640"/>
                          <w:marRight w:val="0"/>
                          <w:marTop w:val="0"/>
                          <w:marBottom w:val="0"/>
                          <w:divBdr>
                            <w:top w:val="none" w:sz="0" w:space="0" w:color="auto"/>
                            <w:left w:val="none" w:sz="0" w:space="0" w:color="auto"/>
                            <w:bottom w:val="none" w:sz="0" w:space="0" w:color="auto"/>
                            <w:right w:val="none" w:sz="0" w:space="0" w:color="auto"/>
                          </w:divBdr>
                        </w:div>
                        <w:div w:id="139352306">
                          <w:marLeft w:val="640"/>
                          <w:marRight w:val="0"/>
                          <w:marTop w:val="0"/>
                          <w:marBottom w:val="0"/>
                          <w:divBdr>
                            <w:top w:val="none" w:sz="0" w:space="0" w:color="auto"/>
                            <w:left w:val="none" w:sz="0" w:space="0" w:color="auto"/>
                            <w:bottom w:val="none" w:sz="0" w:space="0" w:color="auto"/>
                            <w:right w:val="none" w:sz="0" w:space="0" w:color="auto"/>
                          </w:divBdr>
                        </w:div>
                        <w:div w:id="160315056">
                          <w:marLeft w:val="640"/>
                          <w:marRight w:val="0"/>
                          <w:marTop w:val="0"/>
                          <w:marBottom w:val="0"/>
                          <w:divBdr>
                            <w:top w:val="none" w:sz="0" w:space="0" w:color="auto"/>
                            <w:left w:val="none" w:sz="0" w:space="0" w:color="auto"/>
                            <w:bottom w:val="none" w:sz="0" w:space="0" w:color="auto"/>
                            <w:right w:val="none" w:sz="0" w:space="0" w:color="auto"/>
                          </w:divBdr>
                        </w:div>
                        <w:div w:id="162478937">
                          <w:marLeft w:val="640"/>
                          <w:marRight w:val="0"/>
                          <w:marTop w:val="0"/>
                          <w:marBottom w:val="0"/>
                          <w:divBdr>
                            <w:top w:val="none" w:sz="0" w:space="0" w:color="auto"/>
                            <w:left w:val="none" w:sz="0" w:space="0" w:color="auto"/>
                            <w:bottom w:val="none" w:sz="0" w:space="0" w:color="auto"/>
                            <w:right w:val="none" w:sz="0" w:space="0" w:color="auto"/>
                          </w:divBdr>
                        </w:div>
                        <w:div w:id="183598048">
                          <w:marLeft w:val="640"/>
                          <w:marRight w:val="0"/>
                          <w:marTop w:val="0"/>
                          <w:marBottom w:val="0"/>
                          <w:divBdr>
                            <w:top w:val="none" w:sz="0" w:space="0" w:color="auto"/>
                            <w:left w:val="none" w:sz="0" w:space="0" w:color="auto"/>
                            <w:bottom w:val="none" w:sz="0" w:space="0" w:color="auto"/>
                            <w:right w:val="none" w:sz="0" w:space="0" w:color="auto"/>
                          </w:divBdr>
                        </w:div>
                        <w:div w:id="201213972">
                          <w:marLeft w:val="640"/>
                          <w:marRight w:val="0"/>
                          <w:marTop w:val="0"/>
                          <w:marBottom w:val="0"/>
                          <w:divBdr>
                            <w:top w:val="none" w:sz="0" w:space="0" w:color="auto"/>
                            <w:left w:val="none" w:sz="0" w:space="0" w:color="auto"/>
                            <w:bottom w:val="none" w:sz="0" w:space="0" w:color="auto"/>
                            <w:right w:val="none" w:sz="0" w:space="0" w:color="auto"/>
                          </w:divBdr>
                        </w:div>
                        <w:div w:id="215822611">
                          <w:marLeft w:val="640"/>
                          <w:marRight w:val="0"/>
                          <w:marTop w:val="0"/>
                          <w:marBottom w:val="0"/>
                          <w:divBdr>
                            <w:top w:val="none" w:sz="0" w:space="0" w:color="auto"/>
                            <w:left w:val="none" w:sz="0" w:space="0" w:color="auto"/>
                            <w:bottom w:val="none" w:sz="0" w:space="0" w:color="auto"/>
                            <w:right w:val="none" w:sz="0" w:space="0" w:color="auto"/>
                          </w:divBdr>
                        </w:div>
                        <w:div w:id="217936395">
                          <w:marLeft w:val="640"/>
                          <w:marRight w:val="0"/>
                          <w:marTop w:val="0"/>
                          <w:marBottom w:val="0"/>
                          <w:divBdr>
                            <w:top w:val="none" w:sz="0" w:space="0" w:color="auto"/>
                            <w:left w:val="none" w:sz="0" w:space="0" w:color="auto"/>
                            <w:bottom w:val="none" w:sz="0" w:space="0" w:color="auto"/>
                            <w:right w:val="none" w:sz="0" w:space="0" w:color="auto"/>
                          </w:divBdr>
                        </w:div>
                        <w:div w:id="244649423">
                          <w:marLeft w:val="640"/>
                          <w:marRight w:val="0"/>
                          <w:marTop w:val="0"/>
                          <w:marBottom w:val="0"/>
                          <w:divBdr>
                            <w:top w:val="none" w:sz="0" w:space="0" w:color="auto"/>
                            <w:left w:val="none" w:sz="0" w:space="0" w:color="auto"/>
                            <w:bottom w:val="none" w:sz="0" w:space="0" w:color="auto"/>
                            <w:right w:val="none" w:sz="0" w:space="0" w:color="auto"/>
                          </w:divBdr>
                        </w:div>
                        <w:div w:id="253780844">
                          <w:marLeft w:val="640"/>
                          <w:marRight w:val="0"/>
                          <w:marTop w:val="0"/>
                          <w:marBottom w:val="0"/>
                          <w:divBdr>
                            <w:top w:val="none" w:sz="0" w:space="0" w:color="auto"/>
                            <w:left w:val="none" w:sz="0" w:space="0" w:color="auto"/>
                            <w:bottom w:val="none" w:sz="0" w:space="0" w:color="auto"/>
                            <w:right w:val="none" w:sz="0" w:space="0" w:color="auto"/>
                          </w:divBdr>
                        </w:div>
                        <w:div w:id="262425258">
                          <w:marLeft w:val="640"/>
                          <w:marRight w:val="0"/>
                          <w:marTop w:val="0"/>
                          <w:marBottom w:val="0"/>
                          <w:divBdr>
                            <w:top w:val="none" w:sz="0" w:space="0" w:color="auto"/>
                            <w:left w:val="none" w:sz="0" w:space="0" w:color="auto"/>
                            <w:bottom w:val="none" w:sz="0" w:space="0" w:color="auto"/>
                            <w:right w:val="none" w:sz="0" w:space="0" w:color="auto"/>
                          </w:divBdr>
                        </w:div>
                        <w:div w:id="283659858">
                          <w:marLeft w:val="640"/>
                          <w:marRight w:val="0"/>
                          <w:marTop w:val="0"/>
                          <w:marBottom w:val="0"/>
                          <w:divBdr>
                            <w:top w:val="none" w:sz="0" w:space="0" w:color="auto"/>
                            <w:left w:val="none" w:sz="0" w:space="0" w:color="auto"/>
                            <w:bottom w:val="none" w:sz="0" w:space="0" w:color="auto"/>
                            <w:right w:val="none" w:sz="0" w:space="0" w:color="auto"/>
                          </w:divBdr>
                        </w:div>
                        <w:div w:id="333143847">
                          <w:marLeft w:val="640"/>
                          <w:marRight w:val="0"/>
                          <w:marTop w:val="0"/>
                          <w:marBottom w:val="0"/>
                          <w:divBdr>
                            <w:top w:val="none" w:sz="0" w:space="0" w:color="auto"/>
                            <w:left w:val="none" w:sz="0" w:space="0" w:color="auto"/>
                            <w:bottom w:val="none" w:sz="0" w:space="0" w:color="auto"/>
                            <w:right w:val="none" w:sz="0" w:space="0" w:color="auto"/>
                          </w:divBdr>
                        </w:div>
                        <w:div w:id="359475286">
                          <w:marLeft w:val="640"/>
                          <w:marRight w:val="0"/>
                          <w:marTop w:val="0"/>
                          <w:marBottom w:val="0"/>
                          <w:divBdr>
                            <w:top w:val="none" w:sz="0" w:space="0" w:color="auto"/>
                            <w:left w:val="none" w:sz="0" w:space="0" w:color="auto"/>
                            <w:bottom w:val="none" w:sz="0" w:space="0" w:color="auto"/>
                            <w:right w:val="none" w:sz="0" w:space="0" w:color="auto"/>
                          </w:divBdr>
                        </w:div>
                        <w:div w:id="375398089">
                          <w:marLeft w:val="640"/>
                          <w:marRight w:val="0"/>
                          <w:marTop w:val="0"/>
                          <w:marBottom w:val="0"/>
                          <w:divBdr>
                            <w:top w:val="none" w:sz="0" w:space="0" w:color="auto"/>
                            <w:left w:val="none" w:sz="0" w:space="0" w:color="auto"/>
                            <w:bottom w:val="none" w:sz="0" w:space="0" w:color="auto"/>
                            <w:right w:val="none" w:sz="0" w:space="0" w:color="auto"/>
                          </w:divBdr>
                        </w:div>
                        <w:div w:id="460152747">
                          <w:marLeft w:val="640"/>
                          <w:marRight w:val="0"/>
                          <w:marTop w:val="0"/>
                          <w:marBottom w:val="0"/>
                          <w:divBdr>
                            <w:top w:val="none" w:sz="0" w:space="0" w:color="auto"/>
                            <w:left w:val="none" w:sz="0" w:space="0" w:color="auto"/>
                            <w:bottom w:val="none" w:sz="0" w:space="0" w:color="auto"/>
                            <w:right w:val="none" w:sz="0" w:space="0" w:color="auto"/>
                          </w:divBdr>
                        </w:div>
                        <w:div w:id="463693047">
                          <w:marLeft w:val="640"/>
                          <w:marRight w:val="0"/>
                          <w:marTop w:val="0"/>
                          <w:marBottom w:val="0"/>
                          <w:divBdr>
                            <w:top w:val="none" w:sz="0" w:space="0" w:color="auto"/>
                            <w:left w:val="none" w:sz="0" w:space="0" w:color="auto"/>
                            <w:bottom w:val="none" w:sz="0" w:space="0" w:color="auto"/>
                            <w:right w:val="none" w:sz="0" w:space="0" w:color="auto"/>
                          </w:divBdr>
                        </w:div>
                        <w:div w:id="510224913">
                          <w:marLeft w:val="640"/>
                          <w:marRight w:val="0"/>
                          <w:marTop w:val="0"/>
                          <w:marBottom w:val="0"/>
                          <w:divBdr>
                            <w:top w:val="none" w:sz="0" w:space="0" w:color="auto"/>
                            <w:left w:val="none" w:sz="0" w:space="0" w:color="auto"/>
                            <w:bottom w:val="none" w:sz="0" w:space="0" w:color="auto"/>
                            <w:right w:val="none" w:sz="0" w:space="0" w:color="auto"/>
                          </w:divBdr>
                        </w:div>
                        <w:div w:id="613364393">
                          <w:marLeft w:val="640"/>
                          <w:marRight w:val="0"/>
                          <w:marTop w:val="0"/>
                          <w:marBottom w:val="0"/>
                          <w:divBdr>
                            <w:top w:val="none" w:sz="0" w:space="0" w:color="auto"/>
                            <w:left w:val="none" w:sz="0" w:space="0" w:color="auto"/>
                            <w:bottom w:val="none" w:sz="0" w:space="0" w:color="auto"/>
                            <w:right w:val="none" w:sz="0" w:space="0" w:color="auto"/>
                          </w:divBdr>
                        </w:div>
                        <w:div w:id="639918524">
                          <w:marLeft w:val="640"/>
                          <w:marRight w:val="0"/>
                          <w:marTop w:val="0"/>
                          <w:marBottom w:val="0"/>
                          <w:divBdr>
                            <w:top w:val="none" w:sz="0" w:space="0" w:color="auto"/>
                            <w:left w:val="none" w:sz="0" w:space="0" w:color="auto"/>
                            <w:bottom w:val="none" w:sz="0" w:space="0" w:color="auto"/>
                            <w:right w:val="none" w:sz="0" w:space="0" w:color="auto"/>
                          </w:divBdr>
                        </w:div>
                        <w:div w:id="666329376">
                          <w:marLeft w:val="640"/>
                          <w:marRight w:val="0"/>
                          <w:marTop w:val="0"/>
                          <w:marBottom w:val="0"/>
                          <w:divBdr>
                            <w:top w:val="none" w:sz="0" w:space="0" w:color="auto"/>
                            <w:left w:val="none" w:sz="0" w:space="0" w:color="auto"/>
                            <w:bottom w:val="none" w:sz="0" w:space="0" w:color="auto"/>
                            <w:right w:val="none" w:sz="0" w:space="0" w:color="auto"/>
                          </w:divBdr>
                        </w:div>
                        <w:div w:id="674042351">
                          <w:marLeft w:val="640"/>
                          <w:marRight w:val="0"/>
                          <w:marTop w:val="0"/>
                          <w:marBottom w:val="0"/>
                          <w:divBdr>
                            <w:top w:val="none" w:sz="0" w:space="0" w:color="auto"/>
                            <w:left w:val="none" w:sz="0" w:space="0" w:color="auto"/>
                            <w:bottom w:val="none" w:sz="0" w:space="0" w:color="auto"/>
                            <w:right w:val="none" w:sz="0" w:space="0" w:color="auto"/>
                          </w:divBdr>
                        </w:div>
                        <w:div w:id="700204305">
                          <w:marLeft w:val="640"/>
                          <w:marRight w:val="0"/>
                          <w:marTop w:val="0"/>
                          <w:marBottom w:val="0"/>
                          <w:divBdr>
                            <w:top w:val="none" w:sz="0" w:space="0" w:color="auto"/>
                            <w:left w:val="none" w:sz="0" w:space="0" w:color="auto"/>
                            <w:bottom w:val="none" w:sz="0" w:space="0" w:color="auto"/>
                            <w:right w:val="none" w:sz="0" w:space="0" w:color="auto"/>
                          </w:divBdr>
                        </w:div>
                        <w:div w:id="765075192">
                          <w:marLeft w:val="640"/>
                          <w:marRight w:val="0"/>
                          <w:marTop w:val="0"/>
                          <w:marBottom w:val="0"/>
                          <w:divBdr>
                            <w:top w:val="none" w:sz="0" w:space="0" w:color="auto"/>
                            <w:left w:val="none" w:sz="0" w:space="0" w:color="auto"/>
                            <w:bottom w:val="none" w:sz="0" w:space="0" w:color="auto"/>
                            <w:right w:val="none" w:sz="0" w:space="0" w:color="auto"/>
                          </w:divBdr>
                        </w:div>
                        <w:div w:id="821124118">
                          <w:marLeft w:val="640"/>
                          <w:marRight w:val="0"/>
                          <w:marTop w:val="0"/>
                          <w:marBottom w:val="0"/>
                          <w:divBdr>
                            <w:top w:val="none" w:sz="0" w:space="0" w:color="auto"/>
                            <w:left w:val="none" w:sz="0" w:space="0" w:color="auto"/>
                            <w:bottom w:val="none" w:sz="0" w:space="0" w:color="auto"/>
                            <w:right w:val="none" w:sz="0" w:space="0" w:color="auto"/>
                          </w:divBdr>
                        </w:div>
                        <w:div w:id="886450453">
                          <w:marLeft w:val="640"/>
                          <w:marRight w:val="0"/>
                          <w:marTop w:val="0"/>
                          <w:marBottom w:val="0"/>
                          <w:divBdr>
                            <w:top w:val="none" w:sz="0" w:space="0" w:color="auto"/>
                            <w:left w:val="none" w:sz="0" w:space="0" w:color="auto"/>
                            <w:bottom w:val="none" w:sz="0" w:space="0" w:color="auto"/>
                            <w:right w:val="none" w:sz="0" w:space="0" w:color="auto"/>
                          </w:divBdr>
                        </w:div>
                        <w:div w:id="895169173">
                          <w:marLeft w:val="640"/>
                          <w:marRight w:val="0"/>
                          <w:marTop w:val="0"/>
                          <w:marBottom w:val="0"/>
                          <w:divBdr>
                            <w:top w:val="none" w:sz="0" w:space="0" w:color="auto"/>
                            <w:left w:val="none" w:sz="0" w:space="0" w:color="auto"/>
                            <w:bottom w:val="none" w:sz="0" w:space="0" w:color="auto"/>
                            <w:right w:val="none" w:sz="0" w:space="0" w:color="auto"/>
                          </w:divBdr>
                        </w:div>
                        <w:div w:id="901525395">
                          <w:marLeft w:val="640"/>
                          <w:marRight w:val="0"/>
                          <w:marTop w:val="0"/>
                          <w:marBottom w:val="0"/>
                          <w:divBdr>
                            <w:top w:val="none" w:sz="0" w:space="0" w:color="auto"/>
                            <w:left w:val="none" w:sz="0" w:space="0" w:color="auto"/>
                            <w:bottom w:val="none" w:sz="0" w:space="0" w:color="auto"/>
                            <w:right w:val="none" w:sz="0" w:space="0" w:color="auto"/>
                          </w:divBdr>
                        </w:div>
                        <w:div w:id="954824018">
                          <w:marLeft w:val="640"/>
                          <w:marRight w:val="0"/>
                          <w:marTop w:val="0"/>
                          <w:marBottom w:val="0"/>
                          <w:divBdr>
                            <w:top w:val="none" w:sz="0" w:space="0" w:color="auto"/>
                            <w:left w:val="none" w:sz="0" w:space="0" w:color="auto"/>
                            <w:bottom w:val="none" w:sz="0" w:space="0" w:color="auto"/>
                            <w:right w:val="none" w:sz="0" w:space="0" w:color="auto"/>
                          </w:divBdr>
                        </w:div>
                        <w:div w:id="955059849">
                          <w:marLeft w:val="640"/>
                          <w:marRight w:val="0"/>
                          <w:marTop w:val="0"/>
                          <w:marBottom w:val="0"/>
                          <w:divBdr>
                            <w:top w:val="none" w:sz="0" w:space="0" w:color="auto"/>
                            <w:left w:val="none" w:sz="0" w:space="0" w:color="auto"/>
                            <w:bottom w:val="none" w:sz="0" w:space="0" w:color="auto"/>
                            <w:right w:val="none" w:sz="0" w:space="0" w:color="auto"/>
                          </w:divBdr>
                        </w:div>
                        <w:div w:id="1195967617">
                          <w:marLeft w:val="640"/>
                          <w:marRight w:val="0"/>
                          <w:marTop w:val="0"/>
                          <w:marBottom w:val="0"/>
                          <w:divBdr>
                            <w:top w:val="none" w:sz="0" w:space="0" w:color="auto"/>
                            <w:left w:val="none" w:sz="0" w:space="0" w:color="auto"/>
                            <w:bottom w:val="none" w:sz="0" w:space="0" w:color="auto"/>
                            <w:right w:val="none" w:sz="0" w:space="0" w:color="auto"/>
                          </w:divBdr>
                        </w:div>
                        <w:div w:id="1364331124">
                          <w:marLeft w:val="640"/>
                          <w:marRight w:val="0"/>
                          <w:marTop w:val="0"/>
                          <w:marBottom w:val="0"/>
                          <w:divBdr>
                            <w:top w:val="none" w:sz="0" w:space="0" w:color="auto"/>
                            <w:left w:val="none" w:sz="0" w:space="0" w:color="auto"/>
                            <w:bottom w:val="none" w:sz="0" w:space="0" w:color="auto"/>
                            <w:right w:val="none" w:sz="0" w:space="0" w:color="auto"/>
                          </w:divBdr>
                        </w:div>
                        <w:div w:id="1369791762">
                          <w:marLeft w:val="640"/>
                          <w:marRight w:val="0"/>
                          <w:marTop w:val="0"/>
                          <w:marBottom w:val="0"/>
                          <w:divBdr>
                            <w:top w:val="none" w:sz="0" w:space="0" w:color="auto"/>
                            <w:left w:val="none" w:sz="0" w:space="0" w:color="auto"/>
                            <w:bottom w:val="none" w:sz="0" w:space="0" w:color="auto"/>
                            <w:right w:val="none" w:sz="0" w:space="0" w:color="auto"/>
                          </w:divBdr>
                        </w:div>
                        <w:div w:id="1387727343">
                          <w:marLeft w:val="640"/>
                          <w:marRight w:val="0"/>
                          <w:marTop w:val="0"/>
                          <w:marBottom w:val="0"/>
                          <w:divBdr>
                            <w:top w:val="none" w:sz="0" w:space="0" w:color="auto"/>
                            <w:left w:val="none" w:sz="0" w:space="0" w:color="auto"/>
                            <w:bottom w:val="none" w:sz="0" w:space="0" w:color="auto"/>
                            <w:right w:val="none" w:sz="0" w:space="0" w:color="auto"/>
                          </w:divBdr>
                        </w:div>
                        <w:div w:id="1420103270">
                          <w:marLeft w:val="640"/>
                          <w:marRight w:val="0"/>
                          <w:marTop w:val="0"/>
                          <w:marBottom w:val="0"/>
                          <w:divBdr>
                            <w:top w:val="none" w:sz="0" w:space="0" w:color="auto"/>
                            <w:left w:val="none" w:sz="0" w:space="0" w:color="auto"/>
                            <w:bottom w:val="none" w:sz="0" w:space="0" w:color="auto"/>
                            <w:right w:val="none" w:sz="0" w:space="0" w:color="auto"/>
                          </w:divBdr>
                        </w:div>
                        <w:div w:id="1537037788">
                          <w:marLeft w:val="640"/>
                          <w:marRight w:val="0"/>
                          <w:marTop w:val="0"/>
                          <w:marBottom w:val="0"/>
                          <w:divBdr>
                            <w:top w:val="none" w:sz="0" w:space="0" w:color="auto"/>
                            <w:left w:val="none" w:sz="0" w:space="0" w:color="auto"/>
                            <w:bottom w:val="none" w:sz="0" w:space="0" w:color="auto"/>
                            <w:right w:val="none" w:sz="0" w:space="0" w:color="auto"/>
                          </w:divBdr>
                        </w:div>
                        <w:div w:id="1622541376">
                          <w:marLeft w:val="640"/>
                          <w:marRight w:val="0"/>
                          <w:marTop w:val="0"/>
                          <w:marBottom w:val="0"/>
                          <w:divBdr>
                            <w:top w:val="none" w:sz="0" w:space="0" w:color="auto"/>
                            <w:left w:val="none" w:sz="0" w:space="0" w:color="auto"/>
                            <w:bottom w:val="none" w:sz="0" w:space="0" w:color="auto"/>
                            <w:right w:val="none" w:sz="0" w:space="0" w:color="auto"/>
                          </w:divBdr>
                        </w:div>
                        <w:div w:id="1652370407">
                          <w:marLeft w:val="640"/>
                          <w:marRight w:val="0"/>
                          <w:marTop w:val="0"/>
                          <w:marBottom w:val="0"/>
                          <w:divBdr>
                            <w:top w:val="none" w:sz="0" w:space="0" w:color="auto"/>
                            <w:left w:val="none" w:sz="0" w:space="0" w:color="auto"/>
                            <w:bottom w:val="none" w:sz="0" w:space="0" w:color="auto"/>
                            <w:right w:val="none" w:sz="0" w:space="0" w:color="auto"/>
                          </w:divBdr>
                        </w:div>
                        <w:div w:id="1723015165">
                          <w:marLeft w:val="640"/>
                          <w:marRight w:val="0"/>
                          <w:marTop w:val="0"/>
                          <w:marBottom w:val="0"/>
                          <w:divBdr>
                            <w:top w:val="none" w:sz="0" w:space="0" w:color="auto"/>
                            <w:left w:val="none" w:sz="0" w:space="0" w:color="auto"/>
                            <w:bottom w:val="none" w:sz="0" w:space="0" w:color="auto"/>
                            <w:right w:val="none" w:sz="0" w:space="0" w:color="auto"/>
                          </w:divBdr>
                        </w:div>
                        <w:div w:id="1892182665">
                          <w:marLeft w:val="640"/>
                          <w:marRight w:val="0"/>
                          <w:marTop w:val="0"/>
                          <w:marBottom w:val="0"/>
                          <w:divBdr>
                            <w:top w:val="none" w:sz="0" w:space="0" w:color="auto"/>
                            <w:left w:val="none" w:sz="0" w:space="0" w:color="auto"/>
                            <w:bottom w:val="none" w:sz="0" w:space="0" w:color="auto"/>
                            <w:right w:val="none" w:sz="0" w:space="0" w:color="auto"/>
                          </w:divBdr>
                        </w:div>
                        <w:div w:id="1924994306">
                          <w:marLeft w:val="640"/>
                          <w:marRight w:val="0"/>
                          <w:marTop w:val="0"/>
                          <w:marBottom w:val="0"/>
                          <w:divBdr>
                            <w:top w:val="none" w:sz="0" w:space="0" w:color="auto"/>
                            <w:left w:val="none" w:sz="0" w:space="0" w:color="auto"/>
                            <w:bottom w:val="none" w:sz="0" w:space="0" w:color="auto"/>
                            <w:right w:val="none" w:sz="0" w:space="0" w:color="auto"/>
                          </w:divBdr>
                        </w:div>
                        <w:div w:id="1941254517">
                          <w:marLeft w:val="640"/>
                          <w:marRight w:val="0"/>
                          <w:marTop w:val="0"/>
                          <w:marBottom w:val="0"/>
                          <w:divBdr>
                            <w:top w:val="none" w:sz="0" w:space="0" w:color="auto"/>
                            <w:left w:val="none" w:sz="0" w:space="0" w:color="auto"/>
                            <w:bottom w:val="none" w:sz="0" w:space="0" w:color="auto"/>
                            <w:right w:val="none" w:sz="0" w:space="0" w:color="auto"/>
                          </w:divBdr>
                        </w:div>
                        <w:div w:id="2022076594">
                          <w:marLeft w:val="640"/>
                          <w:marRight w:val="0"/>
                          <w:marTop w:val="0"/>
                          <w:marBottom w:val="0"/>
                          <w:divBdr>
                            <w:top w:val="none" w:sz="0" w:space="0" w:color="auto"/>
                            <w:left w:val="none" w:sz="0" w:space="0" w:color="auto"/>
                            <w:bottom w:val="none" w:sz="0" w:space="0" w:color="auto"/>
                            <w:right w:val="none" w:sz="0" w:space="0" w:color="auto"/>
                          </w:divBdr>
                        </w:div>
                        <w:div w:id="2057854071">
                          <w:marLeft w:val="640"/>
                          <w:marRight w:val="0"/>
                          <w:marTop w:val="0"/>
                          <w:marBottom w:val="0"/>
                          <w:divBdr>
                            <w:top w:val="none" w:sz="0" w:space="0" w:color="auto"/>
                            <w:left w:val="none" w:sz="0" w:space="0" w:color="auto"/>
                            <w:bottom w:val="none" w:sz="0" w:space="0" w:color="auto"/>
                            <w:right w:val="none" w:sz="0" w:space="0" w:color="auto"/>
                          </w:divBdr>
                        </w:div>
                        <w:div w:id="2068382352">
                          <w:marLeft w:val="640"/>
                          <w:marRight w:val="0"/>
                          <w:marTop w:val="0"/>
                          <w:marBottom w:val="0"/>
                          <w:divBdr>
                            <w:top w:val="none" w:sz="0" w:space="0" w:color="auto"/>
                            <w:left w:val="none" w:sz="0" w:space="0" w:color="auto"/>
                            <w:bottom w:val="none" w:sz="0" w:space="0" w:color="auto"/>
                            <w:right w:val="none" w:sz="0" w:space="0" w:color="auto"/>
                          </w:divBdr>
                        </w:div>
                      </w:divsChild>
                    </w:div>
                    <w:div w:id="1374233948">
                      <w:marLeft w:val="0"/>
                      <w:marRight w:val="0"/>
                      <w:marTop w:val="0"/>
                      <w:marBottom w:val="0"/>
                      <w:divBdr>
                        <w:top w:val="none" w:sz="0" w:space="0" w:color="auto"/>
                        <w:left w:val="none" w:sz="0" w:space="0" w:color="auto"/>
                        <w:bottom w:val="none" w:sz="0" w:space="0" w:color="auto"/>
                        <w:right w:val="none" w:sz="0" w:space="0" w:color="auto"/>
                      </w:divBdr>
                      <w:divsChild>
                        <w:div w:id="24642243">
                          <w:marLeft w:val="640"/>
                          <w:marRight w:val="0"/>
                          <w:marTop w:val="0"/>
                          <w:marBottom w:val="0"/>
                          <w:divBdr>
                            <w:top w:val="none" w:sz="0" w:space="0" w:color="auto"/>
                            <w:left w:val="none" w:sz="0" w:space="0" w:color="auto"/>
                            <w:bottom w:val="none" w:sz="0" w:space="0" w:color="auto"/>
                            <w:right w:val="none" w:sz="0" w:space="0" w:color="auto"/>
                          </w:divBdr>
                        </w:div>
                        <w:div w:id="114757111">
                          <w:marLeft w:val="640"/>
                          <w:marRight w:val="0"/>
                          <w:marTop w:val="0"/>
                          <w:marBottom w:val="0"/>
                          <w:divBdr>
                            <w:top w:val="none" w:sz="0" w:space="0" w:color="auto"/>
                            <w:left w:val="none" w:sz="0" w:space="0" w:color="auto"/>
                            <w:bottom w:val="none" w:sz="0" w:space="0" w:color="auto"/>
                            <w:right w:val="none" w:sz="0" w:space="0" w:color="auto"/>
                          </w:divBdr>
                        </w:div>
                        <w:div w:id="151259835">
                          <w:marLeft w:val="640"/>
                          <w:marRight w:val="0"/>
                          <w:marTop w:val="0"/>
                          <w:marBottom w:val="0"/>
                          <w:divBdr>
                            <w:top w:val="none" w:sz="0" w:space="0" w:color="auto"/>
                            <w:left w:val="none" w:sz="0" w:space="0" w:color="auto"/>
                            <w:bottom w:val="none" w:sz="0" w:space="0" w:color="auto"/>
                            <w:right w:val="none" w:sz="0" w:space="0" w:color="auto"/>
                          </w:divBdr>
                        </w:div>
                        <w:div w:id="208809846">
                          <w:marLeft w:val="640"/>
                          <w:marRight w:val="0"/>
                          <w:marTop w:val="0"/>
                          <w:marBottom w:val="0"/>
                          <w:divBdr>
                            <w:top w:val="none" w:sz="0" w:space="0" w:color="auto"/>
                            <w:left w:val="none" w:sz="0" w:space="0" w:color="auto"/>
                            <w:bottom w:val="none" w:sz="0" w:space="0" w:color="auto"/>
                            <w:right w:val="none" w:sz="0" w:space="0" w:color="auto"/>
                          </w:divBdr>
                        </w:div>
                        <w:div w:id="244800073">
                          <w:marLeft w:val="640"/>
                          <w:marRight w:val="0"/>
                          <w:marTop w:val="0"/>
                          <w:marBottom w:val="0"/>
                          <w:divBdr>
                            <w:top w:val="none" w:sz="0" w:space="0" w:color="auto"/>
                            <w:left w:val="none" w:sz="0" w:space="0" w:color="auto"/>
                            <w:bottom w:val="none" w:sz="0" w:space="0" w:color="auto"/>
                            <w:right w:val="none" w:sz="0" w:space="0" w:color="auto"/>
                          </w:divBdr>
                        </w:div>
                        <w:div w:id="278612753">
                          <w:marLeft w:val="640"/>
                          <w:marRight w:val="0"/>
                          <w:marTop w:val="0"/>
                          <w:marBottom w:val="0"/>
                          <w:divBdr>
                            <w:top w:val="none" w:sz="0" w:space="0" w:color="auto"/>
                            <w:left w:val="none" w:sz="0" w:space="0" w:color="auto"/>
                            <w:bottom w:val="none" w:sz="0" w:space="0" w:color="auto"/>
                            <w:right w:val="none" w:sz="0" w:space="0" w:color="auto"/>
                          </w:divBdr>
                        </w:div>
                        <w:div w:id="416831445">
                          <w:marLeft w:val="640"/>
                          <w:marRight w:val="0"/>
                          <w:marTop w:val="0"/>
                          <w:marBottom w:val="0"/>
                          <w:divBdr>
                            <w:top w:val="none" w:sz="0" w:space="0" w:color="auto"/>
                            <w:left w:val="none" w:sz="0" w:space="0" w:color="auto"/>
                            <w:bottom w:val="none" w:sz="0" w:space="0" w:color="auto"/>
                            <w:right w:val="none" w:sz="0" w:space="0" w:color="auto"/>
                          </w:divBdr>
                        </w:div>
                        <w:div w:id="439028876">
                          <w:marLeft w:val="640"/>
                          <w:marRight w:val="0"/>
                          <w:marTop w:val="0"/>
                          <w:marBottom w:val="0"/>
                          <w:divBdr>
                            <w:top w:val="none" w:sz="0" w:space="0" w:color="auto"/>
                            <w:left w:val="none" w:sz="0" w:space="0" w:color="auto"/>
                            <w:bottom w:val="none" w:sz="0" w:space="0" w:color="auto"/>
                            <w:right w:val="none" w:sz="0" w:space="0" w:color="auto"/>
                          </w:divBdr>
                        </w:div>
                        <w:div w:id="485365396">
                          <w:marLeft w:val="640"/>
                          <w:marRight w:val="0"/>
                          <w:marTop w:val="0"/>
                          <w:marBottom w:val="0"/>
                          <w:divBdr>
                            <w:top w:val="none" w:sz="0" w:space="0" w:color="auto"/>
                            <w:left w:val="none" w:sz="0" w:space="0" w:color="auto"/>
                            <w:bottom w:val="none" w:sz="0" w:space="0" w:color="auto"/>
                            <w:right w:val="none" w:sz="0" w:space="0" w:color="auto"/>
                          </w:divBdr>
                        </w:div>
                        <w:div w:id="573931234">
                          <w:marLeft w:val="640"/>
                          <w:marRight w:val="0"/>
                          <w:marTop w:val="0"/>
                          <w:marBottom w:val="0"/>
                          <w:divBdr>
                            <w:top w:val="none" w:sz="0" w:space="0" w:color="auto"/>
                            <w:left w:val="none" w:sz="0" w:space="0" w:color="auto"/>
                            <w:bottom w:val="none" w:sz="0" w:space="0" w:color="auto"/>
                            <w:right w:val="none" w:sz="0" w:space="0" w:color="auto"/>
                          </w:divBdr>
                        </w:div>
                        <w:div w:id="638145787">
                          <w:marLeft w:val="640"/>
                          <w:marRight w:val="0"/>
                          <w:marTop w:val="0"/>
                          <w:marBottom w:val="0"/>
                          <w:divBdr>
                            <w:top w:val="none" w:sz="0" w:space="0" w:color="auto"/>
                            <w:left w:val="none" w:sz="0" w:space="0" w:color="auto"/>
                            <w:bottom w:val="none" w:sz="0" w:space="0" w:color="auto"/>
                            <w:right w:val="none" w:sz="0" w:space="0" w:color="auto"/>
                          </w:divBdr>
                        </w:div>
                        <w:div w:id="665013221">
                          <w:marLeft w:val="640"/>
                          <w:marRight w:val="0"/>
                          <w:marTop w:val="0"/>
                          <w:marBottom w:val="0"/>
                          <w:divBdr>
                            <w:top w:val="none" w:sz="0" w:space="0" w:color="auto"/>
                            <w:left w:val="none" w:sz="0" w:space="0" w:color="auto"/>
                            <w:bottom w:val="none" w:sz="0" w:space="0" w:color="auto"/>
                            <w:right w:val="none" w:sz="0" w:space="0" w:color="auto"/>
                          </w:divBdr>
                        </w:div>
                        <w:div w:id="683746161">
                          <w:marLeft w:val="640"/>
                          <w:marRight w:val="0"/>
                          <w:marTop w:val="0"/>
                          <w:marBottom w:val="0"/>
                          <w:divBdr>
                            <w:top w:val="none" w:sz="0" w:space="0" w:color="auto"/>
                            <w:left w:val="none" w:sz="0" w:space="0" w:color="auto"/>
                            <w:bottom w:val="none" w:sz="0" w:space="0" w:color="auto"/>
                            <w:right w:val="none" w:sz="0" w:space="0" w:color="auto"/>
                          </w:divBdr>
                        </w:div>
                        <w:div w:id="763494542">
                          <w:marLeft w:val="640"/>
                          <w:marRight w:val="0"/>
                          <w:marTop w:val="0"/>
                          <w:marBottom w:val="0"/>
                          <w:divBdr>
                            <w:top w:val="none" w:sz="0" w:space="0" w:color="auto"/>
                            <w:left w:val="none" w:sz="0" w:space="0" w:color="auto"/>
                            <w:bottom w:val="none" w:sz="0" w:space="0" w:color="auto"/>
                            <w:right w:val="none" w:sz="0" w:space="0" w:color="auto"/>
                          </w:divBdr>
                        </w:div>
                        <w:div w:id="770049038">
                          <w:marLeft w:val="640"/>
                          <w:marRight w:val="0"/>
                          <w:marTop w:val="0"/>
                          <w:marBottom w:val="0"/>
                          <w:divBdr>
                            <w:top w:val="none" w:sz="0" w:space="0" w:color="auto"/>
                            <w:left w:val="none" w:sz="0" w:space="0" w:color="auto"/>
                            <w:bottom w:val="none" w:sz="0" w:space="0" w:color="auto"/>
                            <w:right w:val="none" w:sz="0" w:space="0" w:color="auto"/>
                          </w:divBdr>
                        </w:div>
                        <w:div w:id="805701949">
                          <w:marLeft w:val="640"/>
                          <w:marRight w:val="0"/>
                          <w:marTop w:val="0"/>
                          <w:marBottom w:val="0"/>
                          <w:divBdr>
                            <w:top w:val="none" w:sz="0" w:space="0" w:color="auto"/>
                            <w:left w:val="none" w:sz="0" w:space="0" w:color="auto"/>
                            <w:bottom w:val="none" w:sz="0" w:space="0" w:color="auto"/>
                            <w:right w:val="none" w:sz="0" w:space="0" w:color="auto"/>
                          </w:divBdr>
                        </w:div>
                        <w:div w:id="819619239">
                          <w:marLeft w:val="640"/>
                          <w:marRight w:val="0"/>
                          <w:marTop w:val="0"/>
                          <w:marBottom w:val="0"/>
                          <w:divBdr>
                            <w:top w:val="none" w:sz="0" w:space="0" w:color="auto"/>
                            <w:left w:val="none" w:sz="0" w:space="0" w:color="auto"/>
                            <w:bottom w:val="none" w:sz="0" w:space="0" w:color="auto"/>
                            <w:right w:val="none" w:sz="0" w:space="0" w:color="auto"/>
                          </w:divBdr>
                        </w:div>
                        <w:div w:id="848062818">
                          <w:marLeft w:val="640"/>
                          <w:marRight w:val="0"/>
                          <w:marTop w:val="0"/>
                          <w:marBottom w:val="0"/>
                          <w:divBdr>
                            <w:top w:val="none" w:sz="0" w:space="0" w:color="auto"/>
                            <w:left w:val="none" w:sz="0" w:space="0" w:color="auto"/>
                            <w:bottom w:val="none" w:sz="0" w:space="0" w:color="auto"/>
                            <w:right w:val="none" w:sz="0" w:space="0" w:color="auto"/>
                          </w:divBdr>
                        </w:div>
                        <w:div w:id="854147930">
                          <w:marLeft w:val="640"/>
                          <w:marRight w:val="0"/>
                          <w:marTop w:val="0"/>
                          <w:marBottom w:val="0"/>
                          <w:divBdr>
                            <w:top w:val="none" w:sz="0" w:space="0" w:color="auto"/>
                            <w:left w:val="none" w:sz="0" w:space="0" w:color="auto"/>
                            <w:bottom w:val="none" w:sz="0" w:space="0" w:color="auto"/>
                            <w:right w:val="none" w:sz="0" w:space="0" w:color="auto"/>
                          </w:divBdr>
                        </w:div>
                        <w:div w:id="861477979">
                          <w:marLeft w:val="640"/>
                          <w:marRight w:val="0"/>
                          <w:marTop w:val="0"/>
                          <w:marBottom w:val="0"/>
                          <w:divBdr>
                            <w:top w:val="none" w:sz="0" w:space="0" w:color="auto"/>
                            <w:left w:val="none" w:sz="0" w:space="0" w:color="auto"/>
                            <w:bottom w:val="none" w:sz="0" w:space="0" w:color="auto"/>
                            <w:right w:val="none" w:sz="0" w:space="0" w:color="auto"/>
                          </w:divBdr>
                        </w:div>
                        <w:div w:id="861935363">
                          <w:marLeft w:val="640"/>
                          <w:marRight w:val="0"/>
                          <w:marTop w:val="0"/>
                          <w:marBottom w:val="0"/>
                          <w:divBdr>
                            <w:top w:val="none" w:sz="0" w:space="0" w:color="auto"/>
                            <w:left w:val="none" w:sz="0" w:space="0" w:color="auto"/>
                            <w:bottom w:val="none" w:sz="0" w:space="0" w:color="auto"/>
                            <w:right w:val="none" w:sz="0" w:space="0" w:color="auto"/>
                          </w:divBdr>
                        </w:div>
                        <w:div w:id="876309932">
                          <w:marLeft w:val="640"/>
                          <w:marRight w:val="0"/>
                          <w:marTop w:val="0"/>
                          <w:marBottom w:val="0"/>
                          <w:divBdr>
                            <w:top w:val="none" w:sz="0" w:space="0" w:color="auto"/>
                            <w:left w:val="none" w:sz="0" w:space="0" w:color="auto"/>
                            <w:bottom w:val="none" w:sz="0" w:space="0" w:color="auto"/>
                            <w:right w:val="none" w:sz="0" w:space="0" w:color="auto"/>
                          </w:divBdr>
                        </w:div>
                        <w:div w:id="946472344">
                          <w:marLeft w:val="640"/>
                          <w:marRight w:val="0"/>
                          <w:marTop w:val="0"/>
                          <w:marBottom w:val="0"/>
                          <w:divBdr>
                            <w:top w:val="none" w:sz="0" w:space="0" w:color="auto"/>
                            <w:left w:val="none" w:sz="0" w:space="0" w:color="auto"/>
                            <w:bottom w:val="none" w:sz="0" w:space="0" w:color="auto"/>
                            <w:right w:val="none" w:sz="0" w:space="0" w:color="auto"/>
                          </w:divBdr>
                        </w:div>
                        <w:div w:id="950741969">
                          <w:marLeft w:val="640"/>
                          <w:marRight w:val="0"/>
                          <w:marTop w:val="0"/>
                          <w:marBottom w:val="0"/>
                          <w:divBdr>
                            <w:top w:val="none" w:sz="0" w:space="0" w:color="auto"/>
                            <w:left w:val="none" w:sz="0" w:space="0" w:color="auto"/>
                            <w:bottom w:val="none" w:sz="0" w:space="0" w:color="auto"/>
                            <w:right w:val="none" w:sz="0" w:space="0" w:color="auto"/>
                          </w:divBdr>
                        </w:div>
                        <w:div w:id="1087457352">
                          <w:marLeft w:val="640"/>
                          <w:marRight w:val="0"/>
                          <w:marTop w:val="0"/>
                          <w:marBottom w:val="0"/>
                          <w:divBdr>
                            <w:top w:val="none" w:sz="0" w:space="0" w:color="auto"/>
                            <w:left w:val="none" w:sz="0" w:space="0" w:color="auto"/>
                            <w:bottom w:val="none" w:sz="0" w:space="0" w:color="auto"/>
                            <w:right w:val="none" w:sz="0" w:space="0" w:color="auto"/>
                          </w:divBdr>
                        </w:div>
                        <w:div w:id="1144926880">
                          <w:marLeft w:val="640"/>
                          <w:marRight w:val="0"/>
                          <w:marTop w:val="0"/>
                          <w:marBottom w:val="0"/>
                          <w:divBdr>
                            <w:top w:val="none" w:sz="0" w:space="0" w:color="auto"/>
                            <w:left w:val="none" w:sz="0" w:space="0" w:color="auto"/>
                            <w:bottom w:val="none" w:sz="0" w:space="0" w:color="auto"/>
                            <w:right w:val="none" w:sz="0" w:space="0" w:color="auto"/>
                          </w:divBdr>
                        </w:div>
                        <w:div w:id="1258975892">
                          <w:marLeft w:val="640"/>
                          <w:marRight w:val="0"/>
                          <w:marTop w:val="0"/>
                          <w:marBottom w:val="0"/>
                          <w:divBdr>
                            <w:top w:val="none" w:sz="0" w:space="0" w:color="auto"/>
                            <w:left w:val="none" w:sz="0" w:space="0" w:color="auto"/>
                            <w:bottom w:val="none" w:sz="0" w:space="0" w:color="auto"/>
                            <w:right w:val="none" w:sz="0" w:space="0" w:color="auto"/>
                          </w:divBdr>
                        </w:div>
                        <w:div w:id="1300957769">
                          <w:marLeft w:val="640"/>
                          <w:marRight w:val="0"/>
                          <w:marTop w:val="0"/>
                          <w:marBottom w:val="0"/>
                          <w:divBdr>
                            <w:top w:val="none" w:sz="0" w:space="0" w:color="auto"/>
                            <w:left w:val="none" w:sz="0" w:space="0" w:color="auto"/>
                            <w:bottom w:val="none" w:sz="0" w:space="0" w:color="auto"/>
                            <w:right w:val="none" w:sz="0" w:space="0" w:color="auto"/>
                          </w:divBdr>
                        </w:div>
                        <w:div w:id="1345789307">
                          <w:marLeft w:val="640"/>
                          <w:marRight w:val="0"/>
                          <w:marTop w:val="0"/>
                          <w:marBottom w:val="0"/>
                          <w:divBdr>
                            <w:top w:val="none" w:sz="0" w:space="0" w:color="auto"/>
                            <w:left w:val="none" w:sz="0" w:space="0" w:color="auto"/>
                            <w:bottom w:val="none" w:sz="0" w:space="0" w:color="auto"/>
                            <w:right w:val="none" w:sz="0" w:space="0" w:color="auto"/>
                          </w:divBdr>
                        </w:div>
                        <w:div w:id="1435590389">
                          <w:marLeft w:val="640"/>
                          <w:marRight w:val="0"/>
                          <w:marTop w:val="0"/>
                          <w:marBottom w:val="0"/>
                          <w:divBdr>
                            <w:top w:val="none" w:sz="0" w:space="0" w:color="auto"/>
                            <w:left w:val="none" w:sz="0" w:space="0" w:color="auto"/>
                            <w:bottom w:val="none" w:sz="0" w:space="0" w:color="auto"/>
                            <w:right w:val="none" w:sz="0" w:space="0" w:color="auto"/>
                          </w:divBdr>
                        </w:div>
                        <w:div w:id="1518152669">
                          <w:marLeft w:val="640"/>
                          <w:marRight w:val="0"/>
                          <w:marTop w:val="0"/>
                          <w:marBottom w:val="0"/>
                          <w:divBdr>
                            <w:top w:val="none" w:sz="0" w:space="0" w:color="auto"/>
                            <w:left w:val="none" w:sz="0" w:space="0" w:color="auto"/>
                            <w:bottom w:val="none" w:sz="0" w:space="0" w:color="auto"/>
                            <w:right w:val="none" w:sz="0" w:space="0" w:color="auto"/>
                          </w:divBdr>
                        </w:div>
                        <w:div w:id="1523586811">
                          <w:marLeft w:val="640"/>
                          <w:marRight w:val="0"/>
                          <w:marTop w:val="0"/>
                          <w:marBottom w:val="0"/>
                          <w:divBdr>
                            <w:top w:val="none" w:sz="0" w:space="0" w:color="auto"/>
                            <w:left w:val="none" w:sz="0" w:space="0" w:color="auto"/>
                            <w:bottom w:val="none" w:sz="0" w:space="0" w:color="auto"/>
                            <w:right w:val="none" w:sz="0" w:space="0" w:color="auto"/>
                          </w:divBdr>
                        </w:div>
                        <w:div w:id="1551771239">
                          <w:marLeft w:val="640"/>
                          <w:marRight w:val="0"/>
                          <w:marTop w:val="0"/>
                          <w:marBottom w:val="0"/>
                          <w:divBdr>
                            <w:top w:val="none" w:sz="0" w:space="0" w:color="auto"/>
                            <w:left w:val="none" w:sz="0" w:space="0" w:color="auto"/>
                            <w:bottom w:val="none" w:sz="0" w:space="0" w:color="auto"/>
                            <w:right w:val="none" w:sz="0" w:space="0" w:color="auto"/>
                          </w:divBdr>
                        </w:div>
                        <w:div w:id="1563953294">
                          <w:marLeft w:val="640"/>
                          <w:marRight w:val="0"/>
                          <w:marTop w:val="0"/>
                          <w:marBottom w:val="0"/>
                          <w:divBdr>
                            <w:top w:val="none" w:sz="0" w:space="0" w:color="auto"/>
                            <w:left w:val="none" w:sz="0" w:space="0" w:color="auto"/>
                            <w:bottom w:val="none" w:sz="0" w:space="0" w:color="auto"/>
                            <w:right w:val="none" w:sz="0" w:space="0" w:color="auto"/>
                          </w:divBdr>
                        </w:div>
                        <w:div w:id="1617131401">
                          <w:marLeft w:val="640"/>
                          <w:marRight w:val="0"/>
                          <w:marTop w:val="0"/>
                          <w:marBottom w:val="0"/>
                          <w:divBdr>
                            <w:top w:val="none" w:sz="0" w:space="0" w:color="auto"/>
                            <w:left w:val="none" w:sz="0" w:space="0" w:color="auto"/>
                            <w:bottom w:val="none" w:sz="0" w:space="0" w:color="auto"/>
                            <w:right w:val="none" w:sz="0" w:space="0" w:color="auto"/>
                          </w:divBdr>
                        </w:div>
                        <w:div w:id="1649936068">
                          <w:marLeft w:val="640"/>
                          <w:marRight w:val="0"/>
                          <w:marTop w:val="0"/>
                          <w:marBottom w:val="0"/>
                          <w:divBdr>
                            <w:top w:val="none" w:sz="0" w:space="0" w:color="auto"/>
                            <w:left w:val="none" w:sz="0" w:space="0" w:color="auto"/>
                            <w:bottom w:val="none" w:sz="0" w:space="0" w:color="auto"/>
                            <w:right w:val="none" w:sz="0" w:space="0" w:color="auto"/>
                          </w:divBdr>
                        </w:div>
                        <w:div w:id="1685324174">
                          <w:marLeft w:val="640"/>
                          <w:marRight w:val="0"/>
                          <w:marTop w:val="0"/>
                          <w:marBottom w:val="0"/>
                          <w:divBdr>
                            <w:top w:val="none" w:sz="0" w:space="0" w:color="auto"/>
                            <w:left w:val="none" w:sz="0" w:space="0" w:color="auto"/>
                            <w:bottom w:val="none" w:sz="0" w:space="0" w:color="auto"/>
                            <w:right w:val="none" w:sz="0" w:space="0" w:color="auto"/>
                          </w:divBdr>
                        </w:div>
                        <w:div w:id="1773628004">
                          <w:marLeft w:val="640"/>
                          <w:marRight w:val="0"/>
                          <w:marTop w:val="0"/>
                          <w:marBottom w:val="0"/>
                          <w:divBdr>
                            <w:top w:val="none" w:sz="0" w:space="0" w:color="auto"/>
                            <w:left w:val="none" w:sz="0" w:space="0" w:color="auto"/>
                            <w:bottom w:val="none" w:sz="0" w:space="0" w:color="auto"/>
                            <w:right w:val="none" w:sz="0" w:space="0" w:color="auto"/>
                          </w:divBdr>
                        </w:div>
                        <w:div w:id="1781222247">
                          <w:marLeft w:val="640"/>
                          <w:marRight w:val="0"/>
                          <w:marTop w:val="0"/>
                          <w:marBottom w:val="0"/>
                          <w:divBdr>
                            <w:top w:val="none" w:sz="0" w:space="0" w:color="auto"/>
                            <w:left w:val="none" w:sz="0" w:space="0" w:color="auto"/>
                            <w:bottom w:val="none" w:sz="0" w:space="0" w:color="auto"/>
                            <w:right w:val="none" w:sz="0" w:space="0" w:color="auto"/>
                          </w:divBdr>
                        </w:div>
                        <w:div w:id="1862356351">
                          <w:marLeft w:val="640"/>
                          <w:marRight w:val="0"/>
                          <w:marTop w:val="0"/>
                          <w:marBottom w:val="0"/>
                          <w:divBdr>
                            <w:top w:val="none" w:sz="0" w:space="0" w:color="auto"/>
                            <w:left w:val="none" w:sz="0" w:space="0" w:color="auto"/>
                            <w:bottom w:val="none" w:sz="0" w:space="0" w:color="auto"/>
                            <w:right w:val="none" w:sz="0" w:space="0" w:color="auto"/>
                          </w:divBdr>
                        </w:div>
                        <w:div w:id="1871643599">
                          <w:marLeft w:val="640"/>
                          <w:marRight w:val="0"/>
                          <w:marTop w:val="0"/>
                          <w:marBottom w:val="0"/>
                          <w:divBdr>
                            <w:top w:val="none" w:sz="0" w:space="0" w:color="auto"/>
                            <w:left w:val="none" w:sz="0" w:space="0" w:color="auto"/>
                            <w:bottom w:val="none" w:sz="0" w:space="0" w:color="auto"/>
                            <w:right w:val="none" w:sz="0" w:space="0" w:color="auto"/>
                          </w:divBdr>
                        </w:div>
                        <w:div w:id="1892230011">
                          <w:marLeft w:val="640"/>
                          <w:marRight w:val="0"/>
                          <w:marTop w:val="0"/>
                          <w:marBottom w:val="0"/>
                          <w:divBdr>
                            <w:top w:val="none" w:sz="0" w:space="0" w:color="auto"/>
                            <w:left w:val="none" w:sz="0" w:space="0" w:color="auto"/>
                            <w:bottom w:val="none" w:sz="0" w:space="0" w:color="auto"/>
                            <w:right w:val="none" w:sz="0" w:space="0" w:color="auto"/>
                          </w:divBdr>
                        </w:div>
                        <w:div w:id="1902789858">
                          <w:marLeft w:val="640"/>
                          <w:marRight w:val="0"/>
                          <w:marTop w:val="0"/>
                          <w:marBottom w:val="0"/>
                          <w:divBdr>
                            <w:top w:val="none" w:sz="0" w:space="0" w:color="auto"/>
                            <w:left w:val="none" w:sz="0" w:space="0" w:color="auto"/>
                            <w:bottom w:val="none" w:sz="0" w:space="0" w:color="auto"/>
                            <w:right w:val="none" w:sz="0" w:space="0" w:color="auto"/>
                          </w:divBdr>
                        </w:div>
                        <w:div w:id="1950237860">
                          <w:marLeft w:val="640"/>
                          <w:marRight w:val="0"/>
                          <w:marTop w:val="0"/>
                          <w:marBottom w:val="0"/>
                          <w:divBdr>
                            <w:top w:val="none" w:sz="0" w:space="0" w:color="auto"/>
                            <w:left w:val="none" w:sz="0" w:space="0" w:color="auto"/>
                            <w:bottom w:val="none" w:sz="0" w:space="0" w:color="auto"/>
                            <w:right w:val="none" w:sz="0" w:space="0" w:color="auto"/>
                          </w:divBdr>
                        </w:div>
                        <w:div w:id="2061316321">
                          <w:marLeft w:val="640"/>
                          <w:marRight w:val="0"/>
                          <w:marTop w:val="0"/>
                          <w:marBottom w:val="0"/>
                          <w:divBdr>
                            <w:top w:val="none" w:sz="0" w:space="0" w:color="auto"/>
                            <w:left w:val="none" w:sz="0" w:space="0" w:color="auto"/>
                            <w:bottom w:val="none" w:sz="0" w:space="0" w:color="auto"/>
                            <w:right w:val="none" w:sz="0" w:space="0" w:color="auto"/>
                          </w:divBdr>
                        </w:div>
                        <w:div w:id="2123499280">
                          <w:marLeft w:val="640"/>
                          <w:marRight w:val="0"/>
                          <w:marTop w:val="0"/>
                          <w:marBottom w:val="0"/>
                          <w:divBdr>
                            <w:top w:val="none" w:sz="0" w:space="0" w:color="auto"/>
                            <w:left w:val="none" w:sz="0" w:space="0" w:color="auto"/>
                            <w:bottom w:val="none" w:sz="0" w:space="0" w:color="auto"/>
                            <w:right w:val="none" w:sz="0" w:space="0" w:color="auto"/>
                          </w:divBdr>
                        </w:div>
                        <w:div w:id="2125878758">
                          <w:marLeft w:val="640"/>
                          <w:marRight w:val="0"/>
                          <w:marTop w:val="0"/>
                          <w:marBottom w:val="0"/>
                          <w:divBdr>
                            <w:top w:val="none" w:sz="0" w:space="0" w:color="auto"/>
                            <w:left w:val="none" w:sz="0" w:space="0" w:color="auto"/>
                            <w:bottom w:val="none" w:sz="0" w:space="0" w:color="auto"/>
                            <w:right w:val="none" w:sz="0" w:space="0" w:color="auto"/>
                          </w:divBdr>
                        </w:div>
                      </w:divsChild>
                    </w:div>
                    <w:div w:id="1714497965">
                      <w:marLeft w:val="0"/>
                      <w:marRight w:val="0"/>
                      <w:marTop w:val="0"/>
                      <w:marBottom w:val="0"/>
                      <w:divBdr>
                        <w:top w:val="none" w:sz="0" w:space="0" w:color="auto"/>
                        <w:left w:val="none" w:sz="0" w:space="0" w:color="auto"/>
                        <w:bottom w:val="none" w:sz="0" w:space="0" w:color="auto"/>
                        <w:right w:val="none" w:sz="0" w:space="0" w:color="auto"/>
                      </w:divBdr>
                      <w:divsChild>
                        <w:div w:id="84308508">
                          <w:marLeft w:val="640"/>
                          <w:marRight w:val="0"/>
                          <w:marTop w:val="0"/>
                          <w:marBottom w:val="0"/>
                          <w:divBdr>
                            <w:top w:val="none" w:sz="0" w:space="0" w:color="auto"/>
                            <w:left w:val="none" w:sz="0" w:space="0" w:color="auto"/>
                            <w:bottom w:val="none" w:sz="0" w:space="0" w:color="auto"/>
                            <w:right w:val="none" w:sz="0" w:space="0" w:color="auto"/>
                          </w:divBdr>
                        </w:div>
                        <w:div w:id="150414232">
                          <w:marLeft w:val="640"/>
                          <w:marRight w:val="0"/>
                          <w:marTop w:val="0"/>
                          <w:marBottom w:val="0"/>
                          <w:divBdr>
                            <w:top w:val="none" w:sz="0" w:space="0" w:color="auto"/>
                            <w:left w:val="none" w:sz="0" w:space="0" w:color="auto"/>
                            <w:bottom w:val="none" w:sz="0" w:space="0" w:color="auto"/>
                            <w:right w:val="none" w:sz="0" w:space="0" w:color="auto"/>
                          </w:divBdr>
                        </w:div>
                        <w:div w:id="181825707">
                          <w:marLeft w:val="640"/>
                          <w:marRight w:val="0"/>
                          <w:marTop w:val="0"/>
                          <w:marBottom w:val="0"/>
                          <w:divBdr>
                            <w:top w:val="none" w:sz="0" w:space="0" w:color="auto"/>
                            <w:left w:val="none" w:sz="0" w:space="0" w:color="auto"/>
                            <w:bottom w:val="none" w:sz="0" w:space="0" w:color="auto"/>
                            <w:right w:val="none" w:sz="0" w:space="0" w:color="auto"/>
                          </w:divBdr>
                        </w:div>
                        <w:div w:id="292634164">
                          <w:marLeft w:val="640"/>
                          <w:marRight w:val="0"/>
                          <w:marTop w:val="0"/>
                          <w:marBottom w:val="0"/>
                          <w:divBdr>
                            <w:top w:val="none" w:sz="0" w:space="0" w:color="auto"/>
                            <w:left w:val="none" w:sz="0" w:space="0" w:color="auto"/>
                            <w:bottom w:val="none" w:sz="0" w:space="0" w:color="auto"/>
                            <w:right w:val="none" w:sz="0" w:space="0" w:color="auto"/>
                          </w:divBdr>
                        </w:div>
                        <w:div w:id="350575761">
                          <w:marLeft w:val="640"/>
                          <w:marRight w:val="0"/>
                          <w:marTop w:val="0"/>
                          <w:marBottom w:val="0"/>
                          <w:divBdr>
                            <w:top w:val="none" w:sz="0" w:space="0" w:color="auto"/>
                            <w:left w:val="none" w:sz="0" w:space="0" w:color="auto"/>
                            <w:bottom w:val="none" w:sz="0" w:space="0" w:color="auto"/>
                            <w:right w:val="none" w:sz="0" w:space="0" w:color="auto"/>
                          </w:divBdr>
                        </w:div>
                        <w:div w:id="382674856">
                          <w:marLeft w:val="640"/>
                          <w:marRight w:val="0"/>
                          <w:marTop w:val="0"/>
                          <w:marBottom w:val="0"/>
                          <w:divBdr>
                            <w:top w:val="none" w:sz="0" w:space="0" w:color="auto"/>
                            <w:left w:val="none" w:sz="0" w:space="0" w:color="auto"/>
                            <w:bottom w:val="none" w:sz="0" w:space="0" w:color="auto"/>
                            <w:right w:val="none" w:sz="0" w:space="0" w:color="auto"/>
                          </w:divBdr>
                        </w:div>
                        <w:div w:id="395974673">
                          <w:marLeft w:val="640"/>
                          <w:marRight w:val="0"/>
                          <w:marTop w:val="0"/>
                          <w:marBottom w:val="0"/>
                          <w:divBdr>
                            <w:top w:val="none" w:sz="0" w:space="0" w:color="auto"/>
                            <w:left w:val="none" w:sz="0" w:space="0" w:color="auto"/>
                            <w:bottom w:val="none" w:sz="0" w:space="0" w:color="auto"/>
                            <w:right w:val="none" w:sz="0" w:space="0" w:color="auto"/>
                          </w:divBdr>
                        </w:div>
                        <w:div w:id="460805493">
                          <w:marLeft w:val="640"/>
                          <w:marRight w:val="0"/>
                          <w:marTop w:val="0"/>
                          <w:marBottom w:val="0"/>
                          <w:divBdr>
                            <w:top w:val="none" w:sz="0" w:space="0" w:color="auto"/>
                            <w:left w:val="none" w:sz="0" w:space="0" w:color="auto"/>
                            <w:bottom w:val="none" w:sz="0" w:space="0" w:color="auto"/>
                            <w:right w:val="none" w:sz="0" w:space="0" w:color="auto"/>
                          </w:divBdr>
                        </w:div>
                        <w:div w:id="477574008">
                          <w:marLeft w:val="640"/>
                          <w:marRight w:val="0"/>
                          <w:marTop w:val="0"/>
                          <w:marBottom w:val="0"/>
                          <w:divBdr>
                            <w:top w:val="none" w:sz="0" w:space="0" w:color="auto"/>
                            <w:left w:val="none" w:sz="0" w:space="0" w:color="auto"/>
                            <w:bottom w:val="none" w:sz="0" w:space="0" w:color="auto"/>
                            <w:right w:val="none" w:sz="0" w:space="0" w:color="auto"/>
                          </w:divBdr>
                        </w:div>
                        <w:div w:id="482044507">
                          <w:marLeft w:val="640"/>
                          <w:marRight w:val="0"/>
                          <w:marTop w:val="0"/>
                          <w:marBottom w:val="0"/>
                          <w:divBdr>
                            <w:top w:val="none" w:sz="0" w:space="0" w:color="auto"/>
                            <w:left w:val="none" w:sz="0" w:space="0" w:color="auto"/>
                            <w:bottom w:val="none" w:sz="0" w:space="0" w:color="auto"/>
                            <w:right w:val="none" w:sz="0" w:space="0" w:color="auto"/>
                          </w:divBdr>
                        </w:div>
                        <w:div w:id="508107001">
                          <w:marLeft w:val="640"/>
                          <w:marRight w:val="0"/>
                          <w:marTop w:val="0"/>
                          <w:marBottom w:val="0"/>
                          <w:divBdr>
                            <w:top w:val="none" w:sz="0" w:space="0" w:color="auto"/>
                            <w:left w:val="none" w:sz="0" w:space="0" w:color="auto"/>
                            <w:bottom w:val="none" w:sz="0" w:space="0" w:color="auto"/>
                            <w:right w:val="none" w:sz="0" w:space="0" w:color="auto"/>
                          </w:divBdr>
                        </w:div>
                        <w:div w:id="551386663">
                          <w:marLeft w:val="640"/>
                          <w:marRight w:val="0"/>
                          <w:marTop w:val="0"/>
                          <w:marBottom w:val="0"/>
                          <w:divBdr>
                            <w:top w:val="none" w:sz="0" w:space="0" w:color="auto"/>
                            <w:left w:val="none" w:sz="0" w:space="0" w:color="auto"/>
                            <w:bottom w:val="none" w:sz="0" w:space="0" w:color="auto"/>
                            <w:right w:val="none" w:sz="0" w:space="0" w:color="auto"/>
                          </w:divBdr>
                        </w:div>
                        <w:div w:id="557401749">
                          <w:marLeft w:val="640"/>
                          <w:marRight w:val="0"/>
                          <w:marTop w:val="0"/>
                          <w:marBottom w:val="0"/>
                          <w:divBdr>
                            <w:top w:val="none" w:sz="0" w:space="0" w:color="auto"/>
                            <w:left w:val="none" w:sz="0" w:space="0" w:color="auto"/>
                            <w:bottom w:val="none" w:sz="0" w:space="0" w:color="auto"/>
                            <w:right w:val="none" w:sz="0" w:space="0" w:color="auto"/>
                          </w:divBdr>
                        </w:div>
                        <w:div w:id="654605693">
                          <w:marLeft w:val="640"/>
                          <w:marRight w:val="0"/>
                          <w:marTop w:val="0"/>
                          <w:marBottom w:val="0"/>
                          <w:divBdr>
                            <w:top w:val="none" w:sz="0" w:space="0" w:color="auto"/>
                            <w:left w:val="none" w:sz="0" w:space="0" w:color="auto"/>
                            <w:bottom w:val="none" w:sz="0" w:space="0" w:color="auto"/>
                            <w:right w:val="none" w:sz="0" w:space="0" w:color="auto"/>
                          </w:divBdr>
                        </w:div>
                        <w:div w:id="819543906">
                          <w:marLeft w:val="640"/>
                          <w:marRight w:val="0"/>
                          <w:marTop w:val="0"/>
                          <w:marBottom w:val="0"/>
                          <w:divBdr>
                            <w:top w:val="none" w:sz="0" w:space="0" w:color="auto"/>
                            <w:left w:val="none" w:sz="0" w:space="0" w:color="auto"/>
                            <w:bottom w:val="none" w:sz="0" w:space="0" w:color="auto"/>
                            <w:right w:val="none" w:sz="0" w:space="0" w:color="auto"/>
                          </w:divBdr>
                        </w:div>
                        <w:div w:id="845823382">
                          <w:marLeft w:val="640"/>
                          <w:marRight w:val="0"/>
                          <w:marTop w:val="0"/>
                          <w:marBottom w:val="0"/>
                          <w:divBdr>
                            <w:top w:val="none" w:sz="0" w:space="0" w:color="auto"/>
                            <w:left w:val="none" w:sz="0" w:space="0" w:color="auto"/>
                            <w:bottom w:val="none" w:sz="0" w:space="0" w:color="auto"/>
                            <w:right w:val="none" w:sz="0" w:space="0" w:color="auto"/>
                          </w:divBdr>
                        </w:div>
                        <w:div w:id="887108051">
                          <w:marLeft w:val="640"/>
                          <w:marRight w:val="0"/>
                          <w:marTop w:val="0"/>
                          <w:marBottom w:val="0"/>
                          <w:divBdr>
                            <w:top w:val="none" w:sz="0" w:space="0" w:color="auto"/>
                            <w:left w:val="none" w:sz="0" w:space="0" w:color="auto"/>
                            <w:bottom w:val="none" w:sz="0" w:space="0" w:color="auto"/>
                            <w:right w:val="none" w:sz="0" w:space="0" w:color="auto"/>
                          </w:divBdr>
                        </w:div>
                        <w:div w:id="951134428">
                          <w:marLeft w:val="640"/>
                          <w:marRight w:val="0"/>
                          <w:marTop w:val="0"/>
                          <w:marBottom w:val="0"/>
                          <w:divBdr>
                            <w:top w:val="none" w:sz="0" w:space="0" w:color="auto"/>
                            <w:left w:val="none" w:sz="0" w:space="0" w:color="auto"/>
                            <w:bottom w:val="none" w:sz="0" w:space="0" w:color="auto"/>
                            <w:right w:val="none" w:sz="0" w:space="0" w:color="auto"/>
                          </w:divBdr>
                        </w:div>
                        <w:div w:id="965965357">
                          <w:marLeft w:val="640"/>
                          <w:marRight w:val="0"/>
                          <w:marTop w:val="0"/>
                          <w:marBottom w:val="0"/>
                          <w:divBdr>
                            <w:top w:val="none" w:sz="0" w:space="0" w:color="auto"/>
                            <w:left w:val="none" w:sz="0" w:space="0" w:color="auto"/>
                            <w:bottom w:val="none" w:sz="0" w:space="0" w:color="auto"/>
                            <w:right w:val="none" w:sz="0" w:space="0" w:color="auto"/>
                          </w:divBdr>
                        </w:div>
                        <w:div w:id="1021779210">
                          <w:marLeft w:val="640"/>
                          <w:marRight w:val="0"/>
                          <w:marTop w:val="0"/>
                          <w:marBottom w:val="0"/>
                          <w:divBdr>
                            <w:top w:val="none" w:sz="0" w:space="0" w:color="auto"/>
                            <w:left w:val="none" w:sz="0" w:space="0" w:color="auto"/>
                            <w:bottom w:val="none" w:sz="0" w:space="0" w:color="auto"/>
                            <w:right w:val="none" w:sz="0" w:space="0" w:color="auto"/>
                          </w:divBdr>
                        </w:div>
                        <w:div w:id="1029649025">
                          <w:marLeft w:val="640"/>
                          <w:marRight w:val="0"/>
                          <w:marTop w:val="0"/>
                          <w:marBottom w:val="0"/>
                          <w:divBdr>
                            <w:top w:val="none" w:sz="0" w:space="0" w:color="auto"/>
                            <w:left w:val="none" w:sz="0" w:space="0" w:color="auto"/>
                            <w:bottom w:val="none" w:sz="0" w:space="0" w:color="auto"/>
                            <w:right w:val="none" w:sz="0" w:space="0" w:color="auto"/>
                          </w:divBdr>
                        </w:div>
                        <w:div w:id="1033459386">
                          <w:marLeft w:val="640"/>
                          <w:marRight w:val="0"/>
                          <w:marTop w:val="0"/>
                          <w:marBottom w:val="0"/>
                          <w:divBdr>
                            <w:top w:val="none" w:sz="0" w:space="0" w:color="auto"/>
                            <w:left w:val="none" w:sz="0" w:space="0" w:color="auto"/>
                            <w:bottom w:val="none" w:sz="0" w:space="0" w:color="auto"/>
                            <w:right w:val="none" w:sz="0" w:space="0" w:color="auto"/>
                          </w:divBdr>
                        </w:div>
                        <w:div w:id="1078750967">
                          <w:marLeft w:val="640"/>
                          <w:marRight w:val="0"/>
                          <w:marTop w:val="0"/>
                          <w:marBottom w:val="0"/>
                          <w:divBdr>
                            <w:top w:val="none" w:sz="0" w:space="0" w:color="auto"/>
                            <w:left w:val="none" w:sz="0" w:space="0" w:color="auto"/>
                            <w:bottom w:val="none" w:sz="0" w:space="0" w:color="auto"/>
                            <w:right w:val="none" w:sz="0" w:space="0" w:color="auto"/>
                          </w:divBdr>
                        </w:div>
                        <w:div w:id="1192455749">
                          <w:marLeft w:val="640"/>
                          <w:marRight w:val="0"/>
                          <w:marTop w:val="0"/>
                          <w:marBottom w:val="0"/>
                          <w:divBdr>
                            <w:top w:val="none" w:sz="0" w:space="0" w:color="auto"/>
                            <w:left w:val="none" w:sz="0" w:space="0" w:color="auto"/>
                            <w:bottom w:val="none" w:sz="0" w:space="0" w:color="auto"/>
                            <w:right w:val="none" w:sz="0" w:space="0" w:color="auto"/>
                          </w:divBdr>
                        </w:div>
                        <w:div w:id="1194727702">
                          <w:marLeft w:val="640"/>
                          <w:marRight w:val="0"/>
                          <w:marTop w:val="0"/>
                          <w:marBottom w:val="0"/>
                          <w:divBdr>
                            <w:top w:val="none" w:sz="0" w:space="0" w:color="auto"/>
                            <w:left w:val="none" w:sz="0" w:space="0" w:color="auto"/>
                            <w:bottom w:val="none" w:sz="0" w:space="0" w:color="auto"/>
                            <w:right w:val="none" w:sz="0" w:space="0" w:color="auto"/>
                          </w:divBdr>
                        </w:div>
                        <w:div w:id="1197036869">
                          <w:marLeft w:val="640"/>
                          <w:marRight w:val="0"/>
                          <w:marTop w:val="0"/>
                          <w:marBottom w:val="0"/>
                          <w:divBdr>
                            <w:top w:val="none" w:sz="0" w:space="0" w:color="auto"/>
                            <w:left w:val="none" w:sz="0" w:space="0" w:color="auto"/>
                            <w:bottom w:val="none" w:sz="0" w:space="0" w:color="auto"/>
                            <w:right w:val="none" w:sz="0" w:space="0" w:color="auto"/>
                          </w:divBdr>
                        </w:div>
                        <w:div w:id="1226335580">
                          <w:marLeft w:val="640"/>
                          <w:marRight w:val="0"/>
                          <w:marTop w:val="0"/>
                          <w:marBottom w:val="0"/>
                          <w:divBdr>
                            <w:top w:val="none" w:sz="0" w:space="0" w:color="auto"/>
                            <w:left w:val="none" w:sz="0" w:space="0" w:color="auto"/>
                            <w:bottom w:val="none" w:sz="0" w:space="0" w:color="auto"/>
                            <w:right w:val="none" w:sz="0" w:space="0" w:color="auto"/>
                          </w:divBdr>
                        </w:div>
                        <w:div w:id="1281298248">
                          <w:marLeft w:val="640"/>
                          <w:marRight w:val="0"/>
                          <w:marTop w:val="0"/>
                          <w:marBottom w:val="0"/>
                          <w:divBdr>
                            <w:top w:val="none" w:sz="0" w:space="0" w:color="auto"/>
                            <w:left w:val="none" w:sz="0" w:space="0" w:color="auto"/>
                            <w:bottom w:val="none" w:sz="0" w:space="0" w:color="auto"/>
                            <w:right w:val="none" w:sz="0" w:space="0" w:color="auto"/>
                          </w:divBdr>
                        </w:div>
                        <w:div w:id="1281497915">
                          <w:marLeft w:val="640"/>
                          <w:marRight w:val="0"/>
                          <w:marTop w:val="0"/>
                          <w:marBottom w:val="0"/>
                          <w:divBdr>
                            <w:top w:val="none" w:sz="0" w:space="0" w:color="auto"/>
                            <w:left w:val="none" w:sz="0" w:space="0" w:color="auto"/>
                            <w:bottom w:val="none" w:sz="0" w:space="0" w:color="auto"/>
                            <w:right w:val="none" w:sz="0" w:space="0" w:color="auto"/>
                          </w:divBdr>
                        </w:div>
                        <w:div w:id="1308124567">
                          <w:marLeft w:val="640"/>
                          <w:marRight w:val="0"/>
                          <w:marTop w:val="0"/>
                          <w:marBottom w:val="0"/>
                          <w:divBdr>
                            <w:top w:val="none" w:sz="0" w:space="0" w:color="auto"/>
                            <w:left w:val="none" w:sz="0" w:space="0" w:color="auto"/>
                            <w:bottom w:val="none" w:sz="0" w:space="0" w:color="auto"/>
                            <w:right w:val="none" w:sz="0" w:space="0" w:color="auto"/>
                          </w:divBdr>
                        </w:div>
                        <w:div w:id="1309048475">
                          <w:marLeft w:val="640"/>
                          <w:marRight w:val="0"/>
                          <w:marTop w:val="0"/>
                          <w:marBottom w:val="0"/>
                          <w:divBdr>
                            <w:top w:val="none" w:sz="0" w:space="0" w:color="auto"/>
                            <w:left w:val="none" w:sz="0" w:space="0" w:color="auto"/>
                            <w:bottom w:val="none" w:sz="0" w:space="0" w:color="auto"/>
                            <w:right w:val="none" w:sz="0" w:space="0" w:color="auto"/>
                          </w:divBdr>
                        </w:div>
                        <w:div w:id="1350644700">
                          <w:marLeft w:val="640"/>
                          <w:marRight w:val="0"/>
                          <w:marTop w:val="0"/>
                          <w:marBottom w:val="0"/>
                          <w:divBdr>
                            <w:top w:val="none" w:sz="0" w:space="0" w:color="auto"/>
                            <w:left w:val="none" w:sz="0" w:space="0" w:color="auto"/>
                            <w:bottom w:val="none" w:sz="0" w:space="0" w:color="auto"/>
                            <w:right w:val="none" w:sz="0" w:space="0" w:color="auto"/>
                          </w:divBdr>
                        </w:div>
                        <w:div w:id="1356690774">
                          <w:marLeft w:val="640"/>
                          <w:marRight w:val="0"/>
                          <w:marTop w:val="0"/>
                          <w:marBottom w:val="0"/>
                          <w:divBdr>
                            <w:top w:val="none" w:sz="0" w:space="0" w:color="auto"/>
                            <w:left w:val="none" w:sz="0" w:space="0" w:color="auto"/>
                            <w:bottom w:val="none" w:sz="0" w:space="0" w:color="auto"/>
                            <w:right w:val="none" w:sz="0" w:space="0" w:color="auto"/>
                          </w:divBdr>
                        </w:div>
                        <w:div w:id="1394347647">
                          <w:marLeft w:val="640"/>
                          <w:marRight w:val="0"/>
                          <w:marTop w:val="0"/>
                          <w:marBottom w:val="0"/>
                          <w:divBdr>
                            <w:top w:val="none" w:sz="0" w:space="0" w:color="auto"/>
                            <w:left w:val="none" w:sz="0" w:space="0" w:color="auto"/>
                            <w:bottom w:val="none" w:sz="0" w:space="0" w:color="auto"/>
                            <w:right w:val="none" w:sz="0" w:space="0" w:color="auto"/>
                          </w:divBdr>
                        </w:div>
                        <w:div w:id="1427383921">
                          <w:marLeft w:val="640"/>
                          <w:marRight w:val="0"/>
                          <w:marTop w:val="0"/>
                          <w:marBottom w:val="0"/>
                          <w:divBdr>
                            <w:top w:val="none" w:sz="0" w:space="0" w:color="auto"/>
                            <w:left w:val="none" w:sz="0" w:space="0" w:color="auto"/>
                            <w:bottom w:val="none" w:sz="0" w:space="0" w:color="auto"/>
                            <w:right w:val="none" w:sz="0" w:space="0" w:color="auto"/>
                          </w:divBdr>
                        </w:div>
                        <w:div w:id="1455950150">
                          <w:marLeft w:val="640"/>
                          <w:marRight w:val="0"/>
                          <w:marTop w:val="0"/>
                          <w:marBottom w:val="0"/>
                          <w:divBdr>
                            <w:top w:val="none" w:sz="0" w:space="0" w:color="auto"/>
                            <w:left w:val="none" w:sz="0" w:space="0" w:color="auto"/>
                            <w:bottom w:val="none" w:sz="0" w:space="0" w:color="auto"/>
                            <w:right w:val="none" w:sz="0" w:space="0" w:color="auto"/>
                          </w:divBdr>
                        </w:div>
                        <w:div w:id="1538858528">
                          <w:marLeft w:val="640"/>
                          <w:marRight w:val="0"/>
                          <w:marTop w:val="0"/>
                          <w:marBottom w:val="0"/>
                          <w:divBdr>
                            <w:top w:val="none" w:sz="0" w:space="0" w:color="auto"/>
                            <w:left w:val="none" w:sz="0" w:space="0" w:color="auto"/>
                            <w:bottom w:val="none" w:sz="0" w:space="0" w:color="auto"/>
                            <w:right w:val="none" w:sz="0" w:space="0" w:color="auto"/>
                          </w:divBdr>
                        </w:div>
                        <w:div w:id="1565024178">
                          <w:marLeft w:val="640"/>
                          <w:marRight w:val="0"/>
                          <w:marTop w:val="0"/>
                          <w:marBottom w:val="0"/>
                          <w:divBdr>
                            <w:top w:val="none" w:sz="0" w:space="0" w:color="auto"/>
                            <w:left w:val="none" w:sz="0" w:space="0" w:color="auto"/>
                            <w:bottom w:val="none" w:sz="0" w:space="0" w:color="auto"/>
                            <w:right w:val="none" w:sz="0" w:space="0" w:color="auto"/>
                          </w:divBdr>
                        </w:div>
                        <w:div w:id="1646620025">
                          <w:marLeft w:val="640"/>
                          <w:marRight w:val="0"/>
                          <w:marTop w:val="0"/>
                          <w:marBottom w:val="0"/>
                          <w:divBdr>
                            <w:top w:val="none" w:sz="0" w:space="0" w:color="auto"/>
                            <w:left w:val="none" w:sz="0" w:space="0" w:color="auto"/>
                            <w:bottom w:val="none" w:sz="0" w:space="0" w:color="auto"/>
                            <w:right w:val="none" w:sz="0" w:space="0" w:color="auto"/>
                          </w:divBdr>
                        </w:div>
                        <w:div w:id="1692337968">
                          <w:marLeft w:val="640"/>
                          <w:marRight w:val="0"/>
                          <w:marTop w:val="0"/>
                          <w:marBottom w:val="0"/>
                          <w:divBdr>
                            <w:top w:val="none" w:sz="0" w:space="0" w:color="auto"/>
                            <w:left w:val="none" w:sz="0" w:space="0" w:color="auto"/>
                            <w:bottom w:val="none" w:sz="0" w:space="0" w:color="auto"/>
                            <w:right w:val="none" w:sz="0" w:space="0" w:color="auto"/>
                          </w:divBdr>
                        </w:div>
                        <w:div w:id="1754163592">
                          <w:marLeft w:val="640"/>
                          <w:marRight w:val="0"/>
                          <w:marTop w:val="0"/>
                          <w:marBottom w:val="0"/>
                          <w:divBdr>
                            <w:top w:val="none" w:sz="0" w:space="0" w:color="auto"/>
                            <w:left w:val="none" w:sz="0" w:space="0" w:color="auto"/>
                            <w:bottom w:val="none" w:sz="0" w:space="0" w:color="auto"/>
                            <w:right w:val="none" w:sz="0" w:space="0" w:color="auto"/>
                          </w:divBdr>
                        </w:div>
                        <w:div w:id="1775322552">
                          <w:marLeft w:val="640"/>
                          <w:marRight w:val="0"/>
                          <w:marTop w:val="0"/>
                          <w:marBottom w:val="0"/>
                          <w:divBdr>
                            <w:top w:val="none" w:sz="0" w:space="0" w:color="auto"/>
                            <w:left w:val="none" w:sz="0" w:space="0" w:color="auto"/>
                            <w:bottom w:val="none" w:sz="0" w:space="0" w:color="auto"/>
                            <w:right w:val="none" w:sz="0" w:space="0" w:color="auto"/>
                          </w:divBdr>
                        </w:div>
                        <w:div w:id="1880627117">
                          <w:marLeft w:val="640"/>
                          <w:marRight w:val="0"/>
                          <w:marTop w:val="0"/>
                          <w:marBottom w:val="0"/>
                          <w:divBdr>
                            <w:top w:val="none" w:sz="0" w:space="0" w:color="auto"/>
                            <w:left w:val="none" w:sz="0" w:space="0" w:color="auto"/>
                            <w:bottom w:val="none" w:sz="0" w:space="0" w:color="auto"/>
                            <w:right w:val="none" w:sz="0" w:space="0" w:color="auto"/>
                          </w:divBdr>
                        </w:div>
                        <w:div w:id="1958750328">
                          <w:marLeft w:val="640"/>
                          <w:marRight w:val="0"/>
                          <w:marTop w:val="0"/>
                          <w:marBottom w:val="0"/>
                          <w:divBdr>
                            <w:top w:val="none" w:sz="0" w:space="0" w:color="auto"/>
                            <w:left w:val="none" w:sz="0" w:space="0" w:color="auto"/>
                            <w:bottom w:val="none" w:sz="0" w:space="0" w:color="auto"/>
                            <w:right w:val="none" w:sz="0" w:space="0" w:color="auto"/>
                          </w:divBdr>
                        </w:div>
                        <w:div w:id="2004316767">
                          <w:marLeft w:val="640"/>
                          <w:marRight w:val="0"/>
                          <w:marTop w:val="0"/>
                          <w:marBottom w:val="0"/>
                          <w:divBdr>
                            <w:top w:val="none" w:sz="0" w:space="0" w:color="auto"/>
                            <w:left w:val="none" w:sz="0" w:space="0" w:color="auto"/>
                            <w:bottom w:val="none" w:sz="0" w:space="0" w:color="auto"/>
                            <w:right w:val="none" w:sz="0" w:space="0" w:color="auto"/>
                          </w:divBdr>
                        </w:div>
                        <w:div w:id="2046444737">
                          <w:marLeft w:val="640"/>
                          <w:marRight w:val="0"/>
                          <w:marTop w:val="0"/>
                          <w:marBottom w:val="0"/>
                          <w:divBdr>
                            <w:top w:val="none" w:sz="0" w:space="0" w:color="auto"/>
                            <w:left w:val="none" w:sz="0" w:space="0" w:color="auto"/>
                            <w:bottom w:val="none" w:sz="0" w:space="0" w:color="auto"/>
                            <w:right w:val="none" w:sz="0" w:space="0" w:color="auto"/>
                          </w:divBdr>
                        </w:div>
                      </w:divsChild>
                    </w:div>
                    <w:div w:id="1770080185">
                      <w:marLeft w:val="0"/>
                      <w:marRight w:val="0"/>
                      <w:marTop w:val="0"/>
                      <w:marBottom w:val="0"/>
                      <w:divBdr>
                        <w:top w:val="none" w:sz="0" w:space="0" w:color="auto"/>
                        <w:left w:val="none" w:sz="0" w:space="0" w:color="auto"/>
                        <w:bottom w:val="none" w:sz="0" w:space="0" w:color="auto"/>
                        <w:right w:val="none" w:sz="0" w:space="0" w:color="auto"/>
                      </w:divBdr>
                      <w:divsChild>
                        <w:div w:id="4134391">
                          <w:marLeft w:val="640"/>
                          <w:marRight w:val="0"/>
                          <w:marTop w:val="0"/>
                          <w:marBottom w:val="0"/>
                          <w:divBdr>
                            <w:top w:val="none" w:sz="0" w:space="0" w:color="auto"/>
                            <w:left w:val="none" w:sz="0" w:space="0" w:color="auto"/>
                            <w:bottom w:val="none" w:sz="0" w:space="0" w:color="auto"/>
                            <w:right w:val="none" w:sz="0" w:space="0" w:color="auto"/>
                          </w:divBdr>
                        </w:div>
                        <w:div w:id="38751454">
                          <w:marLeft w:val="640"/>
                          <w:marRight w:val="0"/>
                          <w:marTop w:val="0"/>
                          <w:marBottom w:val="0"/>
                          <w:divBdr>
                            <w:top w:val="none" w:sz="0" w:space="0" w:color="auto"/>
                            <w:left w:val="none" w:sz="0" w:space="0" w:color="auto"/>
                            <w:bottom w:val="none" w:sz="0" w:space="0" w:color="auto"/>
                            <w:right w:val="none" w:sz="0" w:space="0" w:color="auto"/>
                          </w:divBdr>
                        </w:div>
                        <w:div w:id="97871469">
                          <w:marLeft w:val="640"/>
                          <w:marRight w:val="0"/>
                          <w:marTop w:val="0"/>
                          <w:marBottom w:val="0"/>
                          <w:divBdr>
                            <w:top w:val="none" w:sz="0" w:space="0" w:color="auto"/>
                            <w:left w:val="none" w:sz="0" w:space="0" w:color="auto"/>
                            <w:bottom w:val="none" w:sz="0" w:space="0" w:color="auto"/>
                            <w:right w:val="none" w:sz="0" w:space="0" w:color="auto"/>
                          </w:divBdr>
                        </w:div>
                        <w:div w:id="149297531">
                          <w:marLeft w:val="640"/>
                          <w:marRight w:val="0"/>
                          <w:marTop w:val="0"/>
                          <w:marBottom w:val="0"/>
                          <w:divBdr>
                            <w:top w:val="none" w:sz="0" w:space="0" w:color="auto"/>
                            <w:left w:val="none" w:sz="0" w:space="0" w:color="auto"/>
                            <w:bottom w:val="none" w:sz="0" w:space="0" w:color="auto"/>
                            <w:right w:val="none" w:sz="0" w:space="0" w:color="auto"/>
                          </w:divBdr>
                        </w:div>
                        <w:div w:id="172843252">
                          <w:marLeft w:val="640"/>
                          <w:marRight w:val="0"/>
                          <w:marTop w:val="0"/>
                          <w:marBottom w:val="0"/>
                          <w:divBdr>
                            <w:top w:val="none" w:sz="0" w:space="0" w:color="auto"/>
                            <w:left w:val="none" w:sz="0" w:space="0" w:color="auto"/>
                            <w:bottom w:val="none" w:sz="0" w:space="0" w:color="auto"/>
                            <w:right w:val="none" w:sz="0" w:space="0" w:color="auto"/>
                          </w:divBdr>
                        </w:div>
                        <w:div w:id="194007145">
                          <w:marLeft w:val="640"/>
                          <w:marRight w:val="0"/>
                          <w:marTop w:val="0"/>
                          <w:marBottom w:val="0"/>
                          <w:divBdr>
                            <w:top w:val="none" w:sz="0" w:space="0" w:color="auto"/>
                            <w:left w:val="none" w:sz="0" w:space="0" w:color="auto"/>
                            <w:bottom w:val="none" w:sz="0" w:space="0" w:color="auto"/>
                            <w:right w:val="none" w:sz="0" w:space="0" w:color="auto"/>
                          </w:divBdr>
                        </w:div>
                        <w:div w:id="232938005">
                          <w:marLeft w:val="640"/>
                          <w:marRight w:val="0"/>
                          <w:marTop w:val="0"/>
                          <w:marBottom w:val="0"/>
                          <w:divBdr>
                            <w:top w:val="none" w:sz="0" w:space="0" w:color="auto"/>
                            <w:left w:val="none" w:sz="0" w:space="0" w:color="auto"/>
                            <w:bottom w:val="none" w:sz="0" w:space="0" w:color="auto"/>
                            <w:right w:val="none" w:sz="0" w:space="0" w:color="auto"/>
                          </w:divBdr>
                        </w:div>
                        <w:div w:id="244192907">
                          <w:marLeft w:val="640"/>
                          <w:marRight w:val="0"/>
                          <w:marTop w:val="0"/>
                          <w:marBottom w:val="0"/>
                          <w:divBdr>
                            <w:top w:val="none" w:sz="0" w:space="0" w:color="auto"/>
                            <w:left w:val="none" w:sz="0" w:space="0" w:color="auto"/>
                            <w:bottom w:val="none" w:sz="0" w:space="0" w:color="auto"/>
                            <w:right w:val="none" w:sz="0" w:space="0" w:color="auto"/>
                          </w:divBdr>
                        </w:div>
                        <w:div w:id="276061912">
                          <w:marLeft w:val="640"/>
                          <w:marRight w:val="0"/>
                          <w:marTop w:val="0"/>
                          <w:marBottom w:val="0"/>
                          <w:divBdr>
                            <w:top w:val="none" w:sz="0" w:space="0" w:color="auto"/>
                            <w:left w:val="none" w:sz="0" w:space="0" w:color="auto"/>
                            <w:bottom w:val="none" w:sz="0" w:space="0" w:color="auto"/>
                            <w:right w:val="none" w:sz="0" w:space="0" w:color="auto"/>
                          </w:divBdr>
                        </w:div>
                        <w:div w:id="298539073">
                          <w:marLeft w:val="640"/>
                          <w:marRight w:val="0"/>
                          <w:marTop w:val="0"/>
                          <w:marBottom w:val="0"/>
                          <w:divBdr>
                            <w:top w:val="none" w:sz="0" w:space="0" w:color="auto"/>
                            <w:left w:val="none" w:sz="0" w:space="0" w:color="auto"/>
                            <w:bottom w:val="none" w:sz="0" w:space="0" w:color="auto"/>
                            <w:right w:val="none" w:sz="0" w:space="0" w:color="auto"/>
                          </w:divBdr>
                        </w:div>
                        <w:div w:id="311639825">
                          <w:marLeft w:val="640"/>
                          <w:marRight w:val="0"/>
                          <w:marTop w:val="0"/>
                          <w:marBottom w:val="0"/>
                          <w:divBdr>
                            <w:top w:val="none" w:sz="0" w:space="0" w:color="auto"/>
                            <w:left w:val="none" w:sz="0" w:space="0" w:color="auto"/>
                            <w:bottom w:val="none" w:sz="0" w:space="0" w:color="auto"/>
                            <w:right w:val="none" w:sz="0" w:space="0" w:color="auto"/>
                          </w:divBdr>
                        </w:div>
                        <w:div w:id="342560950">
                          <w:marLeft w:val="640"/>
                          <w:marRight w:val="0"/>
                          <w:marTop w:val="0"/>
                          <w:marBottom w:val="0"/>
                          <w:divBdr>
                            <w:top w:val="none" w:sz="0" w:space="0" w:color="auto"/>
                            <w:left w:val="none" w:sz="0" w:space="0" w:color="auto"/>
                            <w:bottom w:val="none" w:sz="0" w:space="0" w:color="auto"/>
                            <w:right w:val="none" w:sz="0" w:space="0" w:color="auto"/>
                          </w:divBdr>
                        </w:div>
                        <w:div w:id="371227237">
                          <w:marLeft w:val="640"/>
                          <w:marRight w:val="0"/>
                          <w:marTop w:val="0"/>
                          <w:marBottom w:val="0"/>
                          <w:divBdr>
                            <w:top w:val="none" w:sz="0" w:space="0" w:color="auto"/>
                            <w:left w:val="none" w:sz="0" w:space="0" w:color="auto"/>
                            <w:bottom w:val="none" w:sz="0" w:space="0" w:color="auto"/>
                            <w:right w:val="none" w:sz="0" w:space="0" w:color="auto"/>
                          </w:divBdr>
                        </w:div>
                        <w:div w:id="393771881">
                          <w:marLeft w:val="640"/>
                          <w:marRight w:val="0"/>
                          <w:marTop w:val="0"/>
                          <w:marBottom w:val="0"/>
                          <w:divBdr>
                            <w:top w:val="none" w:sz="0" w:space="0" w:color="auto"/>
                            <w:left w:val="none" w:sz="0" w:space="0" w:color="auto"/>
                            <w:bottom w:val="none" w:sz="0" w:space="0" w:color="auto"/>
                            <w:right w:val="none" w:sz="0" w:space="0" w:color="auto"/>
                          </w:divBdr>
                        </w:div>
                        <w:div w:id="399639504">
                          <w:marLeft w:val="640"/>
                          <w:marRight w:val="0"/>
                          <w:marTop w:val="0"/>
                          <w:marBottom w:val="0"/>
                          <w:divBdr>
                            <w:top w:val="none" w:sz="0" w:space="0" w:color="auto"/>
                            <w:left w:val="none" w:sz="0" w:space="0" w:color="auto"/>
                            <w:bottom w:val="none" w:sz="0" w:space="0" w:color="auto"/>
                            <w:right w:val="none" w:sz="0" w:space="0" w:color="auto"/>
                          </w:divBdr>
                        </w:div>
                        <w:div w:id="444885773">
                          <w:marLeft w:val="640"/>
                          <w:marRight w:val="0"/>
                          <w:marTop w:val="0"/>
                          <w:marBottom w:val="0"/>
                          <w:divBdr>
                            <w:top w:val="none" w:sz="0" w:space="0" w:color="auto"/>
                            <w:left w:val="none" w:sz="0" w:space="0" w:color="auto"/>
                            <w:bottom w:val="none" w:sz="0" w:space="0" w:color="auto"/>
                            <w:right w:val="none" w:sz="0" w:space="0" w:color="auto"/>
                          </w:divBdr>
                        </w:div>
                        <w:div w:id="451360713">
                          <w:marLeft w:val="640"/>
                          <w:marRight w:val="0"/>
                          <w:marTop w:val="0"/>
                          <w:marBottom w:val="0"/>
                          <w:divBdr>
                            <w:top w:val="none" w:sz="0" w:space="0" w:color="auto"/>
                            <w:left w:val="none" w:sz="0" w:space="0" w:color="auto"/>
                            <w:bottom w:val="none" w:sz="0" w:space="0" w:color="auto"/>
                            <w:right w:val="none" w:sz="0" w:space="0" w:color="auto"/>
                          </w:divBdr>
                        </w:div>
                        <w:div w:id="504591328">
                          <w:marLeft w:val="640"/>
                          <w:marRight w:val="0"/>
                          <w:marTop w:val="0"/>
                          <w:marBottom w:val="0"/>
                          <w:divBdr>
                            <w:top w:val="none" w:sz="0" w:space="0" w:color="auto"/>
                            <w:left w:val="none" w:sz="0" w:space="0" w:color="auto"/>
                            <w:bottom w:val="none" w:sz="0" w:space="0" w:color="auto"/>
                            <w:right w:val="none" w:sz="0" w:space="0" w:color="auto"/>
                          </w:divBdr>
                        </w:div>
                        <w:div w:id="514541026">
                          <w:marLeft w:val="640"/>
                          <w:marRight w:val="0"/>
                          <w:marTop w:val="0"/>
                          <w:marBottom w:val="0"/>
                          <w:divBdr>
                            <w:top w:val="none" w:sz="0" w:space="0" w:color="auto"/>
                            <w:left w:val="none" w:sz="0" w:space="0" w:color="auto"/>
                            <w:bottom w:val="none" w:sz="0" w:space="0" w:color="auto"/>
                            <w:right w:val="none" w:sz="0" w:space="0" w:color="auto"/>
                          </w:divBdr>
                        </w:div>
                        <w:div w:id="521936120">
                          <w:marLeft w:val="640"/>
                          <w:marRight w:val="0"/>
                          <w:marTop w:val="0"/>
                          <w:marBottom w:val="0"/>
                          <w:divBdr>
                            <w:top w:val="none" w:sz="0" w:space="0" w:color="auto"/>
                            <w:left w:val="none" w:sz="0" w:space="0" w:color="auto"/>
                            <w:bottom w:val="none" w:sz="0" w:space="0" w:color="auto"/>
                            <w:right w:val="none" w:sz="0" w:space="0" w:color="auto"/>
                          </w:divBdr>
                        </w:div>
                        <w:div w:id="581136983">
                          <w:marLeft w:val="640"/>
                          <w:marRight w:val="0"/>
                          <w:marTop w:val="0"/>
                          <w:marBottom w:val="0"/>
                          <w:divBdr>
                            <w:top w:val="none" w:sz="0" w:space="0" w:color="auto"/>
                            <w:left w:val="none" w:sz="0" w:space="0" w:color="auto"/>
                            <w:bottom w:val="none" w:sz="0" w:space="0" w:color="auto"/>
                            <w:right w:val="none" w:sz="0" w:space="0" w:color="auto"/>
                          </w:divBdr>
                        </w:div>
                        <w:div w:id="594705931">
                          <w:marLeft w:val="640"/>
                          <w:marRight w:val="0"/>
                          <w:marTop w:val="0"/>
                          <w:marBottom w:val="0"/>
                          <w:divBdr>
                            <w:top w:val="none" w:sz="0" w:space="0" w:color="auto"/>
                            <w:left w:val="none" w:sz="0" w:space="0" w:color="auto"/>
                            <w:bottom w:val="none" w:sz="0" w:space="0" w:color="auto"/>
                            <w:right w:val="none" w:sz="0" w:space="0" w:color="auto"/>
                          </w:divBdr>
                        </w:div>
                        <w:div w:id="636036999">
                          <w:marLeft w:val="640"/>
                          <w:marRight w:val="0"/>
                          <w:marTop w:val="0"/>
                          <w:marBottom w:val="0"/>
                          <w:divBdr>
                            <w:top w:val="none" w:sz="0" w:space="0" w:color="auto"/>
                            <w:left w:val="none" w:sz="0" w:space="0" w:color="auto"/>
                            <w:bottom w:val="none" w:sz="0" w:space="0" w:color="auto"/>
                            <w:right w:val="none" w:sz="0" w:space="0" w:color="auto"/>
                          </w:divBdr>
                        </w:div>
                        <w:div w:id="665205307">
                          <w:marLeft w:val="640"/>
                          <w:marRight w:val="0"/>
                          <w:marTop w:val="0"/>
                          <w:marBottom w:val="0"/>
                          <w:divBdr>
                            <w:top w:val="none" w:sz="0" w:space="0" w:color="auto"/>
                            <w:left w:val="none" w:sz="0" w:space="0" w:color="auto"/>
                            <w:bottom w:val="none" w:sz="0" w:space="0" w:color="auto"/>
                            <w:right w:val="none" w:sz="0" w:space="0" w:color="auto"/>
                          </w:divBdr>
                        </w:div>
                        <w:div w:id="685861596">
                          <w:marLeft w:val="640"/>
                          <w:marRight w:val="0"/>
                          <w:marTop w:val="0"/>
                          <w:marBottom w:val="0"/>
                          <w:divBdr>
                            <w:top w:val="none" w:sz="0" w:space="0" w:color="auto"/>
                            <w:left w:val="none" w:sz="0" w:space="0" w:color="auto"/>
                            <w:bottom w:val="none" w:sz="0" w:space="0" w:color="auto"/>
                            <w:right w:val="none" w:sz="0" w:space="0" w:color="auto"/>
                          </w:divBdr>
                        </w:div>
                        <w:div w:id="710961123">
                          <w:marLeft w:val="640"/>
                          <w:marRight w:val="0"/>
                          <w:marTop w:val="0"/>
                          <w:marBottom w:val="0"/>
                          <w:divBdr>
                            <w:top w:val="none" w:sz="0" w:space="0" w:color="auto"/>
                            <w:left w:val="none" w:sz="0" w:space="0" w:color="auto"/>
                            <w:bottom w:val="none" w:sz="0" w:space="0" w:color="auto"/>
                            <w:right w:val="none" w:sz="0" w:space="0" w:color="auto"/>
                          </w:divBdr>
                        </w:div>
                        <w:div w:id="719943836">
                          <w:marLeft w:val="640"/>
                          <w:marRight w:val="0"/>
                          <w:marTop w:val="0"/>
                          <w:marBottom w:val="0"/>
                          <w:divBdr>
                            <w:top w:val="none" w:sz="0" w:space="0" w:color="auto"/>
                            <w:left w:val="none" w:sz="0" w:space="0" w:color="auto"/>
                            <w:bottom w:val="none" w:sz="0" w:space="0" w:color="auto"/>
                            <w:right w:val="none" w:sz="0" w:space="0" w:color="auto"/>
                          </w:divBdr>
                        </w:div>
                        <w:div w:id="790826209">
                          <w:marLeft w:val="640"/>
                          <w:marRight w:val="0"/>
                          <w:marTop w:val="0"/>
                          <w:marBottom w:val="0"/>
                          <w:divBdr>
                            <w:top w:val="none" w:sz="0" w:space="0" w:color="auto"/>
                            <w:left w:val="none" w:sz="0" w:space="0" w:color="auto"/>
                            <w:bottom w:val="none" w:sz="0" w:space="0" w:color="auto"/>
                            <w:right w:val="none" w:sz="0" w:space="0" w:color="auto"/>
                          </w:divBdr>
                        </w:div>
                        <w:div w:id="805975518">
                          <w:marLeft w:val="640"/>
                          <w:marRight w:val="0"/>
                          <w:marTop w:val="0"/>
                          <w:marBottom w:val="0"/>
                          <w:divBdr>
                            <w:top w:val="none" w:sz="0" w:space="0" w:color="auto"/>
                            <w:left w:val="none" w:sz="0" w:space="0" w:color="auto"/>
                            <w:bottom w:val="none" w:sz="0" w:space="0" w:color="auto"/>
                            <w:right w:val="none" w:sz="0" w:space="0" w:color="auto"/>
                          </w:divBdr>
                        </w:div>
                        <w:div w:id="925769900">
                          <w:marLeft w:val="640"/>
                          <w:marRight w:val="0"/>
                          <w:marTop w:val="0"/>
                          <w:marBottom w:val="0"/>
                          <w:divBdr>
                            <w:top w:val="none" w:sz="0" w:space="0" w:color="auto"/>
                            <w:left w:val="none" w:sz="0" w:space="0" w:color="auto"/>
                            <w:bottom w:val="none" w:sz="0" w:space="0" w:color="auto"/>
                            <w:right w:val="none" w:sz="0" w:space="0" w:color="auto"/>
                          </w:divBdr>
                        </w:div>
                        <w:div w:id="1024594509">
                          <w:marLeft w:val="640"/>
                          <w:marRight w:val="0"/>
                          <w:marTop w:val="0"/>
                          <w:marBottom w:val="0"/>
                          <w:divBdr>
                            <w:top w:val="none" w:sz="0" w:space="0" w:color="auto"/>
                            <w:left w:val="none" w:sz="0" w:space="0" w:color="auto"/>
                            <w:bottom w:val="none" w:sz="0" w:space="0" w:color="auto"/>
                            <w:right w:val="none" w:sz="0" w:space="0" w:color="auto"/>
                          </w:divBdr>
                        </w:div>
                        <w:div w:id="1050805299">
                          <w:marLeft w:val="640"/>
                          <w:marRight w:val="0"/>
                          <w:marTop w:val="0"/>
                          <w:marBottom w:val="0"/>
                          <w:divBdr>
                            <w:top w:val="none" w:sz="0" w:space="0" w:color="auto"/>
                            <w:left w:val="none" w:sz="0" w:space="0" w:color="auto"/>
                            <w:bottom w:val="none" w:sz="0" w:space="0" w:color="auto"/>
                            <w:right w:val="none" w:sz="0" w:space="0" w:color="auto"/>
                          </w:divBdr>
                        </w:div>
                        <w:div w:id="1121264157">
                          <w:marLeft w:val="640"/>
                          <w:marRight w:val="0"/>
                          <w:marTop w:val="0"/>
                          <w:marBottom w:val="0"/>
                          <w:divBdr>
                            <w:top w:val="none" w:sz="0" w:space="0" w:color="auto"/>
                            <w:left w:val="none" w:sz="0" w:space="0" w:color="auto"/>
                            <w:bottom w:val="none" w:sz="0" w:space="0" w:color="auto"/>
                            <w:right w:val="none" w:sz="0" w:space="0" w:color="auto"/>
                          </w:divBdr>
                        </w:div>
                        <w:div w:id="1136948189">
                          <w:marLeft w:val="640"/>
                          <w:marRight w:val="0"/>
                          <w:marTop w:val="0"/>
                          <w:marBottom w:val="0"/>
                          <w:divBdr>
                            <w:top w:val="none" w:sz="0" w:space="0" w:color="auto"/>
                            <w:left w:val="none" w:sz="0" w:space="0" w:color="auto"/>
                            <w:bottom w:val="none" w:sz="0" w:space="0" w:color="auto"/>
                            <w:right w:val="none" w:sz="0" w:space="0" w:color="auto"/>
                          </w:divBdr>
                        </w:div>
                        <w:div w:id="1164512003">
                          <w:marLeft w:val="640"/>
                          <w:marRight w:val="0"/>
                          <w:marTop w:val="0"/>
                          <w:marBottom w:val="0"/>
                          <w:divBdr>
                            <w:top w:val="none" w:sz="0" w:space="0" w:color="auto"/>
                            <w:left w:val="none" w:sz="0" w:space="0" w:color="auto"/>
                            <w:bottom w:val="none" w:sz="0" w:space="0" w:color="auto"/>
                            <w:right w:val="none" w:sz="0" w:space="0" w:color="auto"/>
                          </w:divBdr>
                        </w:div>
                        <w:div w:id="1258715244">
                          <w:marLeft w:val="640"/>
                          <w:marRight w:val="0"/>
                          <w:marTop w:val="0"/>
                          <w:marBottom w:val="0"/>
                          <w:divBdr>
                            <w:top w:val="none" w:sz="0" w:space="0" w:color="auto"/>
                            <w:left w:val="none" w:sz="0" w:space="0" w:color="auto"/>
                            <w:bottom w:val="none" w:sz="0" w:space="0" w:color="auto"/>
                            <w:right w:val="none" w:sz="0" w:space="0" w:color="auto"/>
                          </w:divBdr>
                        </w:div>
                        <w:div w:id="1267080925">
                          <w:marLeft w:val="640"/>
                          <w:marRight w:val="0"/>
                          <w:marTop w:val="0"/>
                          <w:marBottom w:val="0"/>
                          <w:divBdr>
                            <w:top w:val="none" w:sz="0" w:space="0" w:color="auto"/>
                            <w:left w:val="none" w:sz="0" w:space="0" w:color="auto"/>
                            <w:bottom w:val="none" w:sz="0" w:space="0" w:color="auto"/>
                            <w:right w:val="none" w:sz="0" w:space="0" w:color="auto"/>
                          </w:divBdr>
                        </w:div>
                        <w:div w:id="1554998873">
                          <w:marLeft w:val="640"/>
                          <w:marRight w:val="0"/>
                          <w:marTop w:val="0"/>
                          <w:marBottom w:val="0"/>
                          <w:divBdr>
                            <w:top w:val="none" w:sz="0" w:space="0" w:color="auto"/>
                            <w:left w:val="none" w:sz="0" w:space="0" w:color="auto"/>
                            <w:bottom w:val="none" w:sz="0" w:space="0" w:color="auto"/>
                            <w:right w:val="none" w:sz="0" w:space="0" w:color="auto"/>
                          </w:divBdr>
                        </w:div>
                        <w:div w:id="1594513438">
                          <w:marLeft w:val="640"/>
                          <w:marRight w:val="0"/>
                          <w:marTop w:val="0"/>
                          <w:marBottom w:val="0"/>
                          <w:divBdr>
                            <w:top w:val="none" w:sz="0" w:space="0" w:color="auto"/>
                            <w:left w:val="none" w:sz="0" w:space="0" w:color="auto"/>
                            <w:bottom w:val="none" w:sz="0" w:space="0" w:color="auto"/>
                            <w:right w:val="none" w:sz="0" w:space="0" w:color="auto"/>
                          </w:divBdr>
                        </w:div>
                        <w:div w:id="1699164665">
                          <w:marLeft w:val="640"/>
                          <w:marRight w:val="0"/>
                          <w:marTop w:val="0"/>
                          <w:marBottom w:val="0"/>
                          <w:divBdr>
                            <w:top w:val="none" w:sz="0" w:space="0" w:color="auto"/>
                            <w:left w:val="none" w:sz="0" w:space="0" w:color="auto"/>
                            <w:bottom w:val="none" w:sz="0" w:space="0" w:color="auto"/>
                            <w:right w:val="none" w:sz="0" w:space="0" w:color="auto"/>
                          </w:divBdr>
                        </w:div>
                        <w:div w:id="1736513352">
                          <w:marLeft w:val="640"/>
                          <w:marRight w:val="0"/>
                          <w:marTop w:val="0"/>
                          <w:marBottom w:val="0"/>
                          <w:divBdr>
                            <w:top w:val="none" w:sz="0" w:space="0" w:color="auto"/>
                            <w:left w:val="none" w:sz="0" w:space="0" w:color="auto"/>
                            <w:bottom w:val="none" w:sz="0" w:space="0" w:color="auto"/>
                            <w:right w:val="none" w:sz="0" w:space="0" w:color="auto"/>
                          </w:divBdr>
                        </w:div>
                        <w:div w:id="1806462067">
                          <w:marLeft w:val="640"/>
                          <w:marRight w:val="0"/>
                          <w:marTop w:val="0"/>
                          <w:marBottom w:val="0"/>
                          <w:divBdr>
                            <w:top w:val="none" w:sz="0" w:space="0" w:color="auto"/>
                            <w:left w:val="none" w:sz="0" w:space="0" w:color="auto"/>
                            <w:bottom w:val="none" w:sz="0" w:space="0" w:color="auto"/>
                            <w:right w:val="none" w:sz="0" w:space="0" w:color="auto"/>
                          </w:divBdr>
                        </w:div>
                        <w:div w:id="1831749127">
                          <w:marLeft w:val="640"/>
                          <w:marRight w:val="0"/>
                          <w:marTop w:val="0"/>
                          <w:marBottom w:val="0"/>
                          <w:divBdr>
                            <w:top w:val="none" w:sz="0" w:space="0" w:color="auto"/>
                            <w:left w:val="none" w:sz="0" w:space="0" w:color="auto"/>
                            <w:bottom w:val="none" w:sz="0" w:space="0" w:color="auto"/>
                            <w:right w:val="none" w:sz="0" w:space="0" w:color="auto"/>
                          </w:divBdr>
                        </w:div>
                        <w:div w:id="1932470629">
                          <w:marLeft w:val="640"/>
                          <w:marRight w:val="0"/>
                          <w:marTop w:val="0"/>
                          <w:marBottom w:val="0"/>
                          <w:divBdr>
                            <w:top w:val="none" w:sz="0" w:space="0" w:color="auto"/>
                            <w:left w:val="none" w:sz="0" w:space="0" w:color="auto"/>
                            <w:bottom w:val="none" w:sz="0" w:space="0" w:color="auto"/>
                            <w:right w:val="none" w:sz="0" w:space="0" w:color="auto"/>
                          </w:divBdr>
                        </w:div>
                        <w:div w:id="1966540485">
                          <w:marLeft w:val="640"/>
                          <w:marRight w:val="0"/>
                          <w:marTop w:val="0"/>
                          <w:marBottom w:val="0"/>
                          <w:divBdr>
                            <w:top w:val="none" w:sz="0" w:space="0" w:color="auto"/>
                            <w:left w:val="none" w:sz="0" w:space="0" w:color="auto"/>
                            <w:bottom w:val="none" w:sz="0" w:space="0" w:color="auto"/>
                            <w:right w:val="none" w:sz="0" w:space="0" w:color="auto"/>
                          </w:divBdr>
                        </w:div>
                        <w:div w:id="2015837551">
                          <w:marLeft w:val="640"/>
                          <w:marRight w:val="0"/>
                          <w:marTop w:val="0"/>
                          <w:marBottom w:val="0"/>
                          <w:divBdr>
                            <w:top w:val="none" w:sz="0" w:space="0" w:color="auto"/>
                            <w:left w:val="none" w:sz="0" w:space="0" w:color="auto"/>
                            <w:bottom w:val="none" w:sz="0" w:space="0" w:color="auto"/>
                            <w:right w:val="none" w:sz="0" w:space="0" w:color="auto"/>
                          </w:divBdr>
                        </w:div>
                        <w:div w:id="2106536101">
                          <w:marLeft w:val="640"/>
                          <w:marRight w:val="0"/>
                          <w:marTop w:val="0"/>
                          <w:marBottom w:val="0"/>
                          <w:divBdr>
                            <w:top w:val="none" w:sz="0" w:space="0" w:color="auto"/>
                            <w:left w:val="none" w:sz="0" w:space="0" w:color="auto"/>
                            <w:bottom w:val="none" w:sz="0" w:space="0" w:color="auto"/>
                            <w:right w:val="none" w:sz="0" w:space="0" w:color="auto"/>
                          </w:divBdr>
                        </w:div>
                      </w:divsChild>
                    </w:div>
                    <w:div w:id="1797680863">
                      <w:marLeft w:val="0"/>
                      <w:marRight w:val="0"/>
                      <w:marTop w:val="0"/>
                      <w:marBottom w:val="0"/>
                      <w:divBdr>
                        <w:top w:val="none" w:sz="0" w:space="0" w:color="auto"/>
                        <w:left w:val="none" w:sz="0" w:space="0" w:color="auto"/>
                        <w:bottom w:val="none" w:sz="0" w:space="0" w:color="auto"/>
                        <w:right w:val="none" w:sz="0" w:space="0" w:color="auto"/>
                      </w:divBdr>
                      <w:divsChild>
                        <w:div w:id="22705612">
                          <w:marLeft w:val="640"/>
                          <w:marRight w:val="0"/>
                          <w:marTop w:val="0"/>
                          <w:marBottom w:val="0"/>
                          <w:divBdr>
                            <w:top w:val="none" w:sz="0" w:space="0" w:color="auto"/>
                            <w:left w:val="none" w:sz="0" w:space="0" w:color="auto"/>
                            <w:bottom w:val="none" w:sz="0" w:space="0" w:color="auto"/>
                            <w:right w:val="none" w:sz="0" w:space="0" w:color="auto"/>
                          </w:divBdr>
                        </w:div>
                        <w:div w:id="99761705">
                          <w:marLeft w:val="640"/>
                          <w:marRight w:val="0"/>
                          <w:marTop w:val="0"/>
                          <w:marBottom w:val="0"/>
                          <w:divBdr>
                            <w:top w:val="none" w:sz="0" w:space="0" w:color="auto"/>
                            <w:left w:val="none" w:sz="0" w:space="0" w:color="auto"/>
                            <w:bottom w:val="none" w:sz="0" w:space="0" w:color="auto"/>
                            <w:right w:val="none" w:sz="0" w:space="0" w:color="auto"/>
                          </w:divBdr>
                        </w:div>
                        <w:div w:id="141430597">
                          <w:marLeft w:val="640"/>
                          <w:marRight w:val="0"/>
                          <w:marTop w:val="0"/>
                          <w:marBottom w:val="0"/>
                          <w:divBdr>
                            <w:top w:val="none" w:sz="0" w:space="0" w:color="auto"/>
                            <w:left w:val="none" w:sz="0" w:space="0" w:color="auto"/>
                            <w:bottom w:val="none" w:sz="0" w:space="0" w:color="auto"/>
                            <w:right w:val="none" w:sz="0" w:space="0" w:color="auto"/>
                          </w:divBdr>
                        </w:div>
                        <w:div w:id="290285329">
                          <w:marLeft w:val="640"/>
                          <w:marRight w:val="0"/>
                          <w:marTop w:val="0"/>
                          <w:marBottom w:val="0"/>
                          <w:divBdr>
                            <w:top w:val="none" w:sz="0" w:space="0" w:color="auto"/>
                            <w:left w:val="none" w:sz="0" w:space="0" w:color="auto"/>
                            <w:bottom w:val="none" w:sz="0" w:space="0" w:color="auto"/>
                            <w:right w:val="none" w:sz="0" w:space="0" w:color="auto"/>
                          </w:divBdr>
                        </w:div>
                        <w:div w:id="370302134">
                          <w:marLeft w:val="640"/>
                          <w:marRight w:val="0"/>
                          <w:marTop w:val="0"/>
                          <w:marBottom w:val="0"/>
                          <w:divBdr>
                            <w:top w:val="none" w:sz="0" w:space="0" w:color="auto"/>
                            <w:left w:val="none" w:sz="0" w:space="0" w:color="auto"/>
                            <w:bottom w:val="none" w:sz="0" w:space="0" w:color="auto"/>
                            <w:right w:val="none" w:sz="0" w:space="0" w:color="auto"/>
                          </w:divBdr>
                        </w:div>
                        <w:div w:id="402720171">
                          <w:marLeft w:val="640"/>
                          <w:marRight w:val="0"/>
                          <w:marTop w:val="0"/>
                          <w:marBottom w:val="0"/>
                          <w:divBdr>
                            <w:top w:val="none" w:sz="0" w:space="0" w:color="auto"/>
                            <w:left w:val="none" w:sz="0" w:space="0" w:color="auto"/>
                            <w:bottom w:val="none" w:sz="0" w:space="0" w:color="auto"/>
                            <w:right w:val="none" w:sz="0" w:space="0" w:color="auto"/>
                          </w:divBdr>
                        </w:div>
                        <w:div w:id="450435941">
                          <w:marLeft w:val="640"/>
                          <w:marRight w:val="0"/>
                          <w:marTop w:val="0"/>
                          <w:marBottom w:val="0"/>
                          <w:divBdr>
                            <w:top w:val="none" w:sz="0" w:space="0" w:color="auto"/>
                            <w:left w:val="none" w:sz="0" w:space="0" w:color="auto"/>
                            <w:bottom w:val="none" w:sz="0" w:space="0" w:color="auto"/>
                            <w:right w:val="none" w:sz="0" w:space="0" w:color="auto"/>
                          </w:divBdr>
                        </w:div>
                        <w:div w:id="489365237">
                          <w:marLeft w:val="640"/>
                          <w:marRight w:val="0"/>
                          <w:marTop w:val="0"/>
                          <w:marBottom w:val="0"/>
                          <w:divBdr>
                            <w:top w:val="none" w:sz="0" w:space="0" w:color="auto"/>
                            <w:left w:val="none" w:sz="0" w:space="0" w:color="auto"/>
                            <w:bottom w:val="none" w:sz="0" w:space="0" w:color="auto"/>
                            <w:right w:val="none" w:sz="0" w:space="0" w:color="auto"/>
                          </w:divBdr>
                        </w:div>
                        <w:div w:id="515996302">
                          <w:marLeft w:val="640"/>
                          <w:marRight w:val="0"/>
                          <w:marTop w:val="0"/>
                          <w:marBottom w:val="0"/>
                          <w:divBdr>
                            <w:top w:val="none" w:sz="0" w:space="0" w:color="auto"/>
                            <w:left w:val="none" w:sz="0" w:space="0" w:color="auto"/>
                            <w:bottom w:val="none" w:sz="0" w:space="0" w:color="auto"/>
                            <w:right w:val="none" w:sz="0" w:space="0" w:color="auto"/>
                          </w:divBdr>
                        </w:div>
                        <w:div w:id="541288059">
                          <w:marLeft w:val="640"/>
                          <w:marRight w:val="0"/>
                          <w:marTop w:val="0"/>
                          <w:marBottom w:val="0"/>
                          <w:divBdr>
                            <w:top w:val="none" w:sz="0" w:space="0" w:color="auto"/>
                            <w:left w:val="none" w:sz="0" w:space="0" w:color="auto"/>
                            <w:bottom w:val="none" w:sz="0" w:space="0" w:color="auto"/>
                            <w:right w:val="none" w:sz="0" w:space="0" w:color="auto"/>
                          </w:divBdr>
                        </w:div>
                        <w:div w:id="555707178">
                          <w:marLeft w:val="640"/>
                          <w:marRight w:val="0"/>
                          <w:marTop w:val="0"/>
                          <w:marBottom w:val="0"/>
                          <w:divBdr>
                            <w:top w:val="none" w:sz="0" w:space="0" w:color="auto"/>
                            <w:left w:val="none" w:sz="0" w:space="0" w:color="auto"/>
                            <w:bottom w:val="none" w:sz="0" w:space="0" w:color="auto"/>
                            <w:right w:val="none" w:sz="0" w:space="0" w:color="auto"/>
                          </w:divBdr>
                        </w:div>
                        <w:div w:id="613095650">
                          <w:marLeft w:val="640"/>
                          <w:marRight w:val="0"/>
                          <w:marTop w:val="0"/>
                          <w:marBottom w:val="0"/>
                          <w:divBdr>
                            <w:top w:val="none" w:sz="0" w:space="0" w:color="auto"/>
                            <w:left w:val="none" w:sz="0" w:space="0" w:color="auto"/>
                            <w:bottom w:val="none" w:sz="0" w:space="0" w:color="auto"/>
                            <w:right w:val="none" w:sz="0" w:space="0" w:color="auto"/>
                          </w:divBdr>
                        </w:div>
                        <w:div w:id="638844981">
                          <w:marLeft w:val="640"/>
                          <w:marRight w:val="0"/>
                          <w:marTop w:val="0"/>
                          <w:marBottom w:val="0"/>
                          <w:divBdr>
                            <w:top w:val="none" w:sz="0" w:space="0" w:color="auto"/>
                            <w:left w:val="none" w:sz="0" w:space="0" w:color="auto"/>
                            <w:bottom w:val="none" w:sz="0" w:space="0" w:color="auto"/>
                            <w:right w:val="none" w:sz="0" w:space="0" w:color="auto"/>
                          </w:divBdr>
                        </w:div>
                        <w:div w:id="699429631">
                          <w:marLeft w:val="640"/>
                          <w:marRight w:val="0"/>
                          <w:marTop w:val="0"/>
                          <w:marBottom w:val="0"/>
                          <w:divBdr>
                            <w:top w:val="none" w:sz="0" w:space="0" w:color="auto"/>
                            <w:left w:val="none" w:sz="0" w:space="0" w:color="auto"/>
                            <w:bottom w:val="none" w:sz="0" w:space="0" w:color="auto"/>
                            <w:right w:val="none" w:sz="0" w:space="0" w:color="auto"/>
                          </w:divBdr>
                        </w:div>
                        <w:div w:id="722288359">
                          <w:marLeft w:val="640"/>
                          <w:marRight w:val="0"/>
                          <w:marTop w:val="0"/>
                          <w:marBottom w:val="0"/>
                          <w:divBdr>
                            <w:top w:val="none" w:sz="0" w:space="0" w:color="auto"/>
                            <w:left w:val="none" w:sz="0" w:space="0" w:color="auto"/>
                            <w:bottom w:val="none" w:sz="0" w:space="0" w:color="auto"/>
                            <w:right w:val="none" w:sz="0" w:space="0" w:color="auto"/>
                          </w:divBdr>
                        </w:div>
                        <w:div w:id="757948856">
                          <w:marLeft w:val="640"/>
                          <w:marRight w:val="0"/>
                          <w:marTop w:val="0"/>
                          <w:marBottom w:val="0"/>
                          <w:divBdr>
                            <w:top w:val="none" w:sz="0" w:space="0" w:color="auto"/>
                            <w:left w:val="none" w:sz="0" w:space="0" w:color="auto"/>
                            <w:bottom w:val="none" w:sz="0" w:space="0" w:color="auto"/>
                            <w:right w:val="none" w:sz="0" w:space="0" w:color="auto"/>
                          </w:divBdr>
                        </w:div>
                        <w:div w:id="767887585">
                          <w:marLeft w:val="640"/>
                          <w:marRight w:val="0"/>
                          <w:marTop w:val="0"/>
                          <w:marBottom w:val="0"/>
                          <w:divBdr>
                            <w:top w:val="none" w:sz="0" w:space="0" w:color="auto"/>
                            <w:left w:val="none" w:sz="0" w:space="0" w:color="auto"/>
                            <w:bottom w:val="none" w:sz="0" w:space="0" w:color="auto"/>
                            <w:right w:val="none" w:sz="0" w:space="0" w:color="auto"/>
                          </w:divBdr>
                        </w:div>
                        <w:div w:id="821123900">
                          <w:marLeft w:val="640"/>
                          <w:marRight w:val="0"/>
                          <w:marTop w:val="0"/>
                          <w:marBottom w:val="0"/>
                          <w:divBdr>
                            <w:top w:val="none" w:sz="0" w:space="0" w:color="auto"/>
                            <w:left w:val="none" w:sz="0" w:space="0" w:color="auto"/>
                            <w:bottom w:val="none" w:sz="0" w:space="0" w:color="auto"/>
                            <w:right w:val="none" w:sz="0" w:space="0" w:color="auto"/>
                          </w:divBdr>
                        </w:div>
                        <w:div w:id="927808141">
                          <w:marLeft w:val="640"/>
                          <w:marRight w:val="0"/>
                          <w:marTop w:val="0"/>
                          <w:marBottom w:val="0"/>
                          <w:divBdr>
                            <w:top w:val="none" w:sz="0" w:space="0" w:color="auto"/>
                            <w:left w:val="none" w:sz="0" w:space="0" w:color="auto"/>
                            <w:bottom w:val="none" w:sz="0" w:space="0" w:color="auto"/>
                            <w:right w:val="none" w:sz="0" w:space="0" w:color="auto"/>
                          </w:divBdr>
                        </w:div>
                        <w:div w:id="958688013">
                          <w:marLeft w:val="640"/>
                          <w:marRight w:val="0"/>
                          <w:marTop w:val="0"/>
                          <w:marBottom w:val="0"/>
                          <w:divBdr>
                            <w:top w:val="none" w:sz="0" w:space="0" w:color="auto"/>
                            <w:left w:val="none" w:sz="0" w:space="0" w:color="auto"/>
                            <w:bottom w:val="none" w:sz="0" w:space="0" w:color="auto"/>
                            <w:right w:val="none" w:sz="0" w:space="0" w:color="auto"/>
                          </w:divBdr>
                        </w:div>
                        <w:div w:id="981277646">
                          <w:marLeft w:val="640"/>
                          <w:marRight w:val="0"/>
                          <w:marTop w:val="0"/>
                          <w:marBottom w:val="0"/>
                          <w:divBdr>
                            <w:top w:val="none" w:sz="0" w:space="0" w:color="auto"/>
                            <w:left w:val="none" w:sz="0" w:space="0" w:color="auto"/>
                            <w:bottom w:val="none" w:sz="0" w:space="0" w:color="auto"/>
                            <w:right w:val="none" w:sz="0" w:space="0" w:color="auto"/>
                          </w:divBdr>
                        </w:div>
                        <w:div w:id="1015881251">
                          <w:marLeft w:val="640"/>
                          <w:marRight w:val="0"/>
                          <w:marTop w:val="0"/>
                          <w:marBottom w:val="0"/>
                          <w:divBdr>
                            <w:top w:val="none" w:sz="0" w:space="0" w:color="auto"/>
                            <w:left w:val="none" w:sz="0" w:space="0" w:color="auto"/>
                            <w:bottom w:val="none" w:sz="0" w:space="0" w:color="auto"/>
                            <w:right w:val="none" w:sz="0" w:space="0" w:color="auto"/>
                          </w:divBdr>
                        </w:div>
                        <w:div w:id="1063525037">
                          <w:marLeft w:val="640"/>
                          <w:marRight w:val="0"/>
                          <w:marTop w:val="0"/>
                          <w:marBottom w:val="0"/>
                          <w:divBdr>
                            <w:top w:val="none" w:sz="0" w:space="0" w:color="auto"/>
                            <w:left w:val="none" w:sz="0" w:space="0" w:color="auto"/>
                            <w:bottom w:val="none" w:sz="0" w:space="0" w:color="auto"/>
                            <w:right w:val="none" w:sz="0" w:space="0" w:color="auto"/>
                          </w:divBdr>
                        </w:div>
                        <w:div w:id="1184782512">
                          <w:marLeft w:val="640"/>
                          <w:marRight w:val="0"/>
                          <w:marTop w:val="0"/>
                          <w:marBottom w:val="0"/>
                          <w:divBdr>
                            <w:top w:val="none" w:sz="0" w:space="0" w:color="auto"/>
                            <w:left w:val="none" w:sz="0" w:space="0" w:color="auto"/>
                            <w:bottom w:val="none" w:sz="0" w:space="0" w:color="auto"/>
                            <w:right w:val="none" w:sz="0" w:space="0" w:color="auto"/>
                          </w:divBdr>
                        </w:div>
                        <w:div w:id="1225605386">
                          <w:marLeft w:val="640"/>
                          <w:marRight w:val="0"/>
                          <w:marTop w:val="0"/>
                          <w:marBottom w:val="0"/>
                          <w:divBdr>
                            <w:top w:val="none" w:sz="0" w:space="0" w:color="auto"/>
                            <w:left w:val="none" w:sz="0" w:space="0" w:color="auto"/>
                            <w:bottom w:val="none" w:sz="0" w:space="0" w:color="auto"/>
                            <w:right w:val="none" w:sz="0" w:space="0" w:color="auto"/>
                          </w:divBdr>
                        </w:div>
                        <w:div w:id="1271429035">
                          <w:marLeft w:val="640"/>
                          <w:marRight w:val="0"/>
                          <w:marTop w:val="0"/>
                          <w:marBottom w:val="0"/>
                          <w:divBdr>
                            <w:top w:val="none" w:sz="0" w:space="0" w:color="auto"/>
                            <w:left w:val="none" w:sz="0" w:space="0" w:color="auto"/>
                            <w:bottom w:val="none" w:sz="0" w:space="0" w:color="auto"/>
                            <w:right w:val="none" w:sz="0" w:space="0" w:color="auto"/>
                          </w:divBdr>
                        </w:div>
                        <w:div w:id="1275789978">
                          <w:marLeft w:val="640"/>
                          <w:marRight w:val="0"/>
                          <w:marTop w:val="0"/>
                          <w:marBottom w:val="0"/>
                          <w:divBdr>
                            <w:top w:val="none" w:sz="0" w:space="0" w:color="auto"/>
                            <w:left w:val="none" w:sz="0" w:space="0" w:color="auto"/>
                            <w:bottom w:val="none" w:sz="0" w:space="0" w:color="auto"/>
                            <w:right w:val="none" w:sz="0" w:space="0" w:color="auto"/>
                          </w:divBdr>
                        </w:div>
                        <w:div w:id="1277980118">
                          <w:marLeft w:val="640"/>
                          <w:marRight w:val="0"/>
                          <w:marTop w:val="0"/>
                          <w:marBottom w:val="0"/>
                          <w:divBdr>
                            <w:top w:val="none" w:sz="0" w:space="0" w:color="auto"/>
                            <w:left w:val="none" w:sz="0" w:space="0" w:color="auto"/>
                            <w:bottom w:val="none" w:sz="0" w:space="0" w:color="auto"/>
                            <w:right w:val="none" w:sz="0" w:space="0" w:color="auto"/>
                          </w:divBdr>
                        </w:div>
                        <w:div w:id="1292245877">
                          <w:marLeft w:val="640"/>
                          <w:marRight w:val="0"/>
                          <w:marTop w:val="0"/>
                          <w:marBottom w:val="0"/>
                          <w:divBdr>
                            <w:top w:val="none" w:sz="0" w:space="0" w:color="auto"/>
                            <w:left w:val="none" w:sz="0" w:space="0" w:color="auto"/>
                            <w:bottom w:val="none" w:sz="0" w:space="0" w:color="auto"/>
                            <w:right w:val="none" w:sz="0" w:space="0" w:color="auto"/>
                          </w:divBdr>
                        </w:div>
                        <w:div w:id="1346513120">
                          <w:marLeft w:val="640"/>
                          <w:marRight w:val="0"/>
                          <w:marTop w:val="0"/>
                          <w:marBottom w:val="0"/>
                          <w:divBdr>
                            <w:top w:val="none" w:sz="0" w:space="0" w:color="auto"/>
                            <w:left w:val="none" w:sz="0" w:space="0" w:color="auto"/>
                            <w:bottom w:val="none" w:sz="0" w:space="0" w:color="auto"/>
                            <w:right w:val="none" w:sz="0" w:space="0" w:color="auto"/>
                          </w:divBdr>
                        </w:div>
                        <w:div w:id="1349287232">
                          <w:marLeft w:val="640"/>
                          <w:marRight w:val="0"/>
                          <w:marTop w:val="0"/>
                          <w:marBottom w:val="0"/>
                          <w:divBdr>
                            <w:top w:val="none" w:sz="0" w:space="0" w:color="auto"/>
                            <w:left w:val="none" w:sz="0" w:space="0" w:color="auto"/>
                            <w:bottom w:val="none" w:sz="0" w:space="0" w:color="auto"/>
                            <w:right w:val="none" w:sz="0" w:space="0" w:color="auto"/>
                          </w:divBdr>
                        </w:div>
                        <w:div w:id="1383946368">
                          <w:marLeft w:val="640"/>
                          <w:marRight w:val="0"/>
                          <w:marTop w:val="0"/>
                          <w:marBottom w:val="0"/>
                          <w:divBdr>
                            <w:top w:val="none" w:sz="0" w:space="0" w:color="auto"/>
                            <w:left w:val="none" w:sz="0" w:space="0" w:color="auto"/>
                            <w:bottom w:val="none" w:sz="0" w:space="0" w:color="auto"/>
                            <w:right w:val="none" w:sz="0" w:space="0" w:color="auto"/>
                          </w:divBdr>
                        </w:div>
                        <w:div w:id="1393426683">
                          <w:marLeft w:val="640"/>
                          <w:marRight w:val="0"/>
                          <w:marTop w:val="0"/>
                          <w:marBottom w:val="0"/>
                          <w:divBdr>
                            <w:top w:val="none" w:sz="0" w:space="0" w:color="auto"/>
                            <w:left w:val="none" w:sz="0" w:space="0" w:color="auto"/>
                            <w:bottom w:val="none" w:sz="0" w:space="0" w:color="auto"/>
                            <w:right w:val="none" w:sz="0" w:space="0" w:color="auto"/>
                          </w:divBdr>
                        </w:div>
                        <w:div w:id="1444617184">
                          <w:marLeft w:val="640"/>
                          <w:marRight w:val="0"/>
                          <w:marTop w:val="0"/>
                          <w:marBottom w:val="0"/>
                          <w:divBdr>
                            <w:top w:val="none" w:sz="0" w:space="0" w:color="auto"/>
                            <w:left w:val="none" w:sz="0" w:space="0" w:color="auto"/>
                            <w:bottom w:val="none" w:sz="0" w:space="0" w:color="auto"/>
                            <w:right w:val="none" w:sz="0" w:space="0" w:color="auto"/>
                          </w:divBdr>
                        </w:div>
                        <w:div w:id="1445734444">
                          <w:marLeft w:val="640"/>
                          <w:marRight w:val="0"/>
                          <w:marTop w:val="0"/>
                          <w:marBottom w:val="0"/>
                          <w:divBdr>
                            <w:top w:val="none" w:sz="0" w:space="0" w:color="auto"/>
                            <w:left w:val="none" w:sz="0" w:space="0" w:color="auto"/>
                            <w:bottom w:val="none" w:sz="0" w:space="0" w:color="auto"/>
                            <w:right w:val="none" w:sz="0" w:space="0" w:color="auto"/>
                          </w:divBdr>
                        </w:div>
                        <w:div w:id="1498687264">
                          <w:marLeft w:val="640"/>
                          <w:marRight w:val="0"/>
                          <w:marTop w:val="0"/>
                          <w:marBottom w:val="0"/>
                          <w:divBdr>
                            <w:top w:val="none" w:sz="0" w:space="0" w:color="auto"/>
                            <w:left w:val="none" w:sz="0" w:space="0" w:color="auto"/>
                            <w:bottom w:val="none" w:sz="0" w:space="0" w:color="auto"/>
                            <w:right w:val="none" w:sz="0" w:space="0" w:color="auto"/>
                          </w:divBdr>
                        </w:div>
                        <w:div w:id="1534925444">
                          <w:marLeft w:val="640"/>
                          <w:marRight w:val="0"/>
                          <w:marTop w:val="0"/>
                          <w:marBottom w:val="0"/>
                          <w:divBdr>
                            <w:top w:val="none" w:sz="0" w:space="0" w:color="auto"/>
                            <w:left w:val="none" w:sz="0" w:space="0" w:color="auto"/>
                            <w:bottom w:val="none" w:sz="0" w:space="0" w:color="auto"/>
                            <w:right w:val="none" w:sz="0" w:space="0" w:color="auto"/>
                          </w:divBdr>
                        </w:div>
                        <w:div w:id="1538085901">
                          <w:marLeft w:val="640"/>
                          <w:marRight w:val="0"/>
                          <w:marTop w:val="0"/>
                          <w:marBottom w:val="0"/>
                          <w:divBdr>
                            <w:top w:val="none" w:sz="0" w:space="0" w:color="auto"/>
                            <w:left w:val="none" w:sz="0" w:space="0" w:color="auto"/>
                            <w:bottom w:val="none" w:sz="0" w:space="0" w:color="auto"/>
                            <w:right w:val="none" w:sz="0" w:space="0" w:color="auto"/>
                          </w:divBdr>
                        </w:div>
                        <w:div w:id="1603370045">
                          <w:marLeft w:val="640"/>
                          <w:marRight w:val="0"/>
                          <w:marTop w:val="0"/>
                          <w:marBottom w:val="0"/>
                          <w:divBdr>
                            <w:top w:val="none" w:sz="0" w:space="0" w:color="auto"/>
                            <w:left w:val="none" w:sz="0" w:space="0" w:color="auto"/>
                            <w:bottom w:val="none" w:sz="0" w:space="0" w:color="auto"/>
                            <w:right w:val="none" w:sz="0" w:space="0" w:color="auto"/>
                          </w:divBdr>
                        </w:div>
                        <w:div w:id="1779565091">
                          <w:marLeft w:val="640"/>
                          <w:marRight w:val="0"/>
                          <w:marTop w:val="0"/>
                          <w:marBottom w:val="0"/>
                          <w:divBdr>
                            <w:top w:val="none" w:sz="0" w:space="0" w:color="auto"/>
                            <w:left w:val="none" w:sz="0" w:space="0" w:color="auto"/>
                            <w:bottom w:val="none" w:sz="0" w:space="0" w:color="auto"/>
                            <w:right w:val="none" w:sz="0" w:space="0" w:color="auto"/>
                          </w:divBdr>
                        </w:div>
                        <w:div w:id="1780442452">
                          <w:marLeft w:val="640"/>
                          <w:marRight w:val="0"/>
                          <w:marTop w:val="0"/>
                          <w:marBottom w:val="0"/>
                          <w:divBdr>
                            <w:top w:val="none" w:sz="0" w:space="0" w:color="auto"/>
                            <w:left w:val="none" w:sz="0" w:space="0" w:color="auto"/>
                            <w:bottom w:val="none" w:sz="0" w:space="0" w:color="auto"/>
                            <w:right w:val="none" w:sz="0" w:space="0" w:color="auto"/>
                          </w:divBdr>
                        </w:div>
                        <w:div w:id="1850825855">
                          <w:marLeft w:val="640"/>
                          <w:marRight w:val="0"/>
                          <w:marTop w:val="0"/>
                          <w:marBottom w:val="0"/>
                          <w:divBdr>
                            <w:top w:val="none" w:sz="0" w:space="0" w:color="auto"/>
                            <w:left w:val="none" w:sz="0" w:space="0" w:color="auto"/>
                            <w:bottom w:val="none" w:sz="0" w:space="0" w:color="auto"/>
                            <w:right w:val="none" w:sz="0" w:space="0" w:color="auto"/>
                          </w:divBdr>
                        </w:div>
                        <w:div w:id="2029215948">
                          <w:marLeft w:val="640"/>
                          <w:marRight w:val="0"/>
                          <w:marTop w:val="0"/>
                          <w:marBottom w:val="0"/>
                          <w:divBdr>
                            <w:top w:val="none" w:sz="0" w:space="0" w:color="auto"/>
                            <w:left w:val="none" w:sz="0" w:space="0" w:color="auto"/>
                            <w:bottom w:val="none" w:sz="0" w:space="0" w:color="auto"/>
                            <w:right w:val="none" w:sz="0" w:space="0" w:color="auto"/>
                          </w:divBdr>
                        </w:div>
                        <w:div w:id="2038697453">
                          <w:marLeft w:val="640"/>
                          <w:marRight w:val="0"/>
                          <w:marTop w:val="0"/>
                          <w:marBottom w:val="0"/>
                          <w:divBdr>
                            <w:top w:val="none" w:sz="0" w:space="0" w:color="auto"/>
                            <w:left w:val="none" w:sz="0" w:space="0" w:color="auto"/>
                            <w:bottom w:val="none" w:sz="0" w:space="0" w:color="auto"/>
                            <w:right w:val="none" w:sz="0" w:space="0" w:color="auto"/>
                          </w:divBdr>
                        </w:div>
                        <w:div w:id="2064140294">
                          <w:marLeft w:val="640"/>
                          <w:marRight w:val="0"/>
                          <w:marTop w:val="0"/>
                          <w:marBottom w:val="0"/>
                          <w:divBdr>
                            <w:top w:val="none" w:sz="0" w:space="0" w:color="auto"/>
                            <w:left w:val="none" w:sz="0" w:space="0" w:color="auto"/>
                            <w:bottom w:val="none" w:sz="0" w:space="0" w:color="auto"/>
                            <w:right w:val="none" w:sz="0" w:space="0" w:color="auto"/>
                          </w:divBdr>
                        </w:div>
                        <w:div w:id="206956817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629944779">
                  <w:marLeft w:val="640"/>
                  <w:marRight w:val="0"/>
                  <w:marTop w:val="0"/>
                  <w:marBottom w:val="0"/>
                  <w:divBdr>
                    <w:top w:val="none" w:sz="0" w:space="0" w:color="auto"/>
                    <w:left w:val="none" w:sz="0" w:space="0" w:color="auto"/>
                    <w:bottom w:val="none" w:sz="0" w:space="0" w:color="auto"/>
                    <w:right w:val="none" w:sz="0" w:space="0" w:color="auto"/>
                  </w:divBdr>
                </w:div>
                <w:div w:id="631835711">
                  <w:marLeft w:val="640"/>
                  <w:marRight w:val="0"/>
                  <w:marTop w:val="0"/>
                  <w:marBottom w:val="0"/>
                  <w:divBdr>
                    <w:top w:val="none" w:sz="0" w:space="0" w:color="auto"/>
                    <w:left w:val="none" w:sz="0" w:space="0" w:color="auto"/>
                    <w:bottom w:val="none" w:sz="0" w:space="0" w:color="auto"/>
                    <w:right w:val="none" w:sz="0" w:space="0" w:color="auto"/>
                  </w:divBdr>
                </w:div>
                <w:div w:id="690037933">
                  <w:marLeft w:val="640"/>
                  <w:marRight w:val="0"/>
                  <w:marTop w:val="0"/>
                  <w:marBottom w:val="0"/>
                  <w:divBdr>
                    <w:top w:val="none" w:sz="0" w:space="0" w:color="auto"/>
                    <w:left w:val="none" w:sz="0" w:space="0" w:color="auto"/>
                    <w:bottom w:val="none" w:sz="0" w:space="0" w:color="auto"/>
                    <w:right w:val="none" w:sz="0" w:space="0" w:color="auto"/>
                  </w:divBdr>
                </w:div>
                <w:div w:id="707997249">
                  <w:marLeft w:val="640"/>
                  <w:marRight w:val="0"/>
                  <w:marTop w:val="0"/>
                  <w:marBottom w:val="0"/>
                  <w:divBdr>
                    <w:top w:val="none" w:sz="0" w:space="0" w:color="auto"/>
                    <w:left w:val="none" w:sz="0" w:space="0" w:color="auto"/>
                    <w:bottom w:val="none" w:sz="0" w:space="0" w:color="auto"/>
                    <w:right w:val="none" w:sz="0" w:space="0" w:color="auto"/>
                  </w:divBdr>
                </w:div>
                <w:div w:id="722557350">
                  <w:marLeft w:val="640"/>
                  <w:marRight w:val="0"/>
                  <w:marTop w:val="0"/>
                  <w:marBottom w:val="0"/>
                  <w:divBdr>
                    <w:top w:val="none" w:sz="0" w:space="0" w:color="auto"/>
                    <w:left w:val="none" w:sz="0" w:space="0" w:color="auto"/>
                    <w:bottom w:val="none" w:sz="0" w:space="0" w:color="auto"/>
                    <w:right w:val="none" w:sz="0" w:space="0" w:color="auto"/>
                  </w:divBdr>
                </w:div>
                <w:div w:id="774401145">
                  <w:marLeft w:val="640"/>
                  <w:marRight w:val="0"/>
                  <w:marTop w:val="0"/>
                  <w:marBottom w:val="0"/>
                  <w:divBdr>
                    <w:top w:val="none" w:sz="0" w:space="0" w:color="auto"/>
                    <w:left w:val="none" w:sz="0" w:space="0" w:color="auto"/>
                    <w:bottom w:val="none" w:sz="0" w:space="0" w:color="auto"/>
                    <w:right w:val="none" w:sz="0" w:space="0" w:color="auto"/>
                  </w:divBdr>
                </w:div>
                <w:div w:id="863324562">
                  <w:marLeft w:val="640"/>
                  <w:marRight w:val="0"/>
                  <w:marTop w:val="0"/>
                  <w:marBottom w:val="0"/>
                  <w:divBdr>
                    <w:top w:val="none" w:sz="0" w:space="0" w:color="auto"/>
                    <w:left w:val="none" w:sz="0" w:space="0" w:color="auto"/>
                    <w:bottom w:val="none" w:sz="0" w:space="0" w:color="auto"/>
                    <w:right w:val="none" w:sz="0" w:space="0" w:color="auto"/>
                  </w:divBdr>
                </w:div>
                <w:div w:id="887259098">
                  <w:marLeft w:val="640"/>
                  <w:marRight w:val="0"/>
                  <w:marTop w:val="0"/>
                  <w:marBottom w:val="0"/>
                  <w:divBdr>
                    <w:top w:val="none" w:sz="0" w:space="0" w:color="auto"/>
                    <w:left w:val="none" w:sz="0" w:space="0" w:color="auto"/>
                    <w:bottom w:val="none" w:sz="0" w:space="0" w:color="auto"/>
                    <w:right w:val="none" w:sz="0" w:space="0" w:color="auto"/>
                  </w:divBdr>
                </w:div>
                <w:div w:id="891967857">
                  <w:marLeft w:val="640"/>
                  <w:marRight w:val="0"/>
                  <w:marTop w:val="0"/>
                  <w:marBottom w:val="0"/>
                  <w:divBdr>
                    <w:top w:val="none" w:sz="0" w:space="0" w:color="auto"/>
                    <w:left w:val="none" w:sz="0" w:space="0" w:color="auto"/>
                    <w:bottom w:val="none" w:sz="0" w:space="0" w:color="auto"/>
                    <w:right w:val="none" w:sz="0" w:space="0" w:color="auto"/>
                  </w:divBdr>
                </w:div>
                <w:div w:id="989213702">
                  <w:marLeft w:val="640"/>
                  <w:marRight w:val="0"/>
                  <w:marTop w:val="0"/>
                  <w:marBottom w:val="0"/>
                  <w:divBdr>
                    <w:top w:val="none" w:sz="0" w:space="0" w:color="auto"/>
                    <w:left w:val="none" w:sz="0" w:space="0" w:color="auto"/>
                    <w:bottom w:val="none" w:sz="0" w:space="0" w:color="auto"/>
                    <w:right w:val="none" w:sz="0" w:space="0" w:color="auto"/>
                  </w:divBdr>
                </w:div>
                <w:div w:id="1063681387">
                  <w:marLeft w:val="640"/>
                  <w:marRight w:val="0"/>
                  <w:marTop w:val="0"/>
                  <w:marBottom w:val="0"/>
                  <w:divBdr>
                    <w:top w:val="none" w:sz="0" w:space="0" w:color="auto"/>
                    <w:left w:val="none" w:sz="0" w:space="0" w:color="auto"/>
                    <w:bottom w:val="none" w:sz="0" w:space="0" w:color="auto"/>
                    <w:right w:val="none" w:sz="0" w:space="0" w:color="auto"/>
                  </w:divBdr>
                </w:div>
                <w:div w:id="1263955030">
                  <w:marLeft w:val="640"/>
                  <w:marRight w:val="0"/>
                  <w:marTop w:val="0"/>
                  <w:marBottom w:val="0"/>
                  <w:divBdr>
                    <w:top w:val="none" w:sz="0" w:space="0" w:color="auto"/>
                    <w:left w:val="none" w:sz="0" w:space="0" w:color="auto"/>
                    <w:bottom w:val="none" w:sz="0" w:space="0" w:color="auto"/>
                    <w:right w:val="none" w:sz="0" w:space="0" w:color="auto"/>
                  </w:divBdr>
                </w:div>
                <w:div w:id="1319305262">
                  <w:marLeft w:val="640"/>
                  <w:marRight w:val="0"/>
                  <w:marTop w:val="0"/>
                  <w:marBottom w:val="0"/>
                  <w:divBdr>
                    <w:top w:val="none" w:sz="0" w:space="0" w:color="auto"/>
                    <w:left w:val="none" w:sz="0" w:space="0" w:color="auto"/>
                    <w:bottom w:val="none" w:sz="0" w:space="0" w:color="auto"/>
                    <w:right w:val="none" w:sz="0" w:space="0" w:color="auto"/>
                  </w:divBdr>
                </w:div>
                <w:div w:id="1466660720">
                  <w:marLeft w:val="640"/>
                  <w:marRight w:val="0"/>
                  <w:marTop w:val="0"/>
                  <w:marBottom w:val="0"/>
                  <w:divBdr>
                    <w:top w:val="none" w:sz="0" w:space="0" w:color="auto"/>
                    <w:left w:val="none" w:sz="0" w:space="0" w:color="auto"/>
                    <w:bottom w:val="none" w:sz="0" w:space="0" w:color="auto"/>
                    <w:right w:val="none" w:sz="0" w:space="0" w:color="auto"/>
                  </w:divBdr>
                </w:div>
                <w:div w:id="1500583555">
                  <w:marLeft w:val="640"/>
                  <w:marRight w:val="0"/>
                  <w:marTop w:val="0"/>
                  <w:marBottom w:val="0"/>
                  <w:divBdr>
                    <w:top w:val="none" w:sz="0" w:space="0" w:color="auto"/>
                    <w:left w:val="none" w:sz="0" w:space="0" w:color="auto"/>
                    <w:bottom w:val="none" w:sz="0" w:space="0" w:color="auto"/>
                    <w:right w:val="none" w:sz="0" w:space="0" w:color="auto"/>
                  </w:divBdr>
                </w:div>
                <w:div w:id="1541504877">
                  <w:marLeft w:val="640"/>
                  <w:marRight w:val="0"/>
                  <w:marTop w:val="0"/>
                  <w:marBottom w:val="0"/>
                  <w:divBdr>
                    <w:top w:val="none" w:sz="0" w:space="0" w:color="auto"/>
                    <w:left w:val="none" w:sz="0" w:space="0" w:color="auto"/>
                    <w:bottom w:val="none" w:sz="0" w:space="0" w:color="auto"/>
                    <w:right w:val="none" w:sz="0" w:space="0" w:color="auto"/>
                  </w:divBdr>
                </w:div>
                <w:div w:id="1552573020">
                  <w:marLeft w:val="640"/>
                  <w:marRight w:val="0"/>
                  <w:marTop w:val="0"/>
                  <w:marBottom w:val="0"/>
                  <w:divBdr>
                    <w:top w:val="none" w:sz="0" w:space="0" w:color="auto"/>
                    <w:left w:val="none" w:sz="0" w:space="0" w:color="auto"/>
                    <w:bottom w:val="none" w:sz="0" w:space="0" w:color="auto"/>
                    <w:right w:val="none" w:sz="0" w:space="0" w:color="auto"/>
                  </w:divBdr>
                </w:div>
                <w:div w:id="1583761474">
                  <w:marLeft w:val="640"/>
                  <w:marRight w:val="0"/>
                  <w:marTop w:val="0"/>
                  <w:marBottom w:val="0"/>
                  <w:divBdr>
                    <w:top w:val="none" w:sz="0" w:space="0" w:color="auto"/>
                    <w:left w:val="none" w:sz="0" w:space="0" w:color="auto"/>
                    <w:bottom w:val="none" w:sz="0" w:space="0" w:color="auto"/>
                    <w:right w:val="none" w:sz="0" w:space="0" w:color="auto"/>
                  </w:divBdr>
                </w:div>
                <w:div w:id="1704751333">
                  <w:marLeft w:val="640"/>
                  <w:marRight w:val="0"/>
                  <w:marTop w:val="0"/>
                  <w:marBottom w:val="0"/>
                  <w:divBdr>
                    <w:top w:val="none" w:sz="0" w:space="0" w:color="auto"/>
                    <w:left w:val="none" w:sz="0" w:space="0" w:color="auto"/>
                    <w:bottom w:val="none" w:sz="0" w:space="0" w:color="auto"/>
                    <w:right w:val="none" w:sz="0" w:space="0" w:color="auto"/>
                  </w:divBdr>
                </w:div>
                <w:div w:id="1708795327">
                  <w:marLeft w:val="640"/>
                  <w:marRight w:val="0"/>
                  <w:marTop w:val="0"/>
                  <w:marBottom w:val="0"/>
                  <w:divBdr>
                    <w:top w:val="none" w:sz="0" w:space="0" w:color="auto"/>
                    <w:left w:val="none" w:sz="0" w:space="0" w:color="auto"/>
                    <w:bottom w:val="none" w:sz="0" w:space="0" w:color="auto"/>
                    <w:right w:val="none" w:sz="0" w:space="0" w:color="auto"/>
                  </w:divBdr>
                </w:div>
                <w:div w:id="1719551631">
                  <w:marLeft w:val="640"/>
                  <w:marRight w:val="0"/>
                  <w:marTop w:val="0"/>
                  <w:marBottom w:val="0"/>
                  <w:divBdr>
                    <w:top w:val="none" w:sz="0" w:space="0" w:color="auto"/>
                    <w:left w:val="none" w:sz="0" w:space="0" w:color="auto"/>
                    <w:bottom w:val="none" w:sz="0" w:space="0" w:color="auto"/>
                    <w:right w:val="none" w:sz="0" w:space="0" w:color="auto"/>
                  </w:divBdr>
                </w:div>
                <w:div w:id="1764497195">
                  <w:marLeft w:val="640"/>
                  <w:marRight w:val="0"/>
                  <w:marTop w:val="0"/>
                  <w:marBottom w:val="0"/>
                  <w:divBdr>
                    <w:top w:val="none" w:sz="0" w:space="0" w:color="auto"/>
                    <w:left w:val="none" w:sz="0" w:space="0" w:color="auto"/>
                    <w:bottom w:val="none" w:sz="0" w:space="0" w:color="auto"/>
                    <w:right w:val="none" w:sz="0" w:space="0" w:color="auto"/>
                  </w:divBdr>
                </w:div>
                <w:div w:id="1772243894">
                  <w:marLeft w:val="640"/>
                  <w:marRight w:val="0"/>
                  <w:marTop w:val="0"/>
                  <w:marBottom w:val="0"/>
                  <w:divBdr>
                    <w:top w:val="none" w:sz="0" w:space="0" w:color="auto"/>
                    <w:left w:val="none" w:sz="0" w:space="0" w:color="auto"/>
                    <w:bottom w:val="none" w:sz="0" w:space="0" w:color="auto"/>
                    <w:right w:val="none" w:sz="0" w:space="0" w:color="auto"/>
                  </w:divBdr>
                </w:div>
                <w:div w:id="1813978379">
                  <w:marLeft w:val="640"/>
                  <w:marRight w:val="0"/>
                  <w:marTop w:val="0"/>
                  <w:marBottom w:val="0"/>
                  <w:divBdr>
                    <w:top w:val="none" w:sz="0" w:space="0" w:color="auto"/>
                    <w:left w:val="none" w:sz="0" w:space="0" w:color="auto"/>
                    <w:bottom w:val="none" w:sz="0" w:space="0" w:color="auto"/>
                    <w:right w:val="none" w:sz="0" w:space="0" w:color="auto"/>
                  </w:divBdr>
                </w:div>
                <w:div w:id="1819491986">
                  <w:marLeft w:val="640"/>
                  <w:marRight w:val="0"/>
                  <w:marTop w:val="0"/>
                  <w:marBottom w:val="0"/>
                  <w:divBdr>
                    <w:top w:val="none" w:sz="0" w:space="0" w:color="auto"/>
                    <w:left w:val="none" w:sz="0" w:space="0" w:color="auto"/>
                    <w:bottom w:val="none" w:sz="0" w:space="0" w:color="auto"/>
                    <w:right w:val="none" w:sz="0" w:space="0" w:color="auto"/>
                  </w:divBdr>
                </w:div>
                <w:div w:id="1991523005">
                  <w:marLeft w:val="640"/>
                  <w:marRight w:val="0"/>
                  <w:marTop w:val="0"/>
                  <w:marBottom w:val="0"/>
                  <w:divBdr>
                    <w:top w:val="none" w:sz="0" w:space="0" w:color="auto"/>
                    <w:left w:val="none" w:sz="0" w:space="0" w:color="auto"/>
                    <w:bottom w:val="none" w:sz="0" w:space="0" w:color="auto"/>
                    <w:right w:val="none" w:sz="0" w:space="0" w:color="auto"/>
                  </w:divBdr>
                </w:div>
                <w:div w:id="2018730174">
                  <w:marLeft w:val="640"/>
                  <w:marRight w:val="0"/>
                  <w:marTop w:val="0"/>
                  <w:marBottom w:val="0"/>
                  <w:divBdr>
                    <w:top w:val="none" w:sz="0" w:space="0" w:color="auto"/>
                    <w:left w:val="none" w:sz="0" w:space="0" w:color="auto"/>
                    <w:bottom w:val="none" w:sz="0" w:space="0" w:color="auto"/>
                    <w:right w:val="none" w:sz="0" w:space="0" w:color="auto"/>
                  </w:divBdr>
                </w:div>
                <w:div w:id="2064135420">
                  <w:marLeft w:val="640"/>
                  <w:marRight w:val="0"/>
                  <w:marTop w:val="0"/>
                  <w:marBottom w:val="0"/>
                  <w:divBdr>
                    <w:top w:val="none" w:sz="0" w:space="0" w:color="auto"/>
                    <w:left w:val="none" w:sz="0" w:space="0" w:color="auto"/>
                    <w:bottom w:val="none" w:sz="0" w:space="0" w:color="auto"/>
                    <w:right w:val="none" w:sz="0" w:space="0" w:color="auto"/>
                  </w:divBdr>
                </w:div>
                <w:div w:id="2069526422">
                  <w:marLeft w:val="640"/>
                  <w:marRight w:val="0"/>
                  <w:marTop w:val="0"/>
                  <w:marBottom w:val="0"/>
                  <w:divBdr>
                    <w:top w:val="none" w:sz="0" w:space="0" w:color="auto"/>
                    <w:left w:val="none" w:sz="0" w:space="0" w:color="auto"/>
                    <w:bottom w:val="none" w:sz="0" w:space="0" w:color="auto"/>
                    <w:right w:val="none" w:sz="0" w:space="0" w:color="auto"/>
                  </w:divBdr>
                </w:div>
                <w:div w:id="2076312432">
                  <w:marLeft w:val="640"/>
                  <w:marRight w:val="0"/>
                  <w:marTop w:val="0"/>
                  <w:marBottom w:val="0"/>
                  <w:divBdr>
                    <w:top w:val="none" w:sz="0" w:space="0" w:color="auto"/>
                    <w:left w:val="none" w:sz="0" w:space="0" w:color="auto"/>
                    <w:bottom w:val="none" w:sz="0" w:space="0" w:color="auto"/>
                    <w:right w:val="none" w:sz="0" w:space="0" w:color="auto"/>
                  </w:divBdr>
                </w:div>
                <w:div w:id="2101102526">
                  <w:marLeft w:val="640"/>
                  <w:marRight w:val="0"/>
                  <w:marTop w:val="0"/>
                  <w:marBottom w:val="0"/>
                  <w:divBdr>
                    <w:top w:val="none" w:sz="0" w:space="0" w:color="auto"/>
                    <w:left w:val="none" w:sz="0" w:space="0" w:color="auto"/>
                    <w:bottom w:val="none" w:sz="0" w:space="0" w:color="auto"/>
                    <w:right w:val="none" w:sz="0" w:space="0" w:color="auto"/>
                  </w:divBdr>
                </w:div>
                <w:div w:id="2105763723">
                  <w:marLeft w:val="640"/>
                  <w:marRight w:val="0"/>
                  <w:marTop w:val="0"/>
                  <w:marBottom w:val="0"/>
                  <w:divBdr>
                    <w:top w:val="none" w:sz="0" w:space="0" w:color="auto"/>
                    <w:left w:val="none" w:sz="0" w:space="0" w:color="auto"/>
                    <w:bottom w:val="none" w:sz="0" w:space="0" w:color="auto"/>
                    <w:right w:val="none" w:sz="0" w:space="0" w:color="auto"/>
                  </w:divBdr>
                </w:div>
              </w:divsChild>
            </w:div>
            <w:div w:id="1374650346">
              <w:marLeft w:val="0"/>
              <w:marRight w:val="0"/>
              <w:marTop w:val="0"/>
              <w:marBottom w:val="0"/>
              <w:divBdr>
                <w:top w:val="none" w:sz="0" w:space="0" w:color="auto"/>
                <w:left w:val="none" w:sz="0" w:space="0" w:color="auto"/>
                <w:bottom w:val="none" w:sz="0" w:space="0" w:color="auto"/>
                <w:right w:val="none" w:sz="0" w:space="0" w:color="auto"/>
              </w:divBdr>
              <w:divsChild>
                <w:div w:id="171914077">
                  <w:marLeft w:val="640"/>
                  <w:marRight w:val="0"/>
                  <w:marTop w:val="0"/>
                  <w:marBottom w:val="0"/>
                  <w:divBdr>
                    <w:top w:val="none" w:sz="0" w:space="0" w:color="auto"/>
                    <w:left w:val="none" w:sz="0" w:space="0" w:color="auto"/>
                    <w:bottom w:val="none" w:sz="0" w:space="0" w:color="auto"/>
                    <w:right w:val="none" w:sz="0" w:space="0" w:color="auto"/>
                  </w:divBdr>
                </w:div>
                <w:div w:id="181286640">
                  <w:marLeft w:val="640"/>
                  <w:marRight w:val="0"/>
                  <w:marTop w:val="0"/>
                  <w:marBottom w:val="0"/>
                  <w:divBdr>
                    <w:top w:val="none" w:sz="0" w:space="0" w:color="auto"/>
                    <w:left w:val="none" w:sz="0" w:space="0" w:color="auto"/>
                    <w:bottom w:val="none" w:sz="0" w:space="0" w:color="auto"/>
                    <w:right w:val="none" w:sz="0" w:space="0" w:color="auto"/>
                  </w:divBdr>
                </w:div>
                <w:div w:id="200636985">
                  <w:marLeft w:val="640"/>
                  <w:marRight w:val="0"/>
                  <w:marTop w:val="0"/>
                  <w:marBottom w:val="0"/>
                  <w:divBdr>
                    <w:top w:val="none" w:sz="0" w:space="0" w:color="auto"/>
                    <w:left w:val="none" w:sz="0" w:space="0" w:color="auto"/>
                    <w:bottom w:val="none" w:sz="0" w:space="0" w:color="auto"/>
                    <w:right w:val="none" w:sz="0" w:space="0" w:color="auto"/>
                  </w:divBdr>
                </w:div>
                <w:div w:id="240675820">
                  <w:marLeft w:val="640"/>
                  <w:marRight w:val="0"/>
                  <w:marTop w:val="0"/>
                  <w:marBottom w:val="0"/>
                  <w:divBdr>
                    <w:top w:val="none" w:sz="0" w:space="0" w:color="auto"/>
                    <w:left w:val="none" w:sz="0" w:space="0" w:color="auto"/>
                    <w:bottom w:val="none" w:sz="0" w:space="0" w:color="auto"/>
                    <w:right w:val="none" w:sz="0" w:space="0" w:color="auto"/>
                  </w:divBdr>
                </w:div>
                <w:div w:id="275211409">
                  <w:marLeft w:val="640"/>
                  <w:marRight w:val="0"/>
                  <w:marTop w:val="0"/>
                  <w:marBottom w:val="0"/>
                  <w:divBdr>
                    <w:top w:val="none" w:sz="0" w:space="0" w:color="auto"/>
                    <w:left w:val="none" w:sz="0" w:space="0" w:color="auto"/>
                    <w:bottom w:val="none" w:sz="0" w:space="0" w:color="auto"/>
                    <w:right w:val="none" w:sz="0" w:space="0" w:color="auto"/>
                  </w:divBdr>
                </w:div>
                <w:div w:id="283199881">
                  <w:marLeft w:val="640"/>
                  <w:marRight w:val="0"/>
                  <w:marTop w:val="0"/>
                  <w:marBottom w:val="0"/>
                  <w:divBdr>
                    <w:top w:val="none" w:sz="0" w:space="0" w:color="auto"/>
                    <w:left w:val="none" w:sz="0" w:space="0" w:color="auto"/>
                    <w:bottom w:val="none" w:sz="0" w:space="0" w:color="auto"/>
                    <w:right w:val="none" w:sz="0" w:space="0" w:color="auto"/>
                  </w:divBdr>
                </w:div>
                <w:div w:id="288436847">
                  <w:marLeft w:val="640"/>
                  <w:marRight w:val="0"/>
                  <w:marTop w:val="0"/>
                  <w:marBottom w:val="0"/>
                  <w:divBdr>
                    <w:top w:val="none" w:sz="0" w:space="0" w:color="auto"/>
                    <w:left w:val="none" w:sz="0" w:space="0" w:color="auto"/>
                    <w:bottom w:val="none" w:sz="0" w:space="0" w:color="auto"/>
                    <w:right w:val="none" w:sz="0" w:space="0" w:color="auto"/>
                  </w:divBdr>
                </w:div>
                <w:div w:id="385690272">
                  <w:marLeft w:val="640"/>
                  <w:marRight w:val="0"/>
                  <w:marTop w:val="0"/>
                  <w:marBottom w:val="0"/>
                  <w:divBdr>
                    <w:top w:val="none" w:sz="0" w:space="0" w:color="auto"/>
                    <w:left w:val="none" w:sz="0" w:space="0" w:color="auto"/>
                    <w:bottom w:val="none" w:sz="0" w:space="0" w:color="auto"/>
                    <w:right w:val="none" w:sz="0" w:space="0" w:color="auto"/>
                  </w:divBdr>
                </w:div>
                <w:div w:id="420183019">
                  <w:marLeft w:val="640"/>
                  <w:marRight w:val="0"/>
                  <w:marTop w:val="0"/>
                  <w:marBottom w:val="0"/>
                  <w:divBdr>
                    <w:top w:val="none" w:sz="0" w:space="0" w:color="auto"/>
                    <w:left w:val="none" w:sz="0" w:space="0" w:color="auto"/>
                    <w:bottom w:val="none" w:sz="0" w:space="0" w:color="auto"/>
                    <w:right w:val="none" w:sz="0" w:space="0" w:color="auto"/>
                  </w:divBdr>
                </w:div>
                <w:div w:id="524250091">
                  <w:marLeft w:val="640"/>
                  <w:marRight w:val="0"/>
                  <w:marTop w:val="0"/>
                  <w:marBottom w:val="0"/>
                  <w:divBdr>
                    <w:top w:val="none" w:sz="0" w:space="0" w:color="auto"/>
                    <w:left w:val="none" w:sz="0" w:space="0" w:color="auto"/>
                    <w:bottom w:val="none" w:sz="0" w:space="0" w:color="auto"/>
                    <w:right w:val="none" w:sz="0" w:space="0" w:color="auto"/>
                  </w:divBdr>
                </w:div>
                <w:div w:id="535389795">
                  <w:marLeft w:val="640"/>
                  <w:marRight w:val="0"/>
                  <w:marTop w:val="0"/>
                  <w:marBottom w:val="0"/>
                  <w:divBdr>
                    <w:top w:val="none" w:sz="0" w:space="0" w:color="auto"/>
                    <w:left w:val="none" w:sz="0" w:space="0" w:color="auto"/>
                    <w:bottom w:val="none" w:sz="0" w:space="0" w:color="auto"/>
                    <w:right w:val="none" w:sz="0" w:space="0" w:color="auto"/>
                  </w:divBdr>
                </w:div>
                <w:div w:id="556084855">
                  <w:marLeft w:val="640"/>
                  <w:marRight w:val="0"/>
                  <w:marTop w:val="0"/>
                  <w:marBottom w:val="0"/>
                  <w:divBdr>
                    <w:top w:val="none" w:sz="0" w:space="0" w:color="auto"/>
                    <w:left w:val="none" w:sz="0" w:space="0" w:color="auto"/>
                    <w:bottom w:val="none" w:sz="0" w:space="0" w:color="auto"/>
                    <w:right w:val="none" w:sz="0" w:space="0" w:color="auto"/>
                  </w:divBdr>
                </w:div>
                <w:div w:id="567419637">
                  <w:marLeft w:val="640"/>
                  <w:marRight w:val="0"/>
                  <w:marTop w:val="0"/>
                  <w:marBottom w:val="0"/>
                  <w:divBdr>
                    <w:top w:val="none" w:sz="0" w:space="0" w:color="auto"/>
                    <w:left w:val="none" w:sz="0" w:space="0" w:color="auto"/>
                    <w:bottom w:val="none" w:sz="0" w:space="0" w:color="auto"/>
                    <w:right w:val="none" w:sz="0" w:space="0" w:color="auto"/>
                  </w:divBdr>
                </w:div>
                <w:div w:id="639461296">
                  <w:marLeft w:val="640"/>
                  <w:marRight w:val="0"/>
                  <w:marTop w:val="0"/>
                  <w:marBottom w:val="0"/>
                  <w:divBdr>
                    <w:top w:val="none" w:sz="0" w:space="0" w:color="auto"/>
                    <w:left w:val="none" w:sz="0" w:space="0" w:color="auto"/>
                    <w:bottom w:val="none" w:sz="0" w:space="0" w:color="auto"/>
                    <w:right w:val="none" w:sz="0" w:space="0" w:color="auto"/>
                  </w:divBdr>
                </w:div>
                <w:div w:id="681854809">
                  <w:marLeft w:val="640"/>
                  <w:marRight w:val="0"/>
                  <w:marTop w:val="0"/>
                  <w:marBottom w:val="0"/>
                  <w:divBdr>
                    <w:top w:val="none" w:sz="0" w:space="0" w:color="auto"/>
                    <w:left w:val="none" w:sz="0" w:space="0" w:color="auto"/>
                    <w:bottom w:val="none" w:sz="0" w:space="0" w:color="auto"/>
                    <w:right w:val="none" w:sz="0" w:space="0" w:color="auto"/>
                  </w:divBdr>
                </w:div>
                <w:div w:id="690837461">
                  <w:marLeft w:val="640"/>
                  <w:marRight w:val="0"/>
                  <w:marTop w:val="0"/>
                  <w:marBottom w:val="0"/>
                  <w:divBdr>
                    <w:top w:val="none" w:sz="0" w:space="0" w:color="auto"/>
                    <w:left w:val="none" w:sz="0" w:space="0" w:color="auto"/>
                    <w:bottom w:val="none" w:sz="0" w:space="0" w:color="auto"/>
                    <w:right w:val="none" w:sz="0" w:space="0" w:color="auto"/>
                  </w:divBdr>
                </w:div>
                <w:div w:id="724178572">
                  <w:marLeft w:val="640"/>
                  <w:marRight w:val="0"/>
                  <w:marTop w:val="0"/>
                  <w:marBottom w:val="0"/>
                  <w:divBdr>
                    <w:top w:val="none" w:sz="0" w:space="0" w:color="auto"/>
                    <w:left w:val="none" w:sz="0" w:space="0" w:color="auto"/>
                    <w:bottom w:val="none" w:sz="0" w:space="0" w:color="auto"/>
                    <w:right w:val="none" w:sz="0" w:space="0" w:color="auto"/>
                  </w:divBdr>
                </w:div>
                <w:div w:id="753356368">
                  <w:marLeft w:val="640"/>
                  <w:marRight w:val="0"/>
                  <w:marTop w:val="0"/>
                  <w:marBottom w:val="0"/>
                  <w:divBdr>
                    <w:top w:val="none" w:sz="0" w:space="0" w:color="auto"/>
                    <w:left w:val="none" w:sz="0" w:space="0" w:color="auto"/>
                    <w:bottom w:val="none" w:sz="0" w:space="0" w:color="auto"/>
                    <w:right w:val="none" w:sz="0" w:space="0" w:color="auto"/>
                  </w:divBdr>
                </w:div>
                <w:div w:id="816529593">
                  <w:marLeft w:val="640"/>
                  <w:marRight w:val="0"/>
                  <w:marTop w:val="0"/>
                  <w:marBottom w:val="0"/>
                  <w:divBdr>
                    <w:top w:val="none" w:sz="0" w:space="0" w:color="auto"/>
                    <w:left w:val="none" w:sz="0" w:space="0" w:color="auto"/>
                    <w:bottom w:val="none" w:sz="0" w:space="0" w:color="auto"/>
                    <w:right w:val="none" w:sz="0" w:space="0" w:color="auto"/>
                  </w:divBdr>
                </w:div>
                <w:div w:id="872378952">
                  <w:marLeft w:val="640"/>
                  <w:marRight w:val="0"/>
                  <w:marTop w:val="0"/>
                  <w:marBottom w:val="0"/>
                  <w:divBdr>
                    <w:top w:val="none" w:sz="0" w:space="0" w:color="auto"/>
                    <w:left w:val="none" w:sz="0" w:space="0" w:color="auto"/>
                    <w:bottom w:val="none" w:sz="0" w:space="0" w:color="auto"/>
                    <w:right w:val="none" w:sz="0" w:space="0" w:color="auto"/>
                  </w:divBdr>
                </w:div>
                <w:div w:id="948776748">
                  <w:marLeft w:val="640"/>
                  <w:marRight w:val="0"/>
                  <w:marTop w:val="0"/>
                  <w:marBottom w:val="0"/>
                  <w:divBdr>
                    <w:top w:val="none" w:sz="0" w:space="0" w:color="auto"/>
                    <w:left w:val="none" w:sz="0" w:space="0" w:color="auto"/>
                    <w:bottom w:val="none" w:sz="0" w:space="0" w:color="auto"/>
                    <w:right w:val="none" w:sz="0" w:space="0" w:color="auto"/>
                  </w:divBdr>
                </w:div>
                <w:div w:id="958025341">
                  <w:marLeft w:val="640"/>
                  <w:marRight w:val="0"/>
                  <w:marTop w:val="0"/>
                  <w:marBottom w:val="0"/>
                  <w:divBdr>
                    <w:top w:val="none" w:sz="0" w:space="0" w:color="auto"/>
                    <w:left w:val="none" w:sz="0" w:space="0" w:color="auto"/>
                    <w:bottom w:val="none" w:sz="0" w:space="0" w:color="auto"/>
                    <w:right w:val="none" w:sz="0" w:space="0" w:color="auto"/>
                  </w:divBdr>
                </w:div>
                <w:div w:id="970288196">
                  <w:marLeft w:val="640"/>
                  <w:marRight w:val="0"/>
                  <w:marTop w:val="0"/>
                  <w:marBottom w:val="0"/>
                  <w:divBdr>
                    <w:top w:val="none" w:sz="0" w:space="0" w:color="auto"/>
                    <w:left w:val="none" w:sz="0" w:space="0" w:color="auto"/>
                    <w:bottom w:val="none" w:sz="0" w:space="0" w:color="auto"/>
                    <w:right w:val="none" w:sz="0" w:space="0" w:color="auto"/>
                  </w:divBdr>
                </w:div>
                <w:div w:id="1038775079">
                  <w:marLeft w:val="640"/>
                  <w:marRight w:val="0"/>
                  <w:marTop w:val="0"/>
                  <w:marBottom w:val="0"/>
                  <w:divBdr>
                    <w:top w:val="none" w:sz="0" w:space="0" w:color="auto"/>
                    <w:left w:val="none" w:sz="0" w:space="0" w:color="auto"/>
                    <w:bottom w:val="none" w:sz="0" w:space="0" w:color="auto"/>
                    <w:right w:val="none" w:sz="0" w:space="0" w:color="auto"/>
                  </w:divBdr>
                </w:div>
                <w:div w:id="1088965215">
                  <w:marLeft w:val="640"/>
                  <w:marRight w:val="0"/>
                  <w:marTop w:val="0"/>
                  <w:marBottom w:val="0"/>
                  <w:divBdr>
                    <w:top w:val="none" w:sz="0" w:space="0" w:color="auto"/>
                    <w:left w:val="none" w:sz="0" w:space="0" w:color="auto"/>
                    <w:bottom w:val="none" w:sz="0" w:space="0" w:color="auto"/>
                    <w:right w:val="none" w:sz="0" w:space="0" w:color="auto"/>
                  </w:divBdr>
                </w:div>
                <w:div w:id="1096710432">
                  <w:marLeft w:val="640"/>
                  <w:marRight w:val="0"/>
                  <w:marTop w:val="0"/>
                  <w:marBottom w:val="0"/>
                  <w:divBdr>
                    <w:top w:val="none" w:sz="0" w:space="0" w:color="auto"/>
                    <w:left w:val="none" w:sz="0" w:space="0" w:color="auto"/>
                    <w:bottom w:val="none" w:sz="0" w:space="0" w:color="auto"/>
                    <w:right w:val="none" w:sz="0" w:space="0" w:color="auto"/>
                  </w:divBdr>
                </w:div>
                <w:div w:id="1163932493">
                  <w:marLeft w:val="640"/>
                  <w:marRight w:val="0"/>
                  <w:marTop w:val="0"/>
                  <w:marBottom w:val="0"/>
                  <w:divBdr>
                    <w:top w:val="none" w:sz="0" w:space="0" w:color="auto"/>
                    <w:left w:val="none" w:sz="0" w:space="0" w:color="auto"/>
                    <w:bottom w:val="none" w:sz="0" w:space="0" w:color="auto"/>
                    <w:right w:val="none" w:sz="0" w:space="0" w:color="auto"/>
                  </w:divBdr>
                </w:div>
                <w:div w:id="1187282705">
                  <w:marLeft w:val="640"/>
                  <w:marRight w:val="0"/>
                  <w:marTop w:val="0"/>
                  <w:marBottom w:val="0"/>
                  <w:divBdr>
                    <w:top w:val="none" w:sz="0" w:space="0" w:color="auto"/>
                    <w:left w:val="none" w:sz="0" w:space="0" w:color="auto"/>
                    <w:bottom w:val="none" w:sz="0" w:space="0" w:color="auto"/>
                    <w:right w:val="none" w:sz="0" w:space="0" w:color="auto"/>
                  </w:divBdr>
                </w:div>
                <w:div w:id="1211071121">
                  <w:marLeft w:val="640"/>
                  <w:marRight w:val="0"/>
                  <w:marTop w:val="0"/>
                  <w:marBottom w:val="0"/>
                  <w:divBdr>
                    <w:top w:val="none" w:sz="0" w:space="0" w:color="auto"/>
                    <w:left w:val="none" w:sz="0" w:space="0" w:color="auto"/>
                    <w:bottom w:val="none" w:sz="0" w:space="0" w:color="auto"/>
                    <w:right w:val="none" w:sz="0" w:space="0" w:color="auto"/>
                  </w:divBdr>
                </w:div>
                <w:div w:id="1284456820">
                  <w:marLeft w:val="640"/>
                  <w:marRight w:val="0"/>
                  <w:marTop w:val="0"/>
                  <w:marBottom w:val="0"/>
                  <w:divBdr>
                    <w:top w:val="none" w:sz="0" w:space="0" w:color="auto"/>
                    <w:left w:val="none" w:sz="0" w:space="0" w:color="auto"/>
                    <w:bottom w:val="none" w:sz="0" w:space="0" w:color="auto"/>
                    <w:right w:val="none" w:sz="0" w:space="0" w:color="auto"/>
                  </w:divBdr>
                </w:div>
                <w:div w:id="1306085950">
                  <w:marLeft w:val="640"/>
                  <w:marRight w:val="0"/>
                  <w:marTop w:val="0"/>
                  <w:marBottom w:val="0"/>
                  <w:divBdr>
                    <w:top w:val="none" w:sz="0" w:space="0" w:color="auto"/>
                    <w:left w:val="none" w:sz="0" w:space="0" w:color="auto"/>
                    <w:bottom w:val="none" w:sz="0" w:space="0" w:color="auto"/>
                    <w:right w:val="none" w:sz="0" w:space="0" w:color="auto"/>
                  </w:divBdr>
                </w:div>
                <w:div w:id="1321082303">
                  <w:marLeft w:val="640"/>
                  <w:marRight w:val="0"/>
                  <w:marTop w:val="0"/>
                  <w:marBottom w:val="0"/>
                  <w:divBdr>
                    <w:top w:val="none" w:sz="0" w:space="0" w:color="auto"/>
                    <w:left w:val="none" w:sz="0" w:space="0" w:color="auto"/>
                    <w:bottom w:val="none" w:sz="0" w:space="0" w:color="auto"/>
                    <w:right w:val="none" w:sz="0" w:space="0" w:color="auto"/>
                  </w:divBdr>
                </w:div>
                <w:div w:id="1321690421">
                  <w:marLeft w:val="640"/>
                  <w:marRight w:val="0"/>
                  <w:marTop w:val="0"/>
                  <w:marBottom w:val="0"/>
                  <w:divBdr>
                    <w:top w:val="none" w:sz="0" w:space="0" w:color="auto"/>
                    <w:left w:val="none" w:sz="0" w:space="0" w:color="auto"/>
                    <w:bottom w:val="none" w:sz="0" w:space="0" w:color="auto"/>
                    <w:right w:val="none" w:sz="0" w:space="0" w:color="auto"/>
                  </w:divBdr>
                </w:div>
                <w:div w:id="1366906542">
                  <w:marLeft w:val="640"/>
                  <w:marRight w:val="0"/>
                  <w:marTop w:val="0"/>
                  <w:marBottom w:val="0"/>
                  <w:divBdr>
                    <w:top w:val="none" w:sz="0" w:space="0" w:color="auto"/>
                    <w:left w:val="none" w:sz="0" w:space="0" w:color="auto"/>
                    <w:bottom w:val="none" w:sz="0" w:space="0" w:color="auto"/>
                    <w:right w:val="none" w:sz="0" w:space="0" w:color="auto"/>
                  </w:divBdr>
                </w:div>
                <w:div w:id="1420716099">
                  <w:marLeft w:val="640"/>
                  <w:marRight w:val="0"/>
                  <w:marTop w:val="0"/>
                  <w:marBottom w:val="0"/>
                  <w:divBdr>
                    <w:top w:val="none" w:sz="0" w:space="0" w:color="auto"/>
                    <w:left w:val="none" w:sz="0" w:space="0" w:color="auto"/>
                    <w:bottom w:val="none" w:sz="0" w:space="0" w:color="auto"/>
                    <w:right w:val="none" w:sz="0" w:space="0" w:color="auto"/>
                  </w:divBdr>
                </w:div>
                <w:div w:id="1485463560">
                  <w:marLeft w:val="640"/>
                  <w:marRight w:val="0"/>
                  <w:marTop w:val="0"/>
                  <w:marBottom w:val="0"/>
                  <w:divBdr>
                    <w:top w:val="none" w:sz="0" w:space="0" w:color="auto"/>
                    <w:left w:val="none" w:sz="0" w:space="0" w:color="auto"/>
                    <w:bottom w:val="none" w:sz="0" w:space="0" w:color="auto"/>
                    <w:right w:val="none" w:sz="0" w:space="0" w:color="auto"/>
                  </w:divBdr>
                </w:div>
                <w:div w:id="1549801889">
                  <w:marLeft w:val="640"/>
                  <w:marRight w:val="0"/>
                  <w:marTop w:val="0"/>
                  <w:marBottom w:val="0"/>
                  <w:divBdr>
                    <w:top w:val="none" w:sz="0" w:space="0" w:color="auto"/>
                    <w:left w:val="none" w:sz="0" w:space="0" w:color="auto"/>
                    <w:bottom w:val="none" w:sz="0" w:space="0" w:color="auto"/>
                    <w:right w:val="none" w:sz="0" w:space="0" w:color="auto"/>
                  </w:divBdr>
                </w:div>
                <w:div w:id="1630890439">
                  <w:marLeft w:val="640"/>
                  <w:marRight w:val="0"/>
                  <w:marTop w:val="0"/>
                  <w:marBottom w:val="0"/>
                  <w:divBdr>
                    <w:top w:val="none" w:sz="0" w:space="0" w:color="auto"/>
                    <w:left w:val="none" w:sz="0" w:space="0" w:color="auto"/>
                    <w:bottom w:val="none" w:sz="0" w:space="0" w:color="auto"/>
                    <w:right w:val="none" w:sz="0" w:space="0" w:color="auto"/>
                  </w:divBdr>
                </w:div>
                <w:div w:id="1760246427">
                  <w:marLeft w:val="640"/>
                  <w:marRight w:val="0"/>
                  <w:marTop w:val="0"/>
                  <w:marBottom w:val="0"/>
                  <w:divBdr>
                    <w:top w:val="none" w:sz="0" w:space="0" w:color="auto"/>
                    <w:left w:val="none" w:sz="0" w:space="0" w:color="auto"/>
                    <w:bottom w:val="none" w:sz="0" w:space="0" w:color="auto"/>
                    <w:right w:val="none" w:sz="0" w:space="0" w:color="auto"/>
                  </w:divBdr>
                </w:div>
                <w:div w:id="1776750160">
                  <w:marLeft w:val="640"/>
                  <w:marRight w:val="0"/>
                  <w:marTop w:val="0"/>
                  <w:marBottom w:val="0"/>
                  <w:divBdr>
                    <w:top w:val="none" w:sz="0" w:space="0" w:color="auto"/>
                    <w:left w:val="none" w:sz="0" w:space="0" w:color="auto"/>
                    <w:bottom w:val="none" w:sz="0" w:space="0" w:color="auto"/>
                    <w:right w:val="none" w:sz="0" w:space="0" w:color="auto"/>
                  </w:divBdr>
                </w:div>
                <w:div w:id="1804545154">
                  <w:marLeft w:val="640"/>
                  <w:marRight w:val="0"/>
                  <w:marTop w:val="0"/>
                  <w:marBottom w:val="0"/>
                  <w:divBdr>
                    <w:top w:val="none" w:sz="0" w:space="0" w:color="auto"/>
                    <w:left w:val="none" w:sz="0" w:space="0" w:color="auto"/>
                    <w:bottom w:val="none" w:sz="0" w:space="0" w:color="auto"/>
                    <w:right w:val="none" w:sz="0" w:space="0" w:color="auto"/>
                  </w:divBdr>
                </w:div>
                <w:div w:id="1833058731">
                  <w:marLeft w:val="640"/>
                  <w:marRight w:val="0"/>
                  <w:marTop w:val="0"/>
                  <w:marBottom w:val="0"/>
                  <w:divBdr>
                    <w:top w:val="none" w:sz="0" w:space="0" w:color="auto"/>
                    <w:left w:val="none" w:sz="0" w:space="0" w:color="auto"/>
                    <w:bottom w:val="none" w:sz="0" w:space="0" w:color="auto"/>
                    <w:right w:val="none" w:sz="0" w:space="0" w:color="auto"/>
                  </w:divBdr>
                </w:div>
                <w:div w:id="1922982774">
                  <w:marLeft w:val="640"/>
                  <w:marRight w:val="0"/>
                  <w:marTop w:val="0"/>
                  <w:marBottom w:val="0"/>
                  <w:divBdr>
                    <w:top w:val="none" w:sz="0" w:space="0" w:color="auto"/>
                    <w:left w:val="none" w:sz="0" w:space="0" w:color="auto"/>
                    <w:bottom w:val="none" w:sz="0" w:space="0" w:color="auto"/>
                    <w:right w:val="none" w:sz="0" w:space="0" w:color="auto"/>
                  </w:divBdr>
                </w:div>
                <w:div w:id="2032147128">
                  <w:marLeft w:val="640"/>
                  <w:marRight w:val="0"/>
                  <w:marTop w:val="0"/>
                  <w:marBottom w:val="0"/>
                  <w:divBdr>
                    <w:top w:val="none" w:sz="0" w:space="0" w:color="auto"/>
                    <w:left w:val="none" w:sz="0" w:space="0" w:color="auto"/>
                    <w:bottom w:val="none" w:sz="0" w:space="0" w:color="auto"/>
                    <w:right w:val="none" w:sz="0" w:space="0" w:color="auto"/>
                  </w:divBdr>
                </w:div>
                <w:div w:id="2049184272">
                  <w:marLeft w:val="640"/>
                  <w:marRight w:val="0"/>
                  <w:marTop w:val="0"/>
                  <w:marBottom w:val="0"/>
                  <w:divBdr>
                    <w:top w:val="none" w:sz="0" w:space="0" w:color="auto"/>
                    <w:left w:val="none" w:sz="0" w:space="0" w:color="auto"/>
                    <w:bottom w:val="none" w:sz="0" w:space="0" w:color="auto"/>
                    <w:right w:val="none" w:sz="0" w:space="0" w:color="auto"/>
                  </w:divBdr>
                </w:div>
              </w:divsChild>
            </w:div>
            <w:div w:id="1727289694">
              <w:marLeft w:val="0"/>
              <w:marRight w:val="0"/>
              <w:marTop w:val="0"/>
              <w:marBottom w:val="0"/>
              <w:divBdr>
                <w:top w:val="none" w:sz="0" w:space="0" w:color="auto"/>
                <w:left w:val="none" w:sz="0" w:space="0" w:color="auto"/>
                <w:bottom w:val="none" w:sz="0" w:space="0" w:color="auto"/>
                <w:right w:val="none" w:sz="0" w:space="0" w:color="auto"/>
              </w:divBdr>
              <w:divsChild>
                <w:div w:id="2124741">
                  <w:marLeft w:val="640"/>
                  <w:marRight w:val="0"/>
                  <w:marTop w:val="0"/>
                  <w:marBottom w:val="0"/>
                  <w:divBdr>
                    <w:top w:val="none" w:sz="0" w:space="0" w:color="auto"/>
                    <w:left w:val="none" w:sz="0" w:space="0" w:color="auto"/>
                    <w:bottom w:val="none" w:sz="0" w:space="0" w:color="auto"/>
                    <w:right w:val="none" w:sz="0" w:space="0" w:color="auto"/>
                  </w:divBdr>
                </w:div>
                <w:div w:id="22094888">
                  <w:marLeft w:val="640"/>
                  <w:marRight w:val="0"/>
                  <w:marTop w:val="0"/>
                  <w:marBottom w:val="0"/>
                  <w:divBdr>
                    <w:top w:val="none" w:sz="0" w:space="0" w:color="auto"/>
                    <w:left w:val="none" w:sz="0" w:space="0" w:color="auto"/>
                    <w:bottom w:val="none" w:sz="0" w:space="0" w:color="auto"/>
                    <w:right w:val="none" w:sz="0" w:space="0" w:color="auto"/>
                  </w:divBdr>
                </w:div>
                <w:div w:id="81879159">
                  <w:marLeft w:val="640"/>
                  <w:marRight w:val="0"/>
                  <w:marTop w:val="0"/>
                  <w:marBottom w:val="0"/>
                  <w:divBdr>
                    <w:top w:val="none" w:sz="0" w:space="0" w:color="auto"/>
                    <w:left w:val="none" w:sz="0" w:space="0" w:color="auto"/>
                    <w:bottom w:val="none" w:sz="0" w:space="0" w:color="auto"/>
                    <w:right w:val="none" w:sz="0" w:space="0" w:color="auto"/>
                  </w:divBdr>
                </w:div>
                <w:div w:id="137382528">
                  <w:marLeft w:val="640"/>
                  <w:marRight w:val="0"/>
                  <w:marTop w:val="0"/>
                  <w:marBottom w:val="0"/>
                  <w:divBdr>
                    <w:top w:val="none" w:sz="0" w:space="0" w:color="auto"/>
                    <w:left w:val="none" w:sz="0" w:space="0" w:color="auto"/>
                    <w:bottom w:val="none" w:sz="0" w:space="0" w:color="auto"/>
                    <w:right w:val="none" w:sz="0" w:space="0" w:color="auto"/>
                  </w:divBdr>
                </w:div>
                <w:div w:id="143742791">
                  <w:marLeft w:val="640"/>
                  <w:marRight w:val="0"/>
                  <w:marTop w:val="0"/>
                  <w:marBottom w:val="0"/>
                  <w:divBdr>
                    <w:top w:val="none" w:sz="0" w:space="0" w:color="auto"/>
                    <w:left w:val="none" w:sz="0" w:space="0" w:color="auto"/>
                    <w:bottom w:val="none" w:sz="0" w:space="0" w:color="auto"/>
                    <w:right w:val="none" w:sz="0" w:space="0" w:color="auto"/>
                  </w:divBdr>
                </w:div>
                <w:div w:id="163322832">
                  <w:marLeft w:val="640"/>
                  <w:marRight w:val="0"/>
                  <w:marTop w:val="0"/>
                  <w:marBottom w:val="0"/>
                  <w:divBdr>
                    <w:top w:val="none" w:sz="0" w:space="0" w:color="auto"/>
                    <w:left w:val="none" w:sz="0" w:space="0" w:color="auto"/>
                    <w:bottom w:val="none" w:sz="0" w:space="0" w:color="auto"/>
                    <w:right w:val="none" w:sz="0" w:space="0" w:color="auto"/>
                  </w:divBdr>
                </w:div>
                <w:div w:id="196743588">
                  <w:marLeft w:val="640"/>
                  <w:marRight w:val="0"/>
                  <w:marTop w:val="0"/>
                  <w:marBottom w:val="0"/>
                  <w:divBdr>
                    <w:top w:val="none" w:sz="0" w:space="0" w:color="auto"/>
                    <w:left w:val="none" w:sz="0" w:space="0" w:color="auto"/>
                    <w:bottom w:val="none" w:sz="0" w:space="0" w:color="auto"/>
                    <w:right w:val="none" w:sz="0" w:space="0" w:color="auto"/>
                  </w:divBdr>
                </w:div>
                <w:div w:id="322583115">
                  <w:marLeft w:val="640"/>
                  <w:marRight w:val="0"/>
                  <w:marTop w:val="0"/>
                  <w:marBottom w:val="0"/>
                  <w:divBdr>
                    <w:top w:val="none" w:sz="0" w:space="0" w:color="auto"/>
                    <w:left w:val="none" w:sz="0" w:space="0" w:color="auto"/>
                    <w:bottom w:val="none" w:sz="0" w:space="0" w:color="auto"/>
                    <w:right w:val="none" w:sz="0" w:space="0" w:color="auto"/>
                  </w:divBdr>
                </w:div>
                <w:div w:id="383602583">
                  <w:marLeft w:val="640"/>
                  <w:marRight w:val="0"/>
                  <w:marTop w:val="0"/>
                  <w:marBottom w:val="0"/>
                  <w:divBdr>
                    <w:top w:val="none" w:sz="0" w:space="0" w:color="auto"/>
                    <w:left w:val="none" w:sz="0" w:space="0" w:color="auto"/>
                    <w:bottom w:val="none" w:sz="0" w:space="0" w:color="auto"/>
                    <w:right w:val="none" w:sz="0" w:space="0" w:color="auto"/>
                  </w:divBdr>
                </w:div>
                <w:div w:id="395053379">
                  <w:marLeft w:val="640"/>
                  <w:marRight w:val="0"/>
                  <w:marTop w:val="0"/>
                  <w:marBottom w:val="0"/>
                  <w:divBdr>
                    <w:top w:val="none" w:sz="0" w:space="0" w:color="auto"/>
                    <w:left w:val="none" w:sz="0" w:space="0" w:color="auto"/>
                    <w:bottom w:val="none" w:sz="0" w:space="0" w:color="auto"/>
                    <w:right w:val="none" w:sz="0" w:space="0" w:color="auto"/>
                  </w:divBdr>
                </w:div>
                <w:div w:id="418137339">
                  <w:marLeft w:val="640"/>
                  <w:marRight w:val="0"/>
                  <w:marTop w:val="0"/>
                  <w:marBottom w:val="0"/>
                  <w:divBdr>
                    <w:top w:val="none" w:sz="0" w:space="0" w:color="auto"/>
                    <w:left w:val="none" w:sz="0" w:space="0" w:color="auto"/>
                    <w:bottom w:val="none" w:sz="0" w:space="0" w:color="auto"/>
                    <w:right w:val="none" w:sz="0" w:space="0" w:color="auto"/>
                  </w:divBdr>
                </w:div>
                <w:div w:id="522402801">
                  <w:marLeft w:val="640"/>
                  <w:marRight w:val="0"/>
                  <w:marTop w:val="0"/>
                  <w:marBottom w:val="0"/>
                  <w:divBdr>
                    <w:top w:val="none" w:sz="0" w:space="0" w:color="auto"/>
                    <w:left w:val="none" w:sz="0" w:space="0" w:color="auto"/>
                    <w:bottom w:val="none" w:sz="0" w:space="0" w:color="auto"/>
                    <w:right w:val="none" w:sz="0" w:space="0" w:color="auto"/>
                  </w:divBdr>
                </w:div>
                <w:div w:id="523903292">
                  <w:marLeft w:val="640"/>
                  <w:marRight w:val="0"/>
                  <w:marTop w:val="0"/>
                  <w:marBottom w:val="0"/>
                  <w:divBdr>
                    <w:top w:val="none" w:sz="0" w:space="0" w:color="auto"/>
                    <w:left w:val="none" w:sz="0" w:space="0" w:color="auto"/>
                    <w:bottom w:val="none" w:sz="0" w:space="0" w:color="auto"/>
                    <w:right w:val="none" w:sz="0" w:space="0" w:color="auto"/>
                  </w:divBdr>
                </w:div>
                <w:div w:id="525211820">
                  <w:marLeft w:val="640"/>
                  <w:marRight w:val="0"/>
                  <w:marTop w:val="0"/>
                  <w:marBottom w:val="0"/>
                  <w:divBdr>
                    <w:top w:val="none" w:sz="0" w:space="0" w:color="auto"/>
                    <w:left w:val="none" w:sz="0" w:space="0" w:color="auto"/>
                    <w:bottom w:val="none" w:sz="0" w:space="0" w:color="auto"/>
                    <w:right w:val="none" w:sz="0" w:space="0" w:color="auto"/>
                  </w:divBdr>
                </w:div>
                <w:div w:id="561259627">
                  <w:marLeft w:val="640"/>
                  <w:marRight w:val="0"/>
                  <w:marTop w:val="0"/>
                  <w:marBottom w:val="0"/>
                  <w:divBdr>
                    <w:top w:val="none" w:sz="0" w:space="0" w:color="auto"/>
                    <w:left w:val="none" w:sz="0" w:space="0" w:color="auto"/>
                    <w:bottom w:val="none" w:sz="0" w:space="0" w:color="auto"/>
                    <w:right w:val="none" w:sz="0" w:space="0" w:color="auto"/>
                  </w:divBdr>
                </w:div>
                <w:div w:id="715663175">
                  <w:marLeft w:val="640"/>
                  <w:marRight w:val="0"/>
                  <w:marTop w:val="0"/>
                  <w:marBottom w:val="0"/>
                  <w:divBdr>
                    <w:top w:val="none" w:sz="0" w:space="0" w:color="auto"/>
                    <w:left w:val="none" w:sz="0" w:space="0" w:color="auto"/>
                    <w:bottom w:val="none" w:sz="0" w:space="0" w:color="auto"/>
                    <w:right w:val="none" w:sz="0" w:space="0" w:color="auto"/>
                  </w:divBdr>
                </w:div>
                <w:div w:id="768240147">
                  <w:marLeft w:val="640"/>
                  <w:marRight w:val="0"/>
                  <w:marTop w:val="0"/>
                  <w:marBottom w:val="0"/>
                  <w:divBdr>
                    <w:top w:val="none" w:sz="0" w:space="0" w:color="auto"/>
                    <w:left w:val="none" w:sz="0" w:space="0" w:color="auto"/>
                    <w:bottom w:val="none" w:sz="0" w:space="0" w:color="auto"/>
                    <w:right w:val="none" w:sz="0" w:space="0" w:color="auto"/>
                  </w:divBdr>
                </w:div>
                <w:div w:id="775978048">
                  <w:marLeft w:val="640"/>
                  <w:marRight w:val="0"/>
                  <w:marTop w:val="0"/>
                  <w:marBottom w:val="0"/>
                  <w:divBdr>
                    <w:top w:val="none" w:sz="0" w:space="0" w:color="auto"/>
                    <w:left w:val="none" w:sz="0" w:space="0" w:color="auto"/>
                    <w:bottom w:val="none" w:sz="0" w:space="0" w:color="auto"/>
                    <w:right w:val="none" w:sz="0" w:space="0" w:color="auto"/>
                  </w:divBdr>
                </w:div>
                <w:div w:id="834146188">
                  <w:marLeft w:val="640"/>
                  <w:marRight w:val="0"/>
                  <w:marTop w:val="0"/>
                  <w:marBottom w:val="0"/>
                  <w:divBdr>
                    <w:top w:val="none" w:sz="0" w:space="0" w:color="auto"/>
                    <w:left w:val="none" w:sz="0" w:space="0" w:color="auto"/>
                    <w:bottom w:val="none" w:sz="0" w:space="0" w:color="auto"/>
                    <w:right w:val="none" w:sz="0" w:space="0" w:color="auto"/>
                  </w:divBdr>
                </w:div>
                <w:div w:id="987634309">
                  <w:marLeft w:val="640"/>
                  <w:marRight w:val="0"/>
                  <w:marTop w:val="0"/>
                  <w:marBottom w:val="0"/>
                  <w:divBdr>
                    <w:top w:val="none" w:sz="0" w:space="0" w:color="auto"/>
                    <w:left w:val="none" w:sz="0" w:space="0" w:color="auto"/>
                    <w:bottom w:val="none" w:sz="0" w:space="0" w:color="auto"/>
                    <w:right w:val="none" w:sz="0" w:space="0" w:color="auto"/>
                  </w:divBdr>
                </w:div>
                <w:div w:id="1020281234">
                  <w:marLeft w:val="640"/>
                  <w:marRight w:val="0"/>
                  <w:marTop w:val="0"/>
                  <w:marBottom w:val="0"/>
                  <w:divBdr>
                    <w:top w:val="none" w:sz="0" w:space="0" w:color="auto"/>
                    <w:left w:val="none" w:sz="0" w:space="0" w:color="auto"/>
                    <w:bottom w:val="none" w:sz="0" w:space="0" w:color="auto"/>
                    <w:right w:val="none" w:sz="0" w:space="0" w:color="auto"/>
                  </w:divBdr>
                </w:div>
                <w:div w:id="1121070707">
                  <w:marLeft w:val="640"/>
                  <w:marRight w:val="0"/>
                  <w:marTop w:val="0"/>
                  <w:marBottom w:val="0"/>
                  <w:divBdr>
                    <w:top w:val="none" w:sz="0" w:space="0" w:color="auto"/>
                    <w:left w:val="none" w:sz="0" w:space="0" w:color="auto"/>
                    <w:bottom w:val="none" w:sz="0" w:space="0" w:color="auto"/>
                    <w:right w:val="none" w:sz="0" w:space="0" w:color="auto"/>
                  </w:divBdr>
                </w:div>
                <w:div w:id="1142842330">
                  <w:marLeft w:val="640"/>
                  <w:marRight w:val="0"/>
                  <w:marTop w:val="0"/>
                  <w:marBottom w:val="0"/>
                  <w:divBdr>
                    <w:top w:val="none" w:sz="0" w:space="0" w:color="auto"/>
                    <w:left w:val="none" w:sz="0" w:space="0" w:color="auto"/>
                    <w:bottom w:val="none" w:sz="0" w:space="0" w:color="auto"/>
                    <w:right w:val="none" w:sz="0" w:space="0" w:color="auto"/>
                  </w:divBdr>
                </w:div>
                <w:div w:id="1143348876">
                  <w:marLeft w:val="640"/>
                  <w:marRight w:val="0"/>
                  <w:marTop w:val="0"/>
                  <w:marBottom w:val="0"/>
                  <w:divBdr>
                    <w:top w:val="none" w:sz="0" w:space="0" w:color="auto"/>
                    <w:left w:val="none" w:sz="0" w:space="0" w:color="auto"/>
                    <w:bottom w:val="none" w:sz="0" w:space="0" w:color="auto"/>
                    <w:right w:val="none" w:sz="0" w:space="0" w:color="auto"/>
                  </w:divBdr>
                </w:div>
                <w:div w:id="1179779935">
                  <w:marLeft w:val="640"/>
                  <w:marRight w:val="0"/>
                  <w:marTop w:val="0"/>
                  <w:marBottom w:val="0"/>
                  <w:divBdr>
                    <w:top w:val="none" w:sz="0" w:space="0" w:color="auto"/>
                    <w:left w:val="none" w:sz="0" w:space="0" w:color="auto"/>
                    <w:bottom w:val="none" w:sz="0" w:space="0" w:color="auto"/>
                    <w:right w:val="none" w:sz="0" w:space="0" w:color="auto"/>
                  </w:divBdr>
                </w:div>
                <w:div w:id="1330716005">
                  <w:marLeft w:val="640"/>
                  <w:marRight w:val="0"/>
                  <w:marTop w:val="0"/>
                  <w:marBottom w:val="0"/>
                  <w:divBdr>
                    <w:top w:val="none" w:sz="0" w:space="0" w:color="auto"/>
                    <w:left w:val="none" w:sz="0" w:space="0" w:color="auto"/>
                    <w:bottom w:val="none" w:sz="0" w:space="0" w:color="auto"/>
                    <w:right w:val="none" w:sz="0" w:space="0" w:color="auto"/>
                  </w:divBdr>
                </w:div>
                <w:div w:id="1355185070">
                  <w:marLeft w:val="640"/>
                  <w:marRight w:val="0"/>
                  <w:marTop w:val="0"/>
                  <w:marBottom w:val="0"/>
                  <w:divBdr>
                    <w:top w:val="none" w:sz="0" w:space="0" w:color="auto"/>
                    <w:left w:val="none" w:sz="0" w:space="0" w:color="auto"/>
                    <w:bottom w:val="none" w:sz="0" w:space="0" w:color="auto"/>
                    <w:right w:val="none" w:sz="0" w:space="0" w:color="auto"/>
                  </w:divBdr>
                </w:div>
                <w:div w:id="1378696745">
                  <w:marLeft w:val="640"/>
                  <w:marRight w:val="0"/>
                  <w:marTop w:val="0"/>
                  <w:marBottom w:val="0"/>
                  <w:divBdr>
                    <w:top w:val="none" w:sz="0" w:space="0" w:color="auto"/>
                    <w:left w:val="none" w:sz="0" w:space="0" w:color="auto"/>
                    <w:bottom w:val="none" w:sz="0" w:space="0" w:color="auto"/>
                    <w:right w:val="none" w:sz="0" w:space="0" w:color="auto"/>
                  </w:divBdr>
                </w:div>
                <w:div w:id="1411347620">
                  <w:marLeft w:val="640"/>
                  <w:marRight w:val="0"/>
                  <w:marTop w:val="0"/>
                  <w:marBottom w:val="0"/>
                  <w:divBdr>
                    <w:top w:val="none" w:sz="0" w:space="0" w:color="auto"/>
                    <w:left w:val="none" w:sz="0" w:space="0" w:color="auto"/>
                    <w:bottom w:val="none" w:sz="0" w:space="0" w:color="auto"/>
                    <w:right w:val="none" w:sz="0" w:space="0" w:color="auto"/>
                  </w:divBdr>
                </w:div>
                <w:div w:id="1412849826">
                  <w:marLeft w:val="640"/>
                  <w:marRight w:val="0"/>
                  <w:marTop w:val="0"/>
                  <w:marBottom w:val="0"/>
                  <w:divBdr>
                    <w:top w:val="none" w:sz="0" w:space="0" w:color="auto"/>
                    <w:left w:val="none" w:sz="0" w:space="0" w:color="auto"/>
                    <w:bottom w:val="none" w:sz="0" w:space="0" w:color="auto"/>
                    <w:right w:val="none" w:sz="0" w:space="0" w:color="auto"/>
                  </w:divBdr>
                </w:div>
                <w:div w:id="1417048742">
                  <w:marLeft w:val="640"/>
                  <w:marRight w:val="0"/>
                  <w:marTop w:val="0"/>
                  <w:marBottom w:val="0"/>
                  <w:divBdr>
                    <w:top w:val="none" w:sz="0" w:space="0" w:color="auto"/>
                    <w:left w:val="none" w:sz="0" w:space="0" w:color="auto"/>
                    <w:bottom w:val="none" w:sz="0" w:space="0" w:color="auto"/>
                    <w:right w:val="none" w:sz="0" w:space="0" w:color="auto"/>
                  </w:divBdr>
                </w:div>
                <w:div w:id="1419861563">
                  <w:marLeft w:val="640"/>
                  <w:marRight w:val="0"/>
                  <w:marTop w:val="0"/>
                  <w:marBottom w:val="0"/>
                  <w:divBdr>
                    <w:top w:val="none" w:sz="0" w:space="0" w:color="auto"/>
                    <w:left w:val="none" w:sz="0" w:space="0" w:color="auto"/>
                    <w:bottom w:val="none" w:sz="0" w:space="0" w:color="auto"/>
                    <w:right w:val="none" w:sz="0" w:space="0" w:color="auto"/>
                  </w:divBdr>
                </w:div>
                <w:div w:id="1432435276">
                  <w:marLeft w:val="640"/>
                  <w:marRight w:val="0"/>
                  <w:marTop w:val="0"/>
                  <w:marBottom w:val="0"/>
                  <w:divBdr>
                    <w:top w:val="none" w:sz="0" w:space="0" w:color="auto"/>
                    <w:left w:val="none" w:sz="0" w:space="0" w:color="auto"/>
                    <w:bottom w:val="none" w:sz="0" w:space="0" w:color="auto"/>
                    <w:right w:val="none" w:sz="0" w:space="0" w:color="auto"/>
                  </w:divBdr>
                </w:div>
                <w:div w:id="1561089782">
                  <w:marLeft w:val="640"/>
                  <w:marRight w:val="0"/>
                  <w:marTop w:val="0"/>
                  <w:marBottom w:val="0"/>
                  <w:divBdr>
                    <w:top w:val="none" w:sz="0" w:space="0" w:color="auto"/>
                    <w:left w:val="none" w:sz="0" w:space="0" w:color="auto"/>
                    <w:bottom w:val="none" w:sz="0" w:space="0" w:color="auto"/>
                    <w:right w:val="none" w:sz="0" w:space="0" w:color="auto"/>
                  </w:divBdr>
                </w:div>
                <w:div w:id="1660378663">
                  <w:marLeft w:val="640"/>
                  <w:marRight w:val="0"/>
                  <w:marTop w:val="0"/>
                  <w:marBottom w:val="0"/>
                  <w:divBdr>
                    <w:top w:val="none" w:sz="0" w:space="0" w:color="auto"/>
                    <w:left w:val="none" w:sz="0" w:space="0" w:color="auto"/>
                    <w:bottom w:val="none" w:sz="0" w:space="0" w:color="auto"/>
                    <w:right w:val="none" w:sz="0" w:space="0" w:color="auto"/>
                  </w:divBdr>
                </w:div>
                <w:div w:id="1768846917">
                  <w:marLeft w:val="640"/>
                  <w:marRight w:val="0"/>
                  <w:marTop w:val="0"/>
                  <w:marBottom w:val="0"/>
                  <w:divBdr>
                    <w:top w:val="none" w:sz="0" w:space="0" w:color="auto"/>
                    <w:left w:val="none" w:sz="0" w:space="0" w:color="auto"/>
                    <w:bottom w:val="none" w:sz="0" w:space="0" w:color="auto"/>
                    <w:right w:val="none" w:sz="0" w:space="0" w:color="auto"/>
                  </w:divBdr>
                </w:div>
                <w:div w:id="1788817166">
                  <w:marLeft w:val="640"/>
                  <w:marRight w:val="0"/>
                  <w:marTop w:val="0"/>
                  <w:marBottom w:val="0"/>
                  <w:divBdr>
                    <w:top w:val="none" w:sz="0" w:space="0" w:color="auto"/>
                    <w:left w:val="none" w:sz="0" w:space="0" w:color="auto"/>
                    <w:bottom w:val="none" w:sz="0" w:space="0" w:color="auto"/>
                    <w:right w:val="none" w:sz="0" w:space="0" w:color="auto"/>
                  </w:divBdr>
                </w:div>
                <w:div w:id="1798525762">
                  <w:marLeft w:val="640"/>
                  <w:marRight w:val="0"/>
                  <w:marTop w:val="0"/>
                  <w:marBottom w:val="0"/>
                  <w:divBdr>
                    <w:top w:val="none" w:sz="0" w:space="0" w:color="auto"/>
                    <w:left w:val="none" w:sz="0" w:space="0" w:color="auto"/>
                    <w:bottom w:val="none" w:sz="0" w:space="0" w:color="auto"/>
                    <w:right w:val="none" w:sz="0" w:space="0" w:color="auto"/>
                  </w:divBdr>
                </w:div>
                <w:div w:id="1827626238">
                  <w:marLeft w:val="640"/>
                  <w:marRight w:val="0"/>
                  <w:marTop w:val="0"/>
                  <w:marBottom w:val="0"/>
                  <w:divBdr>
                    <w:top w:val="none" w:sz="0" w:space="0" w:color="auto"/>
                    <w:left w:val="none" w:sz="0" w:space="0" w:color="auto"/>
                    <w:bottom w:val="none" w:sz="0" w:space="0" w:color="auto"/>
                    <w:right w:val="none" w:sz="0" w:space="0" w:color="auto"/>
                  </w:divBdr>
                </w:div>
                <w:div w:id="1869641755">
                  <w:marLeft w:val="640"/>
                  <w:marRight w:val="0"/>
                  <w:marTop w:val="0"/>
                  <w:marBottom w:val="0"/>
                  <w:divBdr>
                    <w:top w:val="none" w:sz="0" w:space="0" w:color="auto"/>
                    <w:left w:val="none" w:sz="0" w:space="0" w:color="auto"/>
                    <w:bottom w:val="none" w:sz="0" w:space="0" w:color="auto"/>
                    <w:right w:val="none" w:sz="0" w:space="0" w:color="auto"/>
                  </w:divBdr>
                </w:div>
                <w:div w:id="1874348119">
                  <w:marLeft w:val="640"/>
                  <w:marRight w:val="0"/>
                  <w:marTop w:val="0"/>
                  <w:marBottom w:val="0"/>
                  <w:divBdr>
                    <w:top w:val="none" w:sz="0" w:space="0" w:color="auto"/>
                    <w:left w:val="none" w:sz="0" w:space="0" w:color="auto"/>
                    <w:bottom w:val="none" w:sz="0" w:space="0" w:color="auto"/>
                    <w:right w:val="none" w:sz="0" w:space="0" w:color="auto"/>
                  </w:divBdr>
                </w:div>
                <w:div w:id="1904486593">
                  <w:marLeft w:val="640"/>
                  <w:marRight w:val="0"/>
                  <w:marTop w:val="0"/>
                  <w:marBottom w:val="0"/>
                  <w:divBdr>
                    <w:top w:val="none" w:sz="0" w:space="0" w:color="auto"/>
                    <w:left w:val="none" w:sz="0" w:space="0" w:color="auto"/>
                    <w:bottom w:val="none" w:sz="0" w:space="0" w:color="auto"/>
                    <w:right w:val="none" w:sz="0" w:space="0" w:color="auto"/>
                  </w:divBdr>
                </w:div>
                <w:div w:id="1925720883">
                  <w:marLeft w:val="640"/>
                  <w:marRight w:val="0"/>
                  <w:marTop w:val="0"/>
                  <w:marBottom w:val="0"/>
                  <w:divBdr>
                    <w:top w:val="none" w:sz="0" w:space="0" w:color="auto"/>
                    <w:left w:val="none" w:sz="0" w:space="0" w:color="auto"/>
                    <w:bottom w:val="none" w:sz="0" w:space="0" w:color="auto"/>
                    <w:right w:val="none" w:sz="0" w:space="0" w:color="auto"/>
                  </w:divBdr>
                </w:div>
                <w:div w:id="2071230198">
                  <w:marLeft w:val="640"/>
                  <w:marRight w:val="0"/>
                  <w:marTop w:val="0"/>
                  <w:marBottom w:val="0"/>
                  <w:divBdr>
                    <w:top w:val="none" w:sz="0" w:space="0" w:color="auto"/>
                    <w:left w:val="none" w:sz="0" w:space="0" w:color="auto"/>
                    <w:bottom w:val="none" w:sz="0" w:space="0" w:color="auto"/>
                    <w:right w:val="none" w:sz="0" w:space="0" w:color="auto"/>
                  </w:divBdr>
                </w:div>
                <w:div w:id="2112165371">
                  <w:marLeft w:val="640"/>
                  <w:marRight w:val="0"/>
                  <w:marTop w:val="0"/>
                  <w:marBottom w:val="0"/>
                  <w:divBdr>
                    <w:top w:val="none" w:sz="0" w:space="0" w:color="auto"/>
                    <w:left w:val="none" w:sz="0" w:space="0" w:color="auto"/>
                    <w:bottom w:val="none" w:sz="0" w:space="0" w:color="auto"/>
                    <w:right w:val="none" w:sz="0" w:space="0" w:color="auto"/>
                  </w:divBdr>
                </w:div>
              </w:divsChild>
            </w:div>
            <w:div w:id="1769962713">
              <w:marLeft w:val="0"/>
              <w:marRight w:val="0"/>
              <w:marTop w:val="0"/>
              <w:marBottom w:val="0"/>
              <w:divBdr>
                <w:top w:val="none" w:sz="0" w:space="0" w:color="auto"/>
                <w:left w:val="none" w:sz="0" w:space="0" w:color="auto"/>
                <w:bottom w:val="none" w:sz="0" w:space="0" w:color="auto"/>
                <w:right w:val="none" w:sz="0" w:space="0" w:color="auto"/>
              </w:divBdr>
              <w:divsChild>
                <w:div w:id="80180927">
                  <w:marLeft w:val="640"/>
                  <w:marRight w:val="0"/>
                  <w:marTop w:val="0"/>
                  <w:marBottom w:val="0"/>
                  <w:divBdr>
                    <w:top w:val="none" w:sz="0" w:space="0" w:color="auto"/>
                    <w:left w:val="none" w:sz="0" w:space="0" w:color="auto"/>
                    <w:bottom w:val="none" w:sz="0" w:space="0" w:color="auto"/>
                    <w:right w:val="none" w:sz="0" w:space="0" w:color="auto"/>
                  </w:divBdr>
                </w:div>
                <w:div w:id="165025974">
                  <w:marLeft w:val="640"/>
                  <w:marRight w:val="0"/>
                  <w:marTop w:val="0"/>
                  <w:marBottom w:val="0"/>
                  <w:divBdr>
                    <w:top w:val="none" w:sz="0" w:space="0" w:color="auto"/>
                    <w:left w:val="none" w:sz="0" w:space="0" w:color="auto"/>
                    <w:bottom w:val="none" w:sz="0" w:space="0" w:color="auto"/>
                    <w:right w:val="none" w:sz="0" w:space="0" w:color="auto"/>
                  </w:divBdr>
                </w:div>
                <w:div w:id="169758040">
                  <w:marLeft w:val="640"/>
                  <w:marRight w:val="0"/>
                  <w:marTop w:val="0"/>
                  <w:marBottom w:val="0"/>
                  <w:divBdr>
                    <w:top w:val="none" w:sz="0" w:space="0" w:color="auto"/>
                    <w:left w:val="none" w:sz="0" w:space="0" w:color="auto"/>
                    <w:bottom w:val="none" w:sz="0" w:space="0" w:color="auto"/>
                    <w:right w:val="none" w:sz="0" w:space="0" w:color="auto"/>
                  </w:divBdr>
                </w:div>
                <w:div w:id="269775164">
                  <w:marLeft w:val="640"/>
                  <w:marRight w:val="0"/>
                  <w:marTop w:val="0"/>
                  <w:marBottom w:val="0"/>
                  <w:divBdr>
                    <w:top w:val="none" w:sz="0" w:space="0" w:color="auto"/>
                    <w:left w:val="none" w:sz="0" w:space="0" w:color="auto"/>
                    <w:bottom w:val="none" w:sz="0" w:space="0" w:color="auto"/>
                    <w:right w:val="none" w:sz="0" w:space="0" w:color="auto"/>
                  </w:divBdr>
                </w:div>
                <w:div w:id="306471550">
                  <w:marLeft w:val="640"/>
                  <w:marRight w:val="0"/>
                  <w:marTop w:val="0"/>
                  <w:marBottom w:val="0"/>
                  <w:divBdr>
                    <w:top w:val="none" w:sz="0" w:space="0" w:color="auto"/>
                    <w:left w:val="none" w:sz="0" w:space="0" w:color="auto"/>
                    <w:bottom w:val="none" w:sz="0" w:space="0" w:color="auto"/>
                    <w:right w:val="none" w:sz="0" w:space="0" w:color="auto"/>
                  </w:divBdr>
                </w:div>
                <w:div w:id="317540839">
                  <w:marLeft w:val="640"/>
                  <w:marRight w:val="0"/>
                  <w:marTop w:val="0"/>
                  <w:marBottom w:val="0"/>
                  <w:divBdr>
                    <w:top w:val="none" w:sz="0" w:space="0" w:color="auto"/>
                    <w:left w:val="none" w:sz="0" w:space="0" w:color="auto"/>
                    <w:bottom w:val="none" w:sz="0" w:space="0" w:color="auto"/>
                    <w:right w:val="none" w:sz="0" w:space="0" w:color="auto"/>
                  </w:divBdr>
                </w:div>
                <w:div w:id="348992517">
                  <w:marLeft w:val="640"/>
                  <w:marRight w:val="0"/>
                  <w:marTop w:val="0"/>
                  <w:marBottom w:val="0"/>
                  <w:divBdr>
                    <w:top w:val="none" w:sz="0" w:space="0" w:color="auto"/>
                    <w:left w:val="none" w:sz="0" w:space="0" w:color="auto"/>
                    <w:bottom w:val="none" w:sz="0" w:space="0" w:color="auto"/>
                    <w:right w:val="none" w:sz="0" w:space="0" w:color="auto"/>
                  </w:divBdr>
                </w:div>
                <w:div w:id="381945702">
                  <w:marLeft w:val="640"/>
                  <w:marRight w:val="0"/>
                  <w:marTop w:val="0"/>
                  <w:marBottom w:val="0"/>
                  <w:divBdr>
                    <w:top w:val="none" w:sz="0" w:space="0" w:color="auto"/>
                    <w:left w:val="none" w:sz="0" w:space="0" w:color="auto"/>
                    <w:bottom w:val="none" w:sz="0" w:space="0" w:color="auto"/>
                    <w:right w:val="none" w:sz="0" w:space="0" w:color="auto"/>
                  </w:divBdr>
                </w:div>
                <w:div w:id="511997857">
                  <w:marLeft w:val="640"/>
                  <w:marRight w:val="0"/>
                  <w:marTop w:val="0"/>
                  <w:marBottom w:val="0"/>
                  <w:divBdr>
                    <w:top w:val="none" w:sz="0" w:space="0" w:color="auto"/>
                    <w:left w:val="none" w:sz="0" w:space="0" w:color="auto"/>
                    <w:bottom w:val="none" w:sz="0" w:space="0" w:color="auto"/>
                    <w:right w:val="none" w:sz="0" w:space="0" w:color="auto"/>
                  </w:divBdr>
                </w:div>
                <w:div w:id="529876078">
                  <w:marLeft w:val="640"/>
                  <w:marRight w:val="0"/>
                  <w:marTop w:val="0"/>
                  <w:marBottom w:val="0"/>
                  <w:divBdr>
                    <w:top w:val="none" w:sz="0" w:space="0" w:color="auto"/>
                    <w:left w:val="none" w:sz="0" w:space="0" w:color="auto"/>
                    <w:bottom w:val="none" w:sz="0" w:space="0" w:color="auto"/>
                    <w:right w:val="none" w:sz="0" w:space="0" w:color="auto"/>
                  </w:divBdr>
                </w:div>
                <w:div w:id="657536584">
                  <w:marLeft w:val="640"/>
                  <w:marRight w:val="0"/>
                  <w:marTop w:val="0"/>
                  <w:marBottom w:val="0"/>
                  <w:divBdr>
                    <w:top w:val="none" w:sz="0" w:space="0" w:color="auto"/>
                    <w:left w:val="none" w:sz="0" w:space="0" w:color="auto"/>
                    <w:bottom w:val="none" w:sz="0" w:space="0" w:color="auto"/>
                    <w:right w:val="none" w:sz="0" w:space="0" w:color="auto"/>
                  </w:divBdr>
                </w:div>
                <w:div w:id="740518396">
                  <w:marLeft w:val="640"/>
                  <w:marRight w:val="0"/>
                  <w:marTop w:val="0"/>
                  <w:marBottom w:val="0"/>
                  <w:divBdr>
                    <w:top w:val="none" w:sz="0" w:space="0" w:color="auto"/>
                    <w:left w:val="none" w:sz="0" w:space="0" w:color="auto"/>
                    <w:bottom w:val="none" w:sz="0" w:space="0" w:color="auto"/>
                    <w:right w:val="none" w:sz="0" w:space="0" w:color="auto"/>
                  </w:divBdr>
                </w:div>
                <w:div w:id="776218728">
                  <w:marLeft w:val="640"/>
                  <w:marRight w:val="0"/>
                  <w:marTop w:val="0"/>
                  <w:marBottom w:val="0"/>
                  <w:divBdr>
                    <w:top w:val="none" w:sz="0" w:space="0" w:color="auto"/>
                    <w:left w:val="none" w:sz="0" w:space="0" w:color="auto"/>
                    <w:bottom w:val="none" w:sz="0" w:space="0" w:color="auto"/>
                    <w:right w:val="none" w:sz="0" w:space="0" w:color="auto"/>
                  </w:divBdr>
                </w:div>
                <w:div w:id="799418066">
                  <w:marLeft w:val="640"/>
                  <w:marRight w:val="0"/>
                  <w:marTop w:val="0"/>
                  <w:marBottom w:val="0"/>
                  <w:divBdr>
                    <w:top w:val="none" w:sz="0" w:space="0" w:color="auto"/>
                    <w:left w:val="none" w:sz="0" w:space="0" w:color="auto"/>
                    <w:bottom w:val="none" w:sz="0" w:space="0" w:color="auto"/>
                    <w:right w:val="none" w:sz="0" w:space="0" w:color="auto"/>
                  </w:divBdr>
                </w:div>
                <w:div w:id="899630153">
                  <w:marLeft w:val="640"/>
                  <w:marRight w:val="0"/>
                  <w:marTop w:val="0"/>
                  <w:marBottom w:val="0"/>
                  <w:divBdr>
                    <w:top w:val="none" w:sz="0" w:space="0" w:color="auto"/>
                    <w:left w:val="none" w:sz="0" w:space="0" w:color="auto"/>
                    <w:bottom w:val="none" w:sz="0" w:space="0" w:color="auto"/>
                    <w:right w:val="none" w:sz="0" w:space="0" w:color="auto"/>
                  </w:divBdr>
                </w:div>
                <w:div w:id="908271610">
                  <w:marLeft w:val="640"/>
                  <w:marRight w:val="0"/>
                  <w:marTop w:val="0"/>
                  <w:marBottom w:val="0"/>
                  <w:divBdr>
                    <w:top w:val="none" w:sz="0" w:space="0" w:color="auto"/>
                    <w:left w:val="none" w:sz="0" w:space="0" w:color="auto"/>
                    <w:bottom w:val="none" w:sz="0" w:space="0" w:color="auto"/>
                    <w:right w:val="none" w:sz="0" w:space="0" w:color="auto"/>
                  </w:divBdr>
                </w:div>
                <w:div w:id="917516237">
                  <w:marLeft w:val="640"/>
                  <w:marRight w:val="0"/>
                  <w:marTop w:val="0"/>
                  <w:marBottom w:val="0"/>
                  <w:divBdr>
                    <w:top w:val="none" w:sz="0" w:space="0" w:color="auto"/>
                    <w:left w:val="none" w:sz="0" w:space="0" w:color="auto"/>
                    <w:bottom w:val="none" w:sz="0" w:space="0" w:color="auto"/>
                    <w:right w:val="none" w:sz="0" w:space="0" w:color="auto"/>
                  </w:divBdr>
                </w:div>
                <w:div w:id="963657336">
                  <w:marLeft w:val="640"/>
                  <w:marRight w:val="0"/>
                  <w:marTop w:val="0"/>
                  <w:marBottom w:val="0"/>
                  <w:divBdr>
                    <w:top w:val="none" w:sz="0" w:space="0" w:color="auto"/>
                    <w:left w:val="none" w:sz="0" w:space="0" w:color="auto"/>
                    <w:bottom w:val="none" w:sz="0" w:space="0" w:color="auto"/>
                    <w:right w:val="none" w:sz="0" w:space="0" w:color="auto"/>
                  </w:divBdr>
                </w:div>
                <w:div w:id="1004750494">
                  <w:marLeft w:val="640"/>
                  <w:marRight w:val="0"/>
                  <w:marTop w:val="0"/>
                  <w:marBottom w:val="0"/>
                  <w:divBdr>
                    <w:top w:val="none" w:sz="0" w:space="0" w:color="auto"/>
                    <w:left w:val="none" w:sz="0" w:space="0" w:color="auto"/>
                    <w:bottom w:val="none" w:sz="0" w:space="0" w:color="auto"/>
                    <w:right w:val="none" w:sz="0" w:space="0" w:color="auto"/>
                  </w:divBdr>
                </w:div>
                <w:div w:id="1067339682">
                  <w:marLeft w:val="640"/>
                  <w:marRight w:val="0"/>
                  <w:marTop w:val="0"/>
                  <w:marBottom w:val="0"/>
                  <w:divBdr>
                    <w:top w:val="none" w:sz="0" w:space="0" w:color="auto"/>
                    <w:left w:val="none" w:sz="0" w:space="0" w:color="auto"/>
                    <w:bottom w:val="none" w:sz="0" w:space="0" w:color="auto"/>
                    <w:right w:val="none" w:sz="0" w:space="0" w:color="auto"/>
                  </w:divBdr>
                </w:div>
                <w:div w:id="1085878235">
                  <w:marLeft w:val="640"/>
                  <w:marRight w:val="0"/>
                  <w:marTop w:val="0"/>
                  <w:marBottom w:val="0"/>
                  <w:divBdr>
                    <w:top w:val="none" w:sz="0" w:space="0" w:color="auto"/>
                    <w:left w:val="none" w:sz="0" w:space="0" w:color="auto"/>
                    <w:bottom w:val="none" w:sz="0" w:space="0" w:color="auto"/>
                    <w:right w:val="none" w:sz="0" w:space="0" w:color="auto"/>
                  </w:divBdr>
                </w:div>
                <w:div w:id="1109546930">
                  <w:marLeft w:val="640"/>
                  <w:marRight w:val="0"/>
                  <w:marTop w:val="0"/>
                  <w:marBottom w:val="0"/>
                  <w:divBdr>
                    <w:top w:val="none" w:sz="0" w:space="0" w:color="auto"/>
                    <w:left w:val="none" w:sz="0" w:space="0" w:color="auto"/>
                    <w:bottom w:val="none" w:sz="0" w:space="0" w:color="auto"/>
                    <w:right w:val="none" w:sz="0" w:space="0" w:color="auto"/>
                  </w:divBdr>
                </w:div>
                <w:div w:id="1132862530">
                  <w:marLeft w:val="640"/>
                  <w:marRight w:val="0"/>
                  <w:marTop w:val="0"/>
                  <w:marBottom w:val="0"/>
                  <w:divBdr>
                    <w:top w:val="none" w:sz="0" w:space="0" w:color="auto"/>
                    <w:left w:val="none" w:sz="0" w:space="0" w:color="auto"/>
                    <w:bottom w:val="none" w:sz="0" w:space="0" w:color="auto"/>
                    <w:right w:val="none" w:sz="0" w:space="0" w:color="auto"/>
                  </w:divBdr>
                </w:div>
                <w:div w:id="1148013075">
                  <w:marLeft w:val="640"/>
                  <w:marRight w:val="0"/>
                  <w:marTop w:val="0"/>
                  <w:marBottom w:val="0"/>
                  <w:divBdr>
                    <w:top w:val="none" w:sz="0" w:space="0" w:color="auto"/>
                    <w:left w:val="none" w:sz="0" w:space="0" w:color="auto"/>
                    <w:bottom w:val="none" w:sz="0" w:space="0" w:color="auto"/>
                    <w:right w:val="none" w:sz="0" w:space="0" w:color="auto"/>
                  </w:divBdr>
                </w:div>
                <w:div w:id="1152214857">
                  <w:marLeft w:val="640"/>
                  <w:marRight w:val="0"/>
                  <w:marTop w:val="0"/>
                  <w:marBottom w:val="0"/>
                  <w:divBdr>
                    <w:top w:val="none" w:sz="0" w:space="0" w:color="auto"/>
                    <w:left w:val="none" w:sz="0" w:space="0" w:color="auto"/>
                    <w:bottom w:val="none" w:sz="0" w:space="0" w:color="auto"/>
                    <w:right w:val="none" w:sz="0" w:space="0" w:color="auto"/>
                  </w:divBdr>
                </w:div>
                <w:div w:id="1243298507">
                  <w:marLeft w:val="640"/>
                  <w:marRight w:val="0"/>
                  <w:marTop w:val="0"/>
                  <w:marBottom w:val="0"/>
                  <w:divBdr>
                    <w:top w:val="none" w:sz="0" w:space="0" w:color="auto"/>
                    <w:left w:val="none" w:sz="0" w:space="0" w:color="auto"/>
                    <w:bottom w:val="none" w:sz="0" w:space="0" w:color="auto"/>
                    <w:right w:val="none" w:sz="0" w:space="0" w:color="auto"/>
                  </w:divBdr>
                </w:div>
                <w:div w:id="1255867945">
                  <w:marLeft w:val="640"/>
                  <w:marRight w:val="0"/>
                  <w:marTop w:val="0"/>
                  <w:marBottom w:val="0"/>
                  <w:divBdr>
                    <w:top w:val="none" w:sz="0" w:space="0" w:color="auto"/>
                    <w:left w:val="none" w:sz="0" w:space="0" w:color="auto"/>
                    <w:bottom w:val="none" w:sz="0" w:space="0" w:color="auto"/>
                    <w:right w:val="none" w:sz="0" w:space="0" w:color="auto"/>
                  </w:divBdr>
                </w:div>
                <w:div w:id="1282571741">
                  <w:marLeft w:val="640"/>
                  <w:marRight w:val="0"/>
                  <w:marTop w:val="0"/>
                  <w:marBottom w:val="0"/>
                  <w:divBdr>
                    <w:top w:val="none" w:sz="0" w:space="0" w:color="auto"/>
                    <w:left w:val="none" w:sz="0" w:space="0" w:color="auto"/>
                    <w:bottom w:val="none" w:sz="0" w:space="0" w:color="auto"/>
                    <w:right w:val="none" w:sz="0" w:space="0" w:color="auto"/>
                  </w:divBdr>
                </w:div>
                <w:div w:id="1339624469">
                  <w:marLeft w:val="640"/>
                  <w:marRight w:val="0"/>
                  <w:marTop w:val="0"/>
                  <w:marBottom w:val="0"/>
                  <w:divBdr>
                    <w:top w:val="none" w:sz="0" w:space="0" w:color="auto"/>
                    <w:left w:val="none" w:sz="0" w:space="0" w:color="auto"/>
                    <w:bottom w:val="none" w:sz="0" w:space="0" w:color="auto"/>
                    <w:right w:val="none" w:sz="0" w:space="0" w:color="auto"/>
                  </w:divBdr>
                </w:div>
                <w:div w:id="1359817729">
                  <w:marLeft w:val="640"/>
                  <w:marRight w:val="0"/>
                  <w:marTop w:val="0"/>
                  <w:marBottom w:val="0"/>
                  <w:divBdr>
                    <w:top w:val="none" w:sz="0" w:space="0" w:color="auto"/>
                    <w:left w:val="none" w:sz="0" w:space="0" w:color="auto"/>
                    <w:bottom w:val="none" w:sz="0" w:space="0" w:color="auto"/>
                    <w:right w:val="none" w:sz="0" w:space="0" w:color="auto"/>
                  </w:divBdr>
                </w:div>
                <w:div w:id="1392120254">
                  <w:marLeft w:val="640"/>
                  <w:marRight w:val="0"/>
                  <w:marTop w:val="0"/>
                  <w:marBottom w:val="0"/>
                  <w:divBdr>
                    <w:top w:val="none" w:sz="0" w:space="0" w:color="auto"/>
                    <w:left w:val="none" w:sz="0" w:space="0" w:color="auto"/>
                    <w:bottom w:val="none" w:sz="0" w:space="0" w:color="auto"/>
                    <w:right w:val="none" w:sz="0" w:space="0" w:color="auto"/>
                  </w:divBdr>
                </w:div>
                <w:div w:id="1527475681">
                  <w:marLeft w:val="640"/>
                  <w:marRight w:val="0"/>
                  <w:marTop w:val="0"/>
                  <w:marBottom w:val="0"/>
                  <w:divBdr>
                    <w:top w:val="none" w:sz="0" w:space="0" w:color="auto"/>
                    <w:left w:val="none" w:sz="0" w:space="0" w:color="auto"/>
                    <w:bottom w:val="none" w:sz="0" w:space="0" w:color="auto"/>
                    <w:right w:val="none" w:sz="0" w:space="0" w:color="auto"/>
                  </w:divBdr>
                </w:div>
                <w:div w:id="1544169728">
                  <w:marLeft w:val="640"/>
                  <w:marRight w:val="0"/>
                  <w:marTop w:val="0"/>
                  <w:marBottom w:val="0"/>
                  <w:divBdr>
                    <w:top w:val="none" w:sz="0" w:space="0" w:color="auto"/>
                    <w:left w:val="none" w:sz="0" w:space="0" w:color="auto"/>
                    <w:bottom w:val="none" w:sz="0" w:space="0" w:color="auto"/>
                    <w:right w:val="none" w:sz="0" w:space="0" w:color="auto"/>
                  </w:divBdr>
                </w:div>
                <w:div w:id="1591231805">
                  <w:marLeft w:val="640"/>
                  <w:marRight w:val="0"/>
                  <w:marTop w:val="0"/>
                  <w:marBottom w:val="0"/>
                  <w:divBdr>
                    <w:top w:val="none" w:sz="0" w:space="0" w:color="auto"/>
                    <w:left w:val="none" w:sz="0" w:space="0" w:color="auto"/>
                    <w:bottom w:val="none" w:sz="0" w:space="0" w:color="auto"/>
                    <w:right w:val="none" w:sz="0" w:space="0" w:color="auto"/>
                  </w:divBdr>
                </w:div>
                <w:div w:id="1594050540">
                  <w:marLeft w:val="640"/>
                  <w:marRight w:val="0"/>
                  <w:marTop w:val="0"/>
                  <w:marBottom w:val="0"/>
                  <w:divBdr>
                    <w:top w:val="none" w:sz="0" w:space="0" w:color="auto"/>
                    <w:left w:val="none" w:sz="0" w:space="0" w:color="auto"/>
                    <w:bottom w:val="none" w:sz="0" w:space="0" w:color="auto"/>
                    <w:right w:val="none" w:sz="0" w:space="0" w:color="auto"/>
                  </w:divBdr>
                </w:div>
                <w:div w:id="1597010790">
                  <w:marLeft w:val="640"/>
                  <w:marRight w:val="0"/>
                  <w:marTop w:val="0"/>
                  <w:marBottom w:val="0"/>
                  <w:divBdr>
                    <w:top w:val="none" w:sz="0" w:space="0" w:color="auto"/>
                    <w:left w:val="none" w:sz="0" w:space="0" w:color="auto"/>
                    <w:bottom w:val="none" w:sz="0" w:space="0" w:color="auto"/>
                    <w:right w:val="none" w:sz="0" w:space="0" w:color="auto"/>
                  </w:divBdr>
                </w:div>
                <w:div w:id="1668633163">
                  <w:marLeft w:val="640"/>
                  <w:marRight w:val="0"/>
                  <w:marTop w:val="0"/>
                  <w:marBottom w:val="0"/>
                  <w:divBdr>
                    <w:top w:val="none" w:sz="0" w:space="0" w:color="auto"/>
                    <w:left w:val="none" w:sz="0" w:space="0" w:color="auto"/>
                    <w:bottom w:val="none" w:sz="0" w:space="0" w:color="auto"/>
                    <w:right w:val="none" w:sz="0" w:space="0" w:color="auto"/>
                  </w:divBdr>
                </w:div>
                <w:div w:id="1779062495">
                  <w:marLeft w:val="640"/>
                  <w:marRight w:val="0"/>
                  <w:marTop w:val="0"/>
                  <w:marBottom w:val="0"/>
                  <w:divBdr>
                    <w:top w:val="none" w:sz="0" w:space="0" w:color="auto"/>
                    <w:left w:val="none" w:sz="0" w:space="0" w:color="auto"/>
                    <w:bottom w:val="none" w:sz="0" w:space="0" w:color="auto"/>
                    <w:right w:val="none" w:sz="0" w:space="0" w:color="auto"/>
                  </w:divBdr>
                </w:div>
                <w:div w:id="1802072767">
                  <w:marLeft w:val="640"/>
                  <w:marRight w:val="0"/>
                  <w:marTop w:val="0"/>
                  <w:marBottom w:val="0"/>
                  <w:divBdr>
                    <w:top w:val="none" w:sz="0" w:space="0" w:color="auto"/>
                    <w:left w:val="none" w:sz="0" w:space="0" w:color="auto"/>
                    <w:bottom w:val="none" w:sz="0" w:space="0" w:color="auto"/>
                    <w:right w:val="none" w:sz="0" w:space="0" w:color="auto"/>
                  </w:divBdr>
                </w:div>
                <w:div w:id="1821728698">
                  <w:marLeft w:val="640"/>
                  <w:marRight w:val="0"/>
                  <w:marTop w:val="0"/>
                  <w:marBottom w:val="0"/>
                  <w:divBdr>
                    <w:top w:val="none" w:sz="0" w:space="0" w:color="auto"/>
                    <w:left w:val="none" w:sz="0" w:space="0" w:color="auto"/>
                    <w:bottom w:val="none" w:sz="0" w:space="0" w:color="auto"/>
                    <w:right w:val="none" w:sz="0" w:space="0" w:color="auto"/>
                  </w:divBdr>
                </w:div>
                <w:div w:id="1896771721">
                  <w:marLeft w:val="640"/>
                  <w:marRight w:val="0"/>
                  <w:marTop w:val="0"/>
                  <w:marBottom w:val="0"/>
                  <w:divBdr>
                    <w:top w:val="none" w:sz="0" w:space="0" w:color="auto"/>
                    <w:left w:val="none" w:sz="0" w:space="0" w:color="auto"/>
                    <w:bottom w:val="none" w:sz="0" w:space="0" w:color="auto"/>
                    <w:right w:val="none" w:sz="0" w:space="0" w:color="auto"/>
                  </w:divBdr>
                </w:div>
                <w:div w:id="1897155024">
                  <w:marLeft w:val="640"/>
                  <w:marRight w:val="0"/>
                  <w:marTop w:val="0"/>
                  <w:marBottom w:val="0"/>
                  <w:divBdr>
                    <w:top w:val="none" w:sz="0" w:space="0" w:color="auto"/>
                    <w:left w:val="none" w:sz="0" w:space="0" w:color="auto"/>
                    <w:bottom w:val="none" w:sz="0" w:space="0" w:color="auto"/>
                    <w:right w:val="none" w:sz="0" w:space="0" w:color="auto"/>
                  </w:divBdr>
                </w:div>
                <w:div w:id="1927113277">
                  <w:marLeft w:val="640"/>
                  <w:marRight w:val="0"/>
                  <w:marTop w:val="0"/>
                  <w:marBottom w:val="0"/>
                  <w:divBdr>
                    <w:top w:val="none" w:sz="0" w:space="0" w:color="auto"/>
                    <w:left w:val="none" w:sz="0" w:space="0" w:color="auto"/>
                    <w:bottom w:val="none" w:sz="0" w:space="0" w:color="auto"/>
                    <w:right w:val="none" w:sz="0" w:space="0" w:color="auto"/>
                  </w:divBdr>
                </w:div>
                <w:div w:id="2028868178">
                  <w:marLeft w:val="640"/>
                  <w:marRight w:val="0"/>
                  <w:marTop w:val="0"/>
                  <w:marBottom w:val="0"/>
                  <w:divBdr>
                    <w:top w:val="none" w:sz="0" w:space="0" w:color="auto"/>
                    <w:left w:val="none" w:sz="0" w:space="0" w:color="auto"/>
                    <w:bottom w:val="none" w:sz="0" w:space="0" w:color="auto"/>
                    <w:right w:val="none" w:sz="0" w:space="0" w:color="auto"/>
                  </w:divBdr>
                </w:div>
                <w:div w:id="2097507376">
                  <w:marLeft w:val="640"/>
                  <w:marRight w:val="0"/>
                  <w:marTop w:val="0"/>
                  <w:marBottom w:val="0"/>
                  <w:divBdr>
                    <w:top w:val="none" w:sz="0" w:space="0" w:color="auto"/>
                    <w:left w:val="none" w:sz="0" w:space="0" w:color="auto"/>
                    <w:bottom w:val="none" w:sz="0" w:space="0" w:color="auto"/>
                    <w:right w:val="none" w:sz="0" w:space="0" w:color="auto"/>
                  </w:divBdr>
                </w:div>
              </w:divsChild>
            </w:div>
            <w:div w:id="1795371053">
              <w:marLeft w:val="0"/>
              <w:marRight w:val="0"/>
              <w:marTop w:val="0"/>
              <w:marBottom w:val="0"/>
              <w:divBdr>
                <w:top w:val="none" w:sz="0" w:space="0" w:color="auto"/>
                <w:left w:val="none" w:sz="0" w:space="0" w:color="auto"/>
                <w:bottom w:val="none" w:sz="0" w:space="0" w:color="auto"/>
                <w:right w:val="none" w:sz="0" w:space="0" w:color="auto"/>
              </w:divBdr>
              <w:divsChild>
                <w:div w:id="61148128">
                  <w:marLeft w:val="640"/>
                  <w:marRight w:val="0"/>
                  <w:marTop w:val="0"/>
                  <w:marBottom w:val="0"/>
                  <w:divBdr>
                    <w:top w:val="none" w:sz="0" w:space="0" w:color="auto"/>
                    <w:left w:val="none" w:sz="0" w:space="0" w:color="auto"/>
                    <w:bottom w:val="none" w:sz="0" w:space="0" w:color="auto"/>
                    <w:right w:val="none" w:sz="0" w:space="0" w:color="auto"/>
                  </w:divBdr>
                </w:div>
                <w:div w:id="170216835">
                  <w:marLeft w:val="640"/>
                  <w:marRight w:val="0"/>
                  <w:marTop w:val="0"/>
                  <w:marBottom w:val="0"/>
                  <w:divBdr>
                    <w:top w:val="none" w:sz="0" w:space="0" w:color="auto"/>
                    <w:left w:val="none" w:sz="0" w:space="0" w:color="auto"/>
                    <w:bottom w:val="none" w:sz="0" w:space="0" w:color="auto"/>
                    <w:right w:val="none" w:sz="0" w:space="0" w:color="auto"/>
                  </w:divBdr>
                </w:div>
                <w:div w:id="214313965">
                  <w:marLeft w:val="640"/>
                  <w:marRight w:val="0"/>
                  <w:marTop w:val="0"/>
                  <w:marBottom w:val="0"/>
                  <w:divBdr>
                    <w:top w:val="none" w:sz="0" w:space="0" w:color="auto"/>
                    <w:left w:val="none" w:sz="0" w:space="0" w:color="auto"/>
                    <w:bottom w:val="none" w:sz="0" w:space="0" w:color="auto"/>
                    <w:right w:val="none" w:sz="0" w:space="0" w:color="auto"/>
                  </w:divBdr>
                </w:div>
                <w:div w:id="224877713">
                  <w:marLeft w:val="640"/>
                  <w:marRight w:val="0"/>
                  <w:marTop w:val="0"/>
                  <w:marBottom w:val="0"/>
                  <w:divBdr>
                    <w:top w:val="none" w:sz="0" w:space="0" w:color="auto"/>
                    <w:left w:val="none" w:sz="0" w:space="0" w:color="auto"/>
                    <w:bottom w:val="none" w:sz="0" w:space="0" w:color="auto"/>
                    <w:right w:val="none" w:sz="0" w:space="0" w:color="auto"/>
                  </w:divBdr>
                </w:div>
                <w:div w:id="225653581">
                  <w:marLeft w:val="640"/>
                  <w:marRight w:val="0"/>
                  <w:marTop w:val="0"/>
                  <w:marBottom w:val="0"/>
                  <w:divBdr>
                    <w:top w:val="none" w:sz="0" w:space="0" w:color="auto"/>
                    <w:left w:val="none" w:sz="0" w:space="0" w:color="auto"/>
                    <w:bottom w:val="none" w:sz="0" w:space="0" w:color="auto"/>
                    <w:right w:val="none" w:sz="0" w:space="0" w:color="auto"/>
                  </w:divBdr>
                </w:div>
                <w:div w:id="267465221">
                  <w:marLeft w:val="640"/>
                  <w:marRight w:val="0"/>
                  <w:marTop w:val="0"/>
                  <w:marBottom w:val="0"/>
                  <w:divBdr>
                    <w:top w:val="none" w:sz="0" w:space="0" w:color="auto"/>
                    <w:left w:val="none" w:sz="0" w:space="0" w:color="auto"/>
                    <w:bottom w:val="none" w:sz="0" w:space="0" w:color="auto"/>
                    <w:right w:val="none" w:sz="0" w:space="0" w:color="auto"/>
                  </w:divBdr>
                </w:div>
                <w:div w:id="278951031">
                  <w:marLeft w:val="640"/>
                  <w:marRight w:val="0"/>
                  <w:marTop w:val="0"/>
                  <w:marBottom w:val="0"/>
                  <w:divBdr>
                    <w:top w:val="none" w:sz="0" w:space="0" w:color="auto"/>
                    <w:left w:val="none" w:sz="0" w:space="0" w:color="auto"/>
                    <w:bottom w:val="none" w:sz="0" w:space="0" w:color="auto"/>
                    <w:right w:val="none" w:sz="0" w:space="0" w:color="auto"/>
                  </w:divBdr>
                </w:div>
                <w:div w:id="294608599">
                  <w:marLeft w:val="640"/>
                  <w:marRight w:val="0"/>
                  <w:marTop w:val="0"/>
                  <w:marBottom w:val="0"/>
                  <w:divBdr>
                    <w:top w:val="none" w:sz="0" w:space="0" w:color="auto"/>
                    <w:left w:val="none" w:sz="0" w:space="0" w:color="auto"/>
                    <w:bottom w:val="none" w:sz="0" w:space="0" w:color="auto"/>
                    <w:right w:val="none" w:sz="0" w:space="0" w:color="auto"/>
                  </w:divBdr>
                </w:div>
                <w:div w:id="349917257">
                  <w:marLeft w:val="640"/>
                  <w:marRight w:val="0"/>
                  <w:marTop w:val="0"/>
                  <w:marBottom w:val="0"/>
                  <w:divBdr>
                    <w:top w:val="none" w:sz="0" w:space="0" w:color="auto"/>
                    <w:left w:val="none" w:sz="0" w:space="0" w:color="auto"/>
                    <w:bottom w:val="none" w:sz="0" w:space="0" w:color="auto"/>
                    <w:right w:val="none" w:sz="0" w:space="0" w:color="auto"/>
                  </w:divBdr>
                </w:div>
                <w:div w:id="356778322">
                  <w:marLeft w:val="640"/>
                  <w:marRight w:val="0"/>
                  <w:marTop w:val="0"/>
                  <w:marBottom w:val="0"/>
                  <w:divBdr>
                    <w:top w:val="none" w:sz="0" w:space="0" w:color="auto"/>
                    <w:left w:val="none" w:sz="0" w:space="0" w:color="auto"/>
                    <w:bottom w:val="none" w:sz="0" w:space="0" w:color="auto"/>
                    <w:right w:val="none" w:sz="0" w:space="0" w:color="auto"/>
                  </w:divBdr>
                </w:div>
                <w:div w:id="357508693">
                  <w:marLeft w:val="640"/>
                  <w:marRight w:val="0"/>
                  <w:marTop w:val="0"/>
                  <w:marBottom w:val="0"/>
                  <w:divBdr>
                    <w:top w:val="none" w:sz="0" w:space="0" w:color="auto"/>
                    <w:left w:val="none" w:sz="0" w:space="0" w:color="auto"/>
                    <w:bottom w:val="none" w:sz="0" w:space="0" w:color="auto"/>
                    <w:right w:val="none" w:sz="0" w:space="0" w:color="auto"/>
                  </w:divBdr>
                </w:div>
                <w:div w:id="468017071">
                  <w:marLeft w:val="640"/>
                  <w:marRight w:val="0"/>
                  <w:marTop w:val="0"/>
                  <w:marBottom w:val="0"/>
                  <w:divBdr>
                    <w:top w:val="none" w:sz="0" w:space="0" w:color="auto"/>
                    <w:left w:val="none" w:sz="0" w:space="0" w:color="auto"/>
                    <w:bottom w:val="none" w:sz="0" w:space="0" w:color="auto"/>
                    <w:right w:val="none" w:sz="0" w:space="0" w:color="auto"/>
                  </w:divBdr>
                </w:div>
                <w:div w:id="610824410">
                  <w:marLeft w:val="640"/>
                  <w:marRight w:val="0"/>
                  <w:marTop w:val="0"/>
                  <w:marBottom w:val="0"/>
                  <w:divBdr>
                    <w:top w:val="none" w:sz="0" w:space="0" w:color="auto"/>
                    <w:left w:val="none" w:sz="0" w:space="0" w:color="auto"/>
                    <w:bottom w:val="none" w:sz="0" w:space="0" w:color="auto"/>
                    <w:right w:val="none" w:sz="0" w:space="0" w:color="auto"/>
                  </w:divBdr>
                </w:div>
                <w:div w:id="653798189">
                  <w:marLeft w:val="640"/>
                  <w:marRight w:val="0"/>
                  <w:marTop w:val="0"/>
                  <w:marBottom w:val="0"/>
                  <w:divBdr>
                    <w:top w:val="none" w:sz="0" w:space="0" w:color="auto"/>
                    <w:left w:val="none" w:sz="0" w:space="0" w:color="auto"/>
                    <w:bottom w:val="none" w:sz="0" w:space="0" w:color="auto"/>
                    <w:right w:val="none" w:sz="0" w:space="0" w:color="auto"/>
                  </w:divBdr>
                </w:div>
                <w:div w:id="655306720">
                  <w:marLeft w:val="640"/>
                  <w:marRight w:val="0"/>
                  <w:marTop w:val="0"/>
                  <w:marBottom w:val="0"/>
                  <w:divBdr>
                    <w:top w:val="none" w:sz="0" w:space="0" w:color="auto"/>
                    <w:left w:val="none" w:sz="0" w:space="0" w:color="auto"/>
                    <w:bottom w:val="none" w:sz="0" w:space="0" w:color="auto"/>
                    <w:right w:val="none" w:sz="0" w:space="0" w:color="auto"/>
                  </w:divBdr>
                </w:div>
                <w:div w:id="708184620">
                  <w:marLeft w:val="640"/>
                  <w:marRight w:val="0"/>
                  <w:marTop w:val="0"/>
                  <w:marBottom w:val="0"/>
                  <w:divBdr>
                    <w:top w:val="none" w:sz="0" w:space="0" w:color="auto"/>
                    <w:left w:val="none" w:sz="0" w:space="0" w:color="auto"/>
                    <w:bottom w:val="none" w:sz="0" w:space="0" w:color="auto"/>
                    <w:right w:val="none" w:sz="0" w:space="0" w:color="auto"/>
                  </w:divBdr>
                </w:div>
                <w:div w:id="848445443">
                  <w:marLeft w:val="640"/>
                  <w:marRight w:val="0"/>
                  <w:marTop w:val="0"/>
                  <w:marBottom w:val="0"/>
                  <w:divBdr>
                    <w:top w:val="none" w:sz="0" w:space="0" w:color="auto"/>
                    <w:left w:val="none" w:sz="0" w:space="0" w:color="auto"/>
                    <w:bottom w:val="none" w:sz="0" w:space="0" w:color="auto"/>
                    <w:right w:val="none" w:sz="0" w:space="0" w:color="auto"/>
                  </w:divBdr>
                </w:div>
                <w:div w:id="880023022">
                  <w:marLeft w:val="640"/>
                  <w:marRight w:val="0"/>
                  <w:marTop w:val="0"/>
                  <w:marBottom w:val="0"/>
                  <w:divBdr>
                    <w:top w:val="none" w:sz="0" w:space="0" w:color="auto"/>
                    <w:left w:val="none" w:sz="0" w:space="0" w:color="auto"/>
                    <w:bottom w:val="none" w:sz="0" w:space="0" w:color="auto"/>
                    <w:right w:val="none" w:sz="0" w:space="0" w:color="auto"/>
                  </w:divBdr>
                </w:div>
                <w:div w:id="888146161">
                  <w:marLeft w:val="640"/>
                  <w:marRight w:val="0"/>
                  <w:marTop w:val="0"/>
                  <w:marBottom w:val="0"/>
                  <w:divBdr>
                    <w:top w:val="none" w:sz="0" w:space="0" w:color="auto"/>
                    <w:left w:val="none" w:sz="0" w:space="0" w:color="auto"/>
                    <w:bottom w:val="none" w:sz="0" w:space="0" w:color="auto"/>
                    <w:right w:val="none" w:sz="0" w:space="0" w:color="auto"/>
                  </w:divBdr>
                </w:div>
                <w:div w:id="969938541">
                  <w:marLeft w:val="640"/>
                  <w:marRight w:val="0"/>
                  <w:marTop w:val="0"/>
                  <w:marBottom w:val="0"/>
                  <w:divBdr>
                    <w:top w:val="none" w:sz="0" w:space="0" w:color="auto"/>
                    <w:left w:val="none" w:sz="0" w:space="0" w:color="auto"/>
                    <w:bottom w:val="none" w:sz="0" w:space="0" w:color="auto"/>
                    <w:right w:val="none" w:sz="0" w:space="0" w:color="auto"/>
                  </w:divBdr>
                </w:div>
                <w:div w:id="982975586">
                  <w:marLeft w:val="640"/>
                  <w:marRight w:val="0"/>
                  <w:marTop w:val="0"/>
                  <w:marBottom w:val="0"/>
                  <w:divBdr>
                    <w:top w:val="none" w:sz="0" w:space="0" w:color="auto"/>
                    <w:left w:val="none" w:sz="0" w:space="0" w:color="auto"/>
                    <w:bottom w:val="none" w:sz="0" w:space="0" w:color="auto"/>
                    <w:right w:val="none" w:sz="0" w:space="0" w:color="auto"/>
                  </w:divBdr>
                </w:div>
                <w:div w:id="1066759154">
                  <w:marLeft w:val="640"/>
                  <w:marRight w:val="0"/>
                  <w:marTop w:val="0"/>
                  <w:marBottom w:val="0"/>
                  <w:divBdr>
                    <w:top w:val="none" w:sz="0" w:space="0" w:color="auto"/>
                    <w:left w:val="none" w:sz="0" w:space="0" w:color="auto"/>
                    <w:bottom w:val="none" w:sz="0" w:space="0" w:color="auto"/>
                    <w:right w:val="none" w:sz="0" w:space="0" w:color="auto"/>
                  </w:divBdr>
                </w:div>
                <w:div w:id="1126704919">
                  <w:marLeft w:val="640"/>
                  <w:marRight w:val="0"/>
                  <w:marTop w:val="0"/>
                  <w:marBottom w:val="0"/>
                  <w:divBdr>
                    <w:top w:val="none" w:sz="0" w:space="0" w:color="auto"/>
                    <w:left w:val="none" w:sz="0" w:space="0" w:color="auto"/>
                    <w:bottom w:val="none" w:sz="0" w:space="0" w:color="auto"/>
                    <w:right w:val="none" w:sz="0" w:space="0" w:color="auto"/>
                  </w:divBdr>
                </w:div>
                <w:div w:id="1152528483">
                  <w:marLeft w:val="640"/>
                  <w:marRight w:val="0"/>
                  <w:marTop w:val="0"/>
                  <w:marBottom w:val="0"/>
                  <w:divBdr>
                    <w:top w:val="none" w:sz="0" w:space="0" w:color="auto"/>
                    <w:left w:val="none" w:sz="0" w:space="0" w:color="auto"/>
                    <w:bottom w:val="none" w:sz="0" w:space="0" w:color="auto"/>
                    <w:right w:val="none" w:sz="0" w:space="0" w:color="auto"/>
                  </w:divBdr>
                </w:div>
                <w:div w:id="1198395500">
                  <w:marLeft w:val="640"/>
                  <w:marRight w:val="0"/>
                  <w:marTop w:val="0"/>
                  <w:marBottom w:val="0"/>
                  <w:divBdr>
                    <w:top w:val="none" w:sz="0" w:space="0" w:color="auto"/>
                    <w:left w:val="none" w:sz="0" w:space="0" w:color="auto"/>
                    <w:bottom w:val="none" w:sz="0" w:space="0" w:color="auto"/>
                    <w:right w:val="none" w:sz="0" w:space="0" w:color="auto"/>
                  </w:divBdr>
                </w:div>
                <w:div w:id="1205827170">
                  <w:marLeft w:val="640"/>
                  <w:marRight w:val="0"/>
                  <w:marTop w:val="0"/>
                  <w:marBottom w:val="0"/>
                  <w:divBdr>
                    <w:top w:val="none" w:sz="0" w:space="0" w:color="auto"/>
                    <w:left w:val="none" w:sz="0" w:space="0" w:color="auto"/>
                    <w:bottom w:val="none" w:sz="0" w:space="0" w:color="auto"/>
                    <w:right w:val="none" w:sz="0" w:space="0" w:color="auto"/>
                  </w:divBdr>
                </w:div>
                <w:div w:id="1243176748">
                  <w:marLeft w:val="640"/>
                  <w:marRight w:val="0"/>
                  <w:marTop w:val="0"/>
                  <w:marBottom w:val="0"/>
                  <w:divBdr>
                    <w:top w:val="none" w:sz="0" w:space="0" w:color="auto"/>
                    <w:left w:val="none" w:sz="0" w:space="0" w:color="auto"/>
                    <w:bottom w:val="none" w:sz="0" w:space="0" w:color="auto"/>
                    <w:right w:val="none" w:sz="0" w:space="0" w:color="auto"/>
                  </w:divBdr>
                </w:div>
                <w:div w:id="1243414583">
                  <w:marLeft w:val="640"/>
                  <w:marRight w:val="0"/>
                  <w:marTop w:val="0"/>
                  <w:marBottom w:val="0"/>
                  <w:divBdr>
                    <w:top w:val="none" w:sz="0" w:space="0" w:color="auto"/>
                    <w:left w:val="none" w:sz="0" w:space="0" w:color="auto"/>
                    <w:bottom w:val="none" w:sz="0" w:space="0" w:color="auto"/>
                    <w:right w:val="none" w:sz="0" w:space="0" w:color="auto"/>
                  </w:divBdr>
                </w:div>
                <w:div w:id="1352873509">
                  <w:marLeft w:val="640"/>
                  <w:marRight w:val="0"/>
                  <w:marTop w:val="0"/>
                  <w:marBottom w:val="0"/>
                  <w:divBdr>
                    <w:top w:val="none" w:sz="0" w:space="0" w:color="auto"/>
                    <w:left w:val="none" w:sz="0" w:space="0" w:color="auto"/>
                    <w:bottom w:val="none" w:sz="0" w:space="0" w:color="auto"/>
                    <w:right w:val="none" w:sz="0" w:space="0" w:color="auto"/>
                  </w:divBdr>
                </w:div>
                <w:div w:id="1469125830">
                  <w:marLeft w:val="640"/>
                  <w:marRight w:val="0"/>
                  <w:marTop w:val="0"/>
                  <w:marBottom w:val="0"/>
                  <w:divBdr>
                    <w:top w:val="none" w:sz="0" w:space="0" w:color="auto"/>
                    <w:left w:val="none" w:sz="0" w:space="0" w:color="auto"/>
                    <w:bottom w:val="none" w:sz="0" w:space="0" w:color="auto"/>
                    <w:right w:val="none" w:sz="0" w:space="0" w:color="auto"/>
                  </w:divBdr>
                </w:div>
                <w:div w:id="1539581360">
                  <w:marLeft w:val="640"/>
                  <w:marRight w:val="0"/>
                  <w:marTop w:val="0"/>
                  <w:marBottom w:val="0"/>
                  <w:divBdr>
                    <w:top w:val="none" w:sz="0" w:space="0" w:color="auto"/>
                    <w:left w:val="none" w:sz="0" w:space="0" w:color="auto"/>
                    <w:bottom w:val="none" w:sz="0" w:space="0" w:color="auto"/>
                    <w:right w:val="none" w:sz="0" w:space="0" w:color="auto"/>
                  </w:divBdr>
                </w:div>
                <w:div w:id="1720590045">
                  <w:marLeft w:val="640"/>
                  <w:marRight w:val="0"/>
                  <w:marTop w:val="0"/>
                  <w:marBottom w:val="0"/>
                  <w:divBdr>
                    <w:top w:val="none" w:sz="0" w:space="0" w:color="auto"/>
                    <w:left w:val="none" w:sz="0" w:space="0" w:color="auto"/>
                    <w:bottom w:val="none" w:sz="0" w:space="0" w:color="auto"/>
                    <w:right w:val="none" w:sz="0" w:space="0" w:color="auto"/>
                  </w:divBdr>
                </w:div>
                <w:div w:id="1732390644">
                  <w:marLeft w:val="640"/>
                  <w:marRight w:val="0"/>
                  <w:marTop w:val="0"/>
                  <w:marBottom w:val="0"/>
                  <w:divBdr>
                    <w:top w:val="none" w:sz="0" w:space="0" w:color="auto"/>
                    <w:left w:val="none" w:sz="0" w:space="0" w:color="auto"/>
                    <w:bottom w:val="none" w:sz="0" w:space="0" w:color="auto"/>
                    <w:right w:val="none" w:sz="0" w:space="0" w:color="auto"/>
                  </w:divBdr>
                </w:div>
                <w:div w:id="1830124779">
                  <w:marLeft w:val="640"/>
                  <w:marRight w:val="0"/>
                  <w:marTop w:val="0"/>
                  <w:marBottom w:val="0"/>
                  <w:divBdr>
                    <w:top w:val="none" w:sz="0" w:space="0" w:color="auto"/>
                    <w:left w:val="none" w:sz="0" w:space="0" w:color="auto"/>
                    <w:bottom w:val="none" w:sz="0" w:space="0" w:color="auto"/>
                    <w:right w:val="none" w:sz="0" w:space="0" w:color="auto"/>
                  </w:divBdr>
                </w:div>
                <w:div w:id="1830899904">
                  <w:marLeft w:val="640"/>
                  <w:marRight w:val="0"/>
                  <w:marTop w:val="0"/>
                  <w:marBottom w:val="0"/>
                  <w:divBdr>
                    <w:top w:val="none" w:sz="0" w:space="0" w:color="auto"/>
                    <w:left w:val="none" w:sz="0" w:space="0" w:color="auto"/>
                    <w:bottom w:val="none" w:sz="0" w:space="0" w:color="auto"/>
                    <w:right w:val="none" w:sz="0" w:space="0" w:color="auto"/>
                  </w:divBdr>
                </w:div>
                <w:div w:id="1835141981">
                  <w:marLeft w:val="640"/>
                  <w:marRight w:val="0"/>
                  <w:marTop w:val="0"/>
                  <w:marBottom w:val="0"/>
                  <w:divBdr>
                    <w:top w:val="none" w:sz="0" w:space="0" w:color="auto"/>
                    <w:left w:val="none" w:sz="0" w:space="0" w:color="auto"/>
                    <w:bottom w:val="none" w:sz="0" w:space="0" w:color="auto"/>
                    <w:right w:val="none" w:sz="0" w:space="0" w:color="auto"/>
                  </w:divBdr>
                </w:div>
                <w:div w:id="1858739029">
                  <w:marLeft w:val="640"/>
                  <w:marRight w:val="0"/>
                  <w:marTop w:val="0"/>
                  <w:marBottom w:val="0"/>
                  <w:divBdr>
                    <w:top w:val="none" w:sz="0" w:space="0" w:color="auto"/>
                    <w:left w:val="none" w:sz="0" w:space="0" w:color="auto"/>
                    <w:bottom w:val="none" w:sz="0" w:space="0" w:color="auto"/>
                    <w:right w:val="none" w:sz="0" w:space="0" w:color="auto"/>
                  </w:divBdr>
                </w:div>
                <w:div w:id="1880781697">
                  <w:marLeft w:val="640"/>
                  <w:marRight w:val="0"/>
                  <w:marTop w:val="0"/>
                  <w:marBottom w:val="0"/>
                  <w:divBdr>
                    <w:top w:val="none" w:sz="0" w:space="0" w:color="auto"/>
                    <w:left w:val="none" w:sz="0" w:space="0" w:color="auto"/>
                    <w:bottom w:val="none" w:sz="0" w:space="0" w:color="auto"/>
                    <w:right w:val="none" w:sz="0" w:space="0" w:color="auto"/>
                  </w:divBdr>
                </w:div>
                <w:div w:id="1900358819">
                  <w:marLeft w:val="640"/>
                  <w:marRight w:val="0"/>
                  <w:marTop w:val="0"/>
                  <w:marBottom w:val="0"/>
                  <w:divBdr>
                    <w:top w:val="none" w:sz="0" w:space="0" w:color="auto"/>
                    <w:left w:val="none" w:sz="0" w:space="0" w:color="auto"/>
                    <w:bottom w:val="none" w:sz="0" w:space="0" w:color="auto"/>
                    <w:right w:val="none" w:sz="0" w:space="0" w:color="auto"/>
                  </w:divBdr>
                </w:div>
                <w:div w:id="1951619681">
                  <w:marLeft w:val="640"/>
                  <w:marRight w:val="0"/>
                  <w:marTop w:val="0"/>
                  <w:marBottom w:val="0"/>
                  <w:divBdr>
                    <w:top w:val="none" w:sz="0" w:space="0" w:color="auto"/>
                    <w:left w:val="none" w:sz="0" w:space="0" w:color="auto"/>
                    <w:bottom w:val="none" w:sz="0" w:space="0" w:color="auto"/>
                    <w:right w:val="none" w:sz="0" w:space="0" w:color="auto"/>
                  </w:divBdr>
                </w:div>
                <w:div w:id="1999310323">
                  <w:marLeft w:val="640"/>
                  <w:marRight w:val="0"/>
                  <w:marTop w:val="0"/>
                  <w:marBottom w:val="0"/>
                  <w:divBdr>
                    <w:top w:val="none" w:sz="0" w:space="0" w:color="auto"/>
                    <w:left w:val="none" w:sz="0" w:space="0" w:color="auto"/>
                    <w:bottom w:val="none" w:sz="0" w:space="0" w:color="auto"/>
                    <w:right w:val="none" w:sz="0" w:space="0" w:color="auto"/>
                  </w:divBdr>
                </w:div>
                <w:div w:id="2065910685">
                  <w:marLeft w:val="640"/>
                  <w:marRight w:val="0"/>
                  <w:marTop w:val="0"/>
                  <w:marBottom w:val="0"/>
                  <w:divBdr>
                    <w:top w:val="none" w:sz="0" w:space="0" w:color="auto"/>
                    <w:left w:val="none" w:sz="0" w:space="0" w:color="auto"/>
                    <w:bottom w:val="none" w:sz="0" w:space="0" w:color="auto"/>
                    <w:right w:val="none" w:sz="0" w:space="0" w:color="auto"/>
                  </w:divBdr>
                </w:div>
                <w:div w:id="2114199884">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862622176">
          <w:marLeft w:val="640"/>
          <w:marRight w:val="0"/>
          <w:marTop w:val="0"/>
          <w:marBottom w:val="0"/>
          <w:divBdr>
            <w:top w:val="none" w:sz="0" w:space="0" w:color="auto"/>
            <w:left w:val="none" w:sz="0" w:space="0" w:color="auto"/>
            <w:bottom w:val="none" w:sz="0" w:space="0" w:color="auto"/>
            <w:right w:val="none" w:sz="0" w:space="0" w:color="auto"/>
          </w:divBdr>
        </w:div>
        <w:div w:id="1880047268">
          <w:marLeft w:val="640"/>
          <w:marRight w:val="0"/>
          <w:marTop w:val="0"/>
          <w:marBottom w:val="0"/>
          <w:divBdr>
            <w:top w:val="none" w:sz="0" w:space="0" w:color="auto"/>
            <w:left w:val="none" w:sz="0" w:space="0" w:color="auto"/>
            <w:bottom w:val="none" w:sz="0" w:space="0" w:color="auto"/>
            <w:right w:val="none" w:sz="0" w:space="0" w:color="auto"/>
          </w:divBdr>
        </w:div>
        <w:div w:id="1895894801">
          <w:marLeft w:val="640"/>
          <w:marRight w:val="0"/>
          <w:marTop w:val="0"/>
          <w:marBottom w:val="0"/>
          <w:divBdr>
            <w:top w:val="none" w:sz="0" w:space="0" w:color="auto"/>
            <w:left w:val="none" w:sz="0" w:space="0" w:color="auto"/>
            <w:bottom w:val="none" w:sz="0" w:space="0" w:color="auto"/>
            <w:right w:val="none" w:sz="0" w:space="0" w:color="auto"/>
          </w:divBdr>
        </w:div>
        <w:div w:id="1900628953">
          <w:marLeft w:val="640"/>
          <w:marRight w:val="0"/>
          <w:marTop w:val="0"/>
          <w:marBottom w:val="0"/>
          <w:divBdr>
            <w:top w:val="none" w:sz="0" w:space="0" w:color="auto"/>
            <w:left w:val="none" w:sz="0" w:space="0" w:color="auto"/>
            <w:bottom w:val="none" w:sz="0" w:space="0" w:color="auto"/>
            <w:right w:val="none" w:sz="0" w:space="0" w:color="auto"/>
          </w:divBdr>
        </w:div>
        <w:div w:id="1910916261">
          <w:marLeft w:val="640"/>
          <w:marRight w:val="0"/>
          <w:marTop w:val="0"/>
          <w:marBottom w:val="0"/>
          <w:divBdr>
            <w:top w:val="none" w:sz="0" w:space="0" w:color="auto"/>
            <w:left w:val="none" w:sz="0" w:space="0" w:color="auto"/>
            <w:bottom w:val="none" w:sz="0" w:space="0" w:color="auto"/>
            <w:right w:val="none" w:sz="0" w:space="0" w:color="auto"/>
          </w:divBdr>
        </w:div>
        <w:div w:id="2016347078">
          <w:marLeft w:val="640"/>
          <w:marRight w:val="0"/>
          <w:marTop w:val="0"/>
          <w:marBottom w:val="0"/>
          <w:divBdr>
            <w:top w:val="none" w:sz="0" w:space="0" w:color="auto"/>
            <w:left w:val="none" w:sz="0" w:space="0" w:color="auto"/>
            <w:bottom w:val="none" w:sz="0" w:space="0" w:color="auto"/>
            <w:right w:val="none" w:sz="0" w:space="0" w:color="auto"/>
          </w:divBdr>
        </w:div>
        <w:div w:id="2037075877">
          <w:marLeft w:val="640"/>
          <w:marRight w:val="0"/>
          <w:marTop w:val="0"/>
          <w:marBottom w:val="0"/>
          <w:divBdr>
            <w:top w:val="none" w:sz="0" w:space="0" w:color="auto"/>
            <w:left w:val="none" w:sz="0" w:space="0" w:color="auto"/>
            <w:bottom w:val="none" w:sz="0" w:space="0" w:color="auto"/>
            <w:right w:val="none" w:sz="0" w:space="0" w:color="auto"/>
          </w:divBdr>
        </w:div>
        <w:div w:id="2090733290">
          <w:marLeft w:val="640"/>
          <w:marRight w:val="0"/>
          <w:marTop w:val="0"/>
          <w:marBottom w:val="0"/>
          <w:divBdr>
            <w:top w:val="none" w:sz="0" w:space="0" w:color="auto"/>
            <w:left w:val="none" w:sz="0" w:space="0" w:color="auto"/>
            <w:bottom w:val="none" w:sz="0" w:space="0" w:color="auto"/>
            <w:right w:val="none" w:sz="0" w:space="0" w:color="auto"/>
          </w:divBdr>
        </w:div>
      </w:divsChild>
    </w:div>
    <w:div w:id="962032739">
      <w:bodyDiv w:val="1"/>
      <w:marLeft w:val="0"/>
      <w:marRight w:val="0"/>
      <w:marTop w:val="0"/>
      <w:marBottom w:val="0"/>
      <w:divBdr>
        <w:top w:val="none" w:sz="0" w:space="0" w:color="auto"/>
        <w:left w:val="none" w:sz="0" w:space="0" w:color="auto"/>
        <w:bottom w:val="none" w:sz="0" w:space="0" w:color="auto"/>
        <w:right w:val="none" w:sz="0" w:space="0" w:color="auto"/>
      </w:divBdr>
      <w:divsChild>
        <w:div w:id="158690604">
          <w:marLeft w:val="0"/>
          <w:marRight w:val="0"/>
          <w:marTop w:val="0"/>
          <w:marBottom w:val="0"/>
          <w:divBdr>
            <w:top w:val="none" w:sz="0" w:space="0" w:color="auto"/>
            <w:left w:val="none" w:sz="0" w:space="0" w:color="auto"/>
            <w:bottom w:val="none" w:sz="0" w:space="0" w:color="auto"/>
            <w:right w:val="none" w:sz="0" w:space="0" w:color="auto"/>
          </w:divBdr>
        </w:div>
        <w:div w:id="1422529315">
          <w:marLeft w:val="0"/>
          <w:marRight w:val="0"/>
          <w:marTop w:val="0"/>
          <w:marBottom w:val="0"/>
          <w:divBdr>
            <w:top w:val="none" w:sz="0" w:space="0" w:color="auto"/>
            <w:left w:val="none" w:sz="0" w:space="0" w:color="auto"/>
            <w:bottom w:val="none" w:sz="0" w:space="0" w:color="auto"/>
            <w:right w:val="none" w:sz="0" w:space="0" w:color="auto"/>
          </w:divBdr>
        </w:div>
        <w:div w:id="1932421601">
          <w:marLeft w:val="0"/>
          <w:marRight w:val="0"/>
          <w:marTop w:val="0"/>
          <w:marBottom w:val="0"/>
          <w:divBdr>
            <w:top w:val="none" w:sz="0" w:space="0" w:color="auto"/>
            <w:left w:val="none" w:sz="0" w:space="0" w:color="auto"/>
            <w:bottom w:val="none" w:sz="0" w:space="0" w:color="auto"/>
            <w:right w:val="none" w:sz="0" w:space="0" w:color="auto"/>
          </w:divBdr>
        </w:div>
      </w:divsChild>
    </w:div>
    <w:div w:id="973099883">
      <w:bodyDiv w:val="1"/>
      <w:marLeft w:val="0"/>
      <w:marRight w:val="0"/>
      <w:marTop w:val="0"/>
      <w:marBottom w:val="0"/>
      <w:divBdr>
        <w:top w:val="none" w:sz="0" w:space="0" w:color="auto"/>
        <w:left w:val="none" w:sz="0" w:space="0" w:color="auto"/>
        <w:bottom w:val="none" w:sz="0" w:space="0" w:color="auto"/>
        <w:right w:val="none" w:sz="0" w:space="0" w:color="auto"/>
      </w:divBdr>
      <w:divsChild>
        <w:div w:id="530806096">
          <w:marLeft w:val="640"/>
          <w:marRight w:val="0"/>
          <w:marTop w:val="0"/>
          <w:marBottom w:val="0"/>
          <w:divBdr>
            <w:top w:val="none" w:sz="0" w:space="0" w:color="auto"/>
            <w:left w:val="none" w:sz="0" w:space="0" w:color="auto"/>
            <w:bottom w:val="none" w:sz="0" w:space="0" w:color="auto"/>
            <w:right w:val="none" w:sz="0" w:space="0" w:color="auto"/>
          </w:divBdr>
        </w:div>
        <w:div w:id="645208236">
          <w:marLeft w:val="640"/>
          <w:marRight w:val="0"/>
          <w:marTop w:val="0"/>
          <w:marBottom w:val="0"/>
          <w:divBdr>
            <w:top w:val="none" w:sz="0" w:space="0" w:color="auto"/>
            <w:left w:val="none" w:sz="0" w:space="0" w:color="auto"/>
            <w:bottom w:val="none" w:sz="0" w:space="0" w:color="auto"/>
            <w:right w:val="none" w:sz="0" w:space="0" w:color="auto"/>
          </w:divBdr>
        </w:div>
        <w:div w:id="652562772">
          <w:marLeft w:val="640"/>
          <w:marRight w:val="0"/>
          <w:marTop w:val="0"/>
          <w:marBottom w:val="0"/>
          <w:divBdr>
            <w:top w:val="none" w:sz="0" w:space="0" w:color="auto"/>
            <w:left w:val="none" w:sz="0" w:space="0" w:color="auto"/>
            <w:bottom w:val="none" w:sz="0" w:space="0" w:color="auto"/>
            <w:right w:val="none" w:sz="0" w:space="0" w:color="auto"/>
          </w:divBdr>
        </w:div>
        <w:div w:id="773087220">
          <w:marLeft w:val="640"/>
          <w:marRight w:val="0"/>
          <w:marTop w:val="0"/>
          <w:marBottom w:val="0"/>
          <w:divBdr>
            <w:top w:val="none" w:sz="0" w:space="0" w:color="auto"/>
            <w:left w:val="none" w:sz="0" w:space="0" w:color="auto"/>
            <w:bottom w:val="none" w:sz="0" w:space="0" w:color="auto"/>
            <w:right w:val="none" w:sz="0" w:space="0" w:color="auto"/>
          </w:divBdr>
        </w:div>
        <w:div w:id="882332966">
          <w:marLeft w:val="640"/>
          <w:marRight w:val="0"/>
          <w:marTop w:val="0"/>
          <w:marBottom w:val="0"/>
          <w:divBdr>
            <w:top w:val="none" w:sz="0" w:space="0" w:color="auto"/>
            <w:left w:val="none" w:sz="0" w:space="0" w:color="auto"/>
            <w:bottom w:val="none" w:sz="0" w:space="0" w:color="auto"/>
            <w:right w:val="none" w:sz="0" w:space="0" w:color="auto"/>
          </w:divBdr>
        </w:div>
        <w:div w:id="932590632">
          <w:marLeft w:val="640"/>
          <w:marRight w:val="0"/>
          <w:marTop w:val="0"/>
          <w:marBottom w:val="0"/>
          <w:divBdr>
            <w:top w:val="none" w:sz="0" w:space="0" w:color="auto"/>
            <w:left w:val="none" w:sz="0" w:space="0" w:color="auto"/>
            <w:bottom w:val="none" w:sz="0" w:space="0" w:color="auto"/>
            <w:right w:val="none" w:sz="0" w:space="0" w:color="auto"/>
          </w:divBdr>
        </w:div>
        <w:div w:id="1689257692">
          <w:marLeft w:val="640"/>
          <w:marRight w:val="0"/>
          <w:marTop w:val="0"/>
          <w:marBottom w:val="0"/>
          <w:divBdr>
            <w:top w:val="none" w:sz="0" w:space="0" w:color="auto"/>
            <w:left w:val="none" w:sz="0" w:space="0" w:color="auto"/>
            <w:bottom w:val="none" w:sz="0" w:space="0" w:color="auto"/>
            <w:right w:val="none" w:sz="0" w:space="0" w:color="auto"/>
          </w:divBdr>
        </w:div>
        <w:div w:id="2054886511">
          <w:marLeft w:val="640"/>
          <w:marRight w:val="0"/>
          <w:marTop w:val="0"/>
          <w:marBottom w:val="0"/>
          <w:divBdr>
            <w:top w:val="none" w:sz="0" w:space="0" w:color="auto"/>
            <w:left w:val="none" w:sz="0" w:space="0" w:color="auto"/>
            <w:bottom w:val="none" w:sz="0" w:space="0" w:color="auto"/>
            <w:right w:val="none" w:sz="0" w:space="0" w:color="auto"/>
          </w:divBdr>
        </w:div>
      </w:divsChild>
    </w:div>
    <w:div w:id="975834722">
      <w:bodyDiv w:val="1"/>
      <w:marLeft w:val="0"/>
      <w:marRight w:val="0"/>
      <w:marTop w:val="0"/>
      <w:marBottom w:val="0"/>
      <w:divBdr>
        <w:top w:val="none" w:sz="0" w:space="0" w:color="auto"/>
        <w:left w:val="none" w:sz="0" w:space="0" w:color="auto"/>
        <w:bottom w:val="none" w:sz="0" w:space="0" w:color="auto"/>
        <w:right w:val="none" w:sz="0" w:space="0" w:color="auto"/>
      </w:divBdr>
      <w:divsChild>
        <w:div w:id="5133296">
          <w:marLeft w:val="640"/>
          <w:marRight w:val="0"/>
          <w:marTop w:val="0"/>
          <w:marBottom w:val="0"/>
          <w:divBdr>
            <w:top w:val="none" w:sz="0" w:space="0" w:color="auto"/>
            <w:left w:val="none" w:sz="0" w:space="0" w:color="auto"/>
            <w:bottom w:val="none" w:sz="0" w:space="0" w:color="auto"/>
            <w:right w:val="none" w:sz="0" w:space="0" w:color="auto"/>
          </w:divBdr>
        </w:div>
        <w:div w:id="138958780">
          <w:marLeft w:val="640"/>
          <w:marRight w:val="0"/>
          <w:marTop w:val="0"/>
          <w:marBottom w:val="0"/>
          <w:divBdr>
            <w:top w:val="none" w:sz="0" w:space="0" w:color="auto"/>
            <w:left w:val="none" w:sz="0" w:space="0" w:color="auto"/>
            <w:bottom w:val="none" w:sz="0" w:space="0" w:color="auto"/>
            <w:right w:val="none" w:sz="0" w:space="0" w:color="auto"/>
          </w:divBdr>
        </w:div>
        <w:div w:id="563953800">
          <w:marLeft w:val="640"/>
          <w:marRight w:val="0"/>
          <w:marTop w:val="0"/>
          <w:marBottom w:val="0"/>
          <w:divBdr>
            <w:top w:val="none" w:sz="0" w:space="0" w:color="auto"/>
            <w:left w:val="none" w:sz="0" w:space="0" w:color="auto"/>
            <w:bottom w:val="none" w:sz="0" w:space="0" w:color="auto"/>
            <w:right w:val="none" w:sz="0" w:space="0" w:color="auto"/>
          </w:divBdr>
        </w:div>
        <w:div w:id="588196121">
          <w:marLeft w:val="640"/>
          <w:marRight w:val="0"/>
          <w:marTop w:val="0"/>
          <w:marBottom w:val="0"/>
          <w:divBdr>
            <w:top w:val="none" w:sz="0" w:space="0" w:color="auto"/>
            <w:left w:val="none" w:sz="0" w:space="0" w:color="auto"/>
            <w:bottom w:val="none" w:sz="0" w:space="0" w:color="auto"/>
            <w:right w:val="none" w:sz="0" w:space="0" w:color="auto"/>
          </w:divBdr>
        </w:div>
        <w:div w:id="588854070">
          <w:marLeft w:val="640"/>
          <w:marRight w:val="0"/>
          <w:marTop w:val="0"/>
          <w:marBottom w:val="0"/>
          <w:divBdr>
            <w:top w:val="none" w:sz="0" w:space="0" w:color="auto"/>
            <w:left w:val="none" w:sz="0" w:space="0" w:color="auto"/>
            <w:bottom w:val="none" w:sz="0" w:space="0" w:color="auto"/>
            <w:right w:val="none" w:sz="0" w:space="0" w:color="auto"/>
          </w:divBdr>
        </w:div>
        <w:div w:id="593245602">
          <w:marLeft w:val="640"/>
          <w:marRight w:val="0"/>
          <w:marTop w:val="0"/>
          <w:marBottom w:val="0"/>
          <w:divBdr>
            <w:top w:val="none" w:sz="0" w:space="0" w:color="auto"/>
            <w:left w:val="none" w:sz="0" w:space="0" w:color="auto"/>
            <w:bottom w:val="none" w:sz="0" w:space="0" w:color="auto"/>
            <w:right w:val="none" w:sz="0" w:space="0" w:color="auto"/>
          </w:divBdr>
        </w:div>
        <w:div w:id="753671962">
          <w:marLeft w:val="640"/>
          <w:marRight w:val="0"/>
          <w:marTop w:val="0"/>
          <w:marBottom w:val="0"/>
          <w:divBdr>
            <w:top w:val="none" w:sz="0" w:space="0" w:color="auto"/>
            <w:left w:val="none" w:sz="0" w:space="0" w:color="auto"/>
            <w:bottom w:val="none" w:sz="0" w:space="0" w:color="auto"/>
            <w:right w:val="none" w:sz="0" w:space="0" w:color="auto"/>
          </w:divBdr>
        </w:div>
        <w:div w:id="772211584">
          <w:marLeft w:val="640"/>
          <w:marRight w:val="0"/>
          <w:marTop w:val="0"/>
          <w:marBottom w:val="0"/>
          <w:divBdr>
            <w:top w:val="none" w:sz="0" w:space="0" w:color="auto"/>
            <w:left w:val="none" w:sz="0" w:space="0" w:color="auto"/>
            <w:bottom w:val="none" w:sz="0" w:space="0" w:color="auto"/>
            <w:right w:val="none" w:sz="0" w:space="0" w:color="auto"/>
          </w:divBdr>
        </w:div>
        <w:div w:id="785854409">
          <w:marLeft w:val="640"/>
          <w:marRight w:val="0"/>
          <w:marTop w:val="0"/>
          <w:marBottom w:val="0"/>
          <w:divBdr>
            <w:top w:val="none" w:sz="0" w:space="0" w:color="auto"/>
            <w:left w:val="none" w:sz="0" w:space="0" w:color="auto"/>
            <w:bottom w:val="none" w:sz="0" w:space="0" w:color="auto"/>
            <w:right w:val="none" w:sz="0" w:space="0" w:color="auto"/>
          </w:divBdr>
        </w:div>
        <w:div w:id="845940177">
          <w:marLeft w:val="640"/>
          <w:marRight w:val="0"/>
          <w:marTop w:val="0"/>
          <w:marBottom w:val="0"/>
          <w:divBdr>
            <w:top w:val="none" w:sz="0" w:space="0" w:color="auto"/>
            <w:left w:val="none" w:sz="0" w:space="0" w:color="auto"/>
            <w:bottom w:val="none" w:sz="0" w:space="0" w:color="auto"/>
            <w:right w:val="none" w:sz="0" w:space="0" w:color="auto"/>
          </w:divBdr>
        </w:div>
        <w:div w:id="1146899914">
          <w:marLeft w:val="640"/>
          <w:marRight w:val="0"/>
          <w:marTop w:val="0"/>
          <w:marBottom w:val="0"/>
          <w:divBdr>
            <w:top w:val="none" w:sz="0" w:space="0" w:color="auto"/>
            <w:left w:val="none" w:sz="0" w:space="0" w:color="auto"/>
            <w:bottom w:val="none" w:sz="0" w:space="0" w:color="auto"/>
            <w:right w:val="none" w:sz="0" w:space="0" w:color="auto"/>
          </w:divBdr>
        </w:div>
        <w:div w:id="1180004089">
          <w:marLeft w:val="640"/>
          <w:marRight w:val="0"/>
          <w:marTop w:val="0"/>
          <w:marBottom w:val="0"/>
          <w:divBdr>
            <w:top w:val="none" w:sz="0" w:space="0" w:color="auto"/>
            <w:left w:val="none" w:sz="0" w:space="0" w:color="auto"/>
            <w:bottom w:val="none" w:sz="0" w:space="0" w:color="auto"/>
            <w:right w:val="none" w:sz="0" w:space="0" w:color="auto"/>
          </w:divBdr>
        </w:div>
        <w:div w:id="1187060902">
          <w:marLeft w:val="640"/>
          <w:marRight w:val="0"/>
          <w:marTop w:val="0"/>
          <w:marBottom w:val="0"/>
          <w:divBdr>
            <w:top w:val="none" w:sz="0" w:space="0" w:color="auto"/>
            <w:left w:val="none" w:sz="0" w:space="0" w:color="auto"/>
            <w:bottom w:val="none" w:sz="0" w:space="0" w:color="auto"/>
            <w:right w:val="none" w:sz="0" w:space="0" w:color="auto"/>
          </w:divBdr>
        </w:div>
        <w:div w:id="1234848344">
          <w:marLeft w:val="640"/>
          <w:marRight w:val="0"/>
          <w:marTop w:val="0"/>
          <w:marBottom w:val="0"/>
          <w:divBdr>
            <w:top w:val="none" w:sz="0" w:space="0" w:color="auto"/>
            <w:left w:val="none" w:sz="0" w:space="0" w:color="auto"/>
            <w:bottom w:val="none" w:sz="0" w:space="0" w:color="auto"/>
            <w:right w:val="none" w:sz="0" w:space="0" w:color="auto"/>
          </w:divBdr>
        </w:div>
        <w:div w:id="1294287267">
          <w:marLeft w:val="640"/>
          <w:marRight w:val="0"/>
          <w:marTop w:val="0"/>
          <w:marBottom w:val="0"/>
          <w:divBdr>
            <w:top w:val="none" w:sz="0" w:space="0" w:color="auto"/>
            <w:left w:val="none" w:sz="0" w:space="0" w:color="auto"/>
            <w:bottom w:val="none" w:sz="0" w:space="0" w:color="auto"/>
            <w:right w:val="none" w:sz="0" w:space="0" w:color="auto"/>
          </w:divBdr>
        </w:div>
        <w:div w:id="1362821326">
          <w:marLeft w:val="640"/>
          <w:marRight w:val="0"/>
          <w:marTop w:val="0"/>
          <w:marBottom w:val="0"/>
          <w:divBdr>
            <w:top w:val="none" w:sz="0" w:space="0" w:color="auto"/>
            <w:left w:val="none" w:sz="0" w:space="0" w:color="auto"/>
            <w:bottom w:val="none" w:sz="0" w:space="0" w:color="auto"/>
            <w:right w:val="none" w:sz="0" w:space="0" w:color="auto"/>
          </w:divBdr>
        </w:div>
        <w:div w:id="1541211560">
          <w:marLeft w:val="640"/>
          <w:marRight w:val="0"/>
          <w:marTop w:val="0"/>
          <w:marBottom w:val="0"/>
          <w:divBdr>
            <w:top w:val="none" w:sz="0" w:space="0" w:color="auto"/>
            <w:left w:val="none" w:sz="0" w:space="0" w:color="auto"/>
            <w:bottom w:val="none" w:sz="0" w:space="0" w:color="auto"/>
            <w:right w:val="none" w:sz="0" w:space="0" w:color="auto"/>
          </w:divBdr>
        </w:div>
        <w:div w:id="1633830593">
          <w:marLeft w:val="640"/>
          <w:marRight w:val="0"/>
          <w:marTop w:val="0"/>
          <w:marBottom w:val="0"/>
          <w:divBdr>
            <w:top w:val="none" w:sz="0" w:space="0" w:color="auto"/>
            <w:left w:val="none" w:sz="0" w:space="0" w:color="auto"/>
            <w:bottom w:val="none" w:sz="0" w:space="0" w:color="auto"/>
            <w:right w:val="none" w:sz="0" w:space="0" w:color="auto"/>
          </w:divBdr>
        </w:div>
        <w:div w:id="1645544352">
          <w:marLeft w:val="640"/>
          <w:marRight w:val="0"/>
          <w:marTop w:val="0"/>
          <w:marBottom w:val="0"/>
          <w:divBdr>
            <w:top w:val="none" w:sz="0" w:space="0" w:color="auto"/>
            <w:left w:val="none" w:sz="0" w:space="0" w:color="auto"/>
            <w:bottom w:val="none" w:sz="0" w:space="0" w:color="auto"/>
            <w:right w:val="none" w:sz="0" w:space="0" w:color="auto"/>
          </w:divBdr>
        </w:div>
        <w:div w:id="1739593711">
          <w:marLeft w:val="640"/>
          <w:marRight w:val="0"/>
          <w:marTop w:val="0"/>
          <w:marBottom w:val="0"/>
          <w:divBdr>
            <w:top w:val="none" w:sz="0" w:space="0" w:color="auto"/>
            <w:left w:val="none" w:sz="0" w:space="0" w:color="auto"/>
            <w:bottom w:val="none" w:sz="0" w:space="0" w:color="auto"/>
            <w:right w:val="none" w:sz="0" w:space="0" w:color="auto"/>
          </w:divBdr>
        </w:div>
      </w:divsChild>
    </w:div>
    <w:div w:id="1023748017">
      <w:bodyDiv w:val="1"/>
      <w:marLeft w:val="0"/>
      <w:marRight w:val="0"/>
      <w:marTop w:val="0"/>
      <w:marBottom w:val="0"/>
      <w:divBdr>
        <w:top w:val="none" w:sz="0" w:space="0" w:color="auto"/>
        <w:left w:val="none" w:sz="0" w:space="0" w:color="auto"/>
        <w:bottom w:val="none" w:sz="0" w:space="0" w:color="auto"/>
        <w:right w:val="none" w:sz="0" w:space="0" w:color="auto"/>
      </w:divBdr>
      <w:divsChild>
        <w:div w:id="71053428">
          <w:marLeft w:val="640"/>
          <w:marRight w:val="0"/>
          <w:marTop w:val="0"/>
          <w:marBottom w:val="0"/>
          <w:divBdr>
            <w:top w:val="none" w:sz="0" w:space="0" w:color="auto"/>
            <w:left w:val="none" w:sz="0" w:space="0" w:color="auto"/>
            <w:bottom w:val="none" w:sz="0" w:space="0" w:color="auto"/>
            <w:right w:val="none" w:sz="0" w:space="0" w:color="auto"/>
          </w:divBdr>
        </w:div>
        <w:div w:id="132647145">
          <w:marLeft w:val="640"/>
          <w:marRight w:val="0"/>
          <w:marTop w:val="0"/>
          <w:marBottom w:val="0"/>
          <w:divBdr>
            <w:top w:val="none" w:sz="0" w:space="0" w:color="auto"/>
            <w:left w:val="none" w:sz="0" w:space="0" w:color="auto"/>
            <w:bottom w:val="none" w:sz="0" w:space="0" w:color="auto"/>
            <w:right w:val="none" w:sz="0" w:space="0" w:color="auto"/>
          </w:divBdr>
        </w:div>
        <w:div w:id="499732535">
          <w:marLeft w:val="640"/>
          <w:marRight w:val="0"/>
          <w:marTop w:val="0"/>
          <w:marBottom w:val="0"/>
          <w:divBdr>
            <w:top w:val="none" w:sz="0" w:space="0" w:color="auto"/>
            <w:left w:val="none" w:sz="0" w:space="0" w:color="auto"/>
            <w:bottom w:val="none" w:sz="0" w:space="0" w:color="auto"/>
            <w:right w:val="none" w:sz="0" w:space="0" w:color="auto"/>
          </w:divBdr>
        </w:div>
        <w:div w:id="521018482">
          <w:marLeft w:val="640"/>
          <w:marRight w:val="0"/>
          <w:marTop w:val="0"/>
          <w:marBottom w:val="0"/>
          <w:divBdr>
            <w:top w:val="none" w:sz="0" w:space="0" w:color="auto"/>
            <w:left w:val="none" w:sz="0" w:space="0" w:color="auto"/>
            <w:bottom w:val="none" w:sz="0" w:space="0" w:color="auto"/>
            <w:right w:val="none" w:sz="0" w:space="0" w:color="auto"/>
          </w:divBdr>
        </w:div>
        <w:div w:id="539828861">
          <w:marLeft w:val="640"/>
          <w:marRight w:val="0"/>
          <w:marTop w:val="0"/>
          <w:marBottom w:val="0"/>
          <w:divBdr>
            <w:top w:val="none" w:sz="0" w:space="0" w:color="auto"/>
            <w:left w:val="none" w:sz="0" w:space="0" w:color="auto"/>
            <w:bottom w:val="none" w:sz="0" w:space="0" w:color="auto"/>
            <w:right w:val="none" w:sz="0" w:space="0" w:color="auto"/>
          </w:divBdr>
        </w:div>
        <w:div w:id="628901196">
          <w:marLeft w:val="640"/>
          <w:marRight w:val="0"/>
          <w:marTop w:val="0"/>
          <w:marBottom w:val="0"/>
          <w:divBdr>
            <w:top w:val="none" w:sz="0" w:space="0" w:color="auto"/>
            <w:left w:val="none" w:sz="0" w:space="0" w:color="auto"/>
            <w:bottom w:val="none" w:sz="0" w:space="0" w:color="auto"/>
            <w:right w:val="none" w:sz="0" w:space="0" w:color="auto"/>
          </w:divBdr>
        </w:div>
        <w:div w:id="665941906">
          <w:marLeft w:val="640"/>
          <w:marRight w:val="0"/>
          <w:marTop w:val="0"/>
          <w:marBottom w:val="0"/>
          <w:divBdr>
            <w:top w:val="none" w:sz="0" w:space="0" w:color="auto"/>
            <w:left w:val="none" w:sz="0" w:space="0" w:color="auto"/>
            <w:bottom w:val="none" w:sz="0" w:space="0" w:color="auto"/>
            <w:right w:val="none" w:sz="0" w:space="0" w:color="auto"/>
          </w:divBdr>
        </w:div>
        <w:div w:id="713578107">
          <w:marLeft w:val="640"/>
          <w:marRight w:val="0"/>
          <w:marTop w:val="0"/>
          <w:marBottom w:val="0"/>
          <w:divBdr>
            <w:top w:val="none" w:sz="0" w:space="0" w:color="auto"/>
            <w:left w:val="none" w:sz="0" w:space="0" w:color="auto"/>
            <w:bottom w:val="none" w:sz="0" w:space="0" w:color="auto"/>
            <w:right w:val="none" w:sz="0" w:space="0" w:color="auto"/>
          </w:divBdr>
        </w:div>
        <w:div w:id="736438997">
          <w:marLeft w:val="640"/>
          <w:marRight w:val="0"/>
          <w:marTop w:val="0"/>
          <w:marBottom w:val="0"/>
          <w:divBdr>
            <w:top w:val="none" w:sz="0" w:space="0" w:color="auto"/>
            <w:left w:val="none" w:sz="0" w:space="0" w:color="auto"/>
            <w:bottom w:val="none" w:sz="0" w:space="0" w:color="auto"/>
            <w:right w:val="none" w:sz="0" w:space="0" w:color="auto"/>
          </w:divBdr>
        </w:div>
        <w:div w:id="742020526">
          <w:marLeft w:val="640"/>
          <w:marRight w:val="0"/>
          <w:marTop w:val="0"/>
          <w:marBottom w:val="0"/>
          <w:divBdr>
            <w:top w:val="none" w:sz="0" w:space="0" w:color="auto"/>
            <w:left w:val="none" w:sz="0" w:space="0" w:color="auto"/>
            <w:bottom w:val="none" w:sz="0" w:space="0" w:color="auto"/>
            <w:right w:val="none" w:sz="0" w:space="0" w:color="auto"/>
          </w:divBdr>
        </w:div>
        <w:div w:id="1025787773">
          <w:marLeft w:val="640"/>
          <w:marRight w:val="0"/>
          <w:marTop w:val="0"/>
          <w:marBottom w:val="0"/>
          <w:divBdr>
            <w:top w:val="none" w:sz="0" w:space="0" w:color="auto"/>
            <w:left w:val="none" w:sz="0" w:space="0" w:color="auto"/>
            <w:bottom w:val="none" w:sz="0" w:space="0" w:color="auto"/>
            <w:right w:val="none" w:sz="0" w:space="0" w:color="auto"/>
          </w:divBdr>
        </w:div>
        <w:div w:id="1139542215">
          <w:marLeft w:val="640"/>
          <w:marRight w:val="0"/>
          <w:marTop w:val="0"/>
          <w:marBottom w:val="0"/>
          <w:divBdr>
            <w:top w:val="none" w:sz="0" w:space="0" w:color="auto"/>
            <w:left w:val="none" w:sz="0" w:space="0" w:color="auto"/>
            <w:bottom w:val="none" w:sz="0" w:space="0" w:color="auto"/>
            <w:right w:val="none" w:sz="0" w:space="0" w:color="auto"/>
          </w:divBdr>
        </w:div>
        <w:div w:id="1273826161">
          <w:marLeft w:val="640"/>
          <w:marRight w:val="0"/>
          <w:marTop w:val="0"/>
          <w:marBottom w:val="0"/>
          <w:divBdr>
            <w:top w:val="none" w:sz="0" w:space="0" w:color="auto"/>
            <w:left w:val="none" w:sz="0" w:space="0" w:color="auto"/>
            <w:bottom w:val="none" w:sz="0" w:space="0" w:color="auto"/>
            <w:right w:val="none" w:sz="0" w:space="0" w:color="auto"/>
          </w:divBdr>
        </w:div>
        <w:div w:id="1336763634">
          <w:marLeft w:val="640"/>
          <w:marRight w:val="0"/>
          <w:marTop w:val="0"/>
          <w:marBottom w:val="0"/>
          <w:divBdr>
            <w:top w:val="none" w:sz="0" w:space="0" w:color="auto"/>
            <w:left w:val="none" w:sz="0" w:space="0" w:color="auto"/>
            <w:bottom w:val="none" w:sz="0" w:space="0" w:color="auto"/>
            <w:right w:val="none" w:sz="0" w:space="0" w:color="auto"/>
          </w:divBdr>
        </w:div>
        <w:div w:id="1379285010">
          <w:marLeft w:val="640"/>
          <w:marRight w:val="0"/>
          <w:marTop w:val="0"/>
          <w:marBottom w:val="0"/>
          <w:divBdr>
            <w:top w:val="none" w:sz="0" w:space="0" w:color="auto"/>
            <w:left w:val="none" w:sz="0" w:space="0" w:color="auto"/>
            <w:bottom w:val="none" w:sz="0" w:space="0" w:color="auto"/>
            <w:right w:val="none" w:sz="0" w:space="0" w:color="auto"/>
          </w:divBdr>
        </w:div>
        <w:div w:id="1394162155">
          <w:marLeft w:val="640"/>
          <w:marRight w:val="0"/>
          <w:marTop w:val="0"/>
          <w:marBottom w:val="0"/>
          <w:divBdr>
            <w:top w:val="none" w:sz="0" w:space="0" w:color="auto"/>
            <w:left w:val="none" w:sz="0" w:space="0" w:color="auto"/>
            <w:bottom w:val="none" w:sz="0" w:space="0" w:color="auto"/>
            <w:right w:val="none" w:sz="0" w:space="0" w:color="auto"/>
          </w:divBdr>
        </w:div>
        <w:div w:id="1445416068">
          <w:marLeft w:val="640"/>
          <w:marRight w:val="0"/>
          <w:marTop w:val="0"/>
          <w:marBottom w:val="0"/>
          <w:divBdr>
            <w:top w:val="none" w:sz="0" w:space="0" w:color="auto"/>
            <w:left w:val="none" w:sz="0" w:space="0" w:color="auto"/>
            <w:bottom w:val="none" w:sz="0" w:space="0" w:color="auto"/>
            <w:right w:val="none" w:sz="0" w:space="0" w:color="auto"/>
          </w:divBdr>
        </w:div>
        <w:div w:id="1638536138">
          <w:marLeft w:val="640"/>
          <w:marRight w:val="0"/>
          <w:marTop w:val="0"/>
          <w:marBottom w:val="0"/>
          <w:divBdr>
            <w:top w:val="none" w:sz="0" w:space="0" w:color="auto"/>
            <w:left w:val="none" w:sz="0" w:space="0" w:color="auto"/>
            <w:bottom w:val="none" w:sz="0" w:space="0" w:color="auto"/>
            <w:right w:val="none" w:sz="0" w:space="0" w:color="auto"/>
          </w:divBdr>
        </w:div>
        <w:div w:id="1678581314">
          <w:marLeft w:val="640"/>
          <w:marRight w:val="0"/>
          <w:marTop w:val="0"/>
          <w:marBottom w:val="0"/>
          <w:divBdr>
            <w:top w:val="none" w:sz="0" w:space="0" w:color="auto"/>
            <w:left w:val="none" w:sz="0" w:space="0" w:color="auto"/>
            <w:bottom w:val="none" w:sz="0" w:space="0" w:color="auto"/>
            <w:right w:val="none" w:sz="0" w:space="0" w:color="auto"/>
          </w:divBdr>
        </w:div>
        <w:div w:id="1736513119">
          <w:marLeft w:val="640"/>
          <w:marRight w:val="0"/>
          <w:marTop w:val="0"/>
          <w:marBottom w:val="0"/>
          <w:divBdr>
            <w:top w:val="none" w:sz="0" w:space="0" w:color="auto"/>
            <w:left w:val="none" w:sz="0" w:space="0" w:color="auto"/>
            <w:bottom w:val="none" w:sz="0" w:space="0" w:color="auto"/>
            <w:right w:val="none" w:sz="0" w:space="0" w:color="auto"/>
          </w:divBdr>
        </w:div>
        <w:div w:id="1782726097">
          <w:marLeft w:val="640"/>
          <w:marRight w:val="0"/>
          <w:marTop w:val="0"/>
          <w:marBottom w:val="0"/>
          <w:divBdr>
            <w:top w:val="none" w:sz="0" w:space="0" w:color="auto"/>
            <w:left w:val="none" w:sz="0" w:space="0" w:color="auto"/>
            <w:bottom w:val="none" w:sz="0" w:space="0" w:color="auto"/>
            <w:right w:val="none" w:sz="0" w:space="0" w:color="auto"/>
          </w:divBdr>
        </w:div>
        <w:div w:id="2056350988">
          <w:marLeft w:val="640"/>
          <w:marRight w:val="0"/>
          <w:marTop w:val="0"/>
          <w:marBottom w:val="0"/>
          <w:divBdr>
            <w:top w:val="none" w:sz="0" w:space="0" w:color="auto"/>
            <w:left w:val="none" w:sz="0" w:space="0" w:color="auto"/>
            <w:bottom w:val="none" w:sz="0" w:space="0" w:color="auto"/>
            <w:right w:val="none" w:sz="0" w:space="0" w:color="auto"/>
          </w:divBdr>
        </w:div>
      </w:divsChild>
    </w:div>
    <w:div w:id="1039431328">
      <w:bodyDiv w:val="1"/>
      <w:marLeft w:val="0"/>
      <w:marRight w:val="0"/>
      <w:marTop w:val="0"/>
      <w:marBottom w:val="0"/>
      <w:divBdr>
        <w:top w:val="none" w:sz="0" w:space="0" w:color="auto"/>
        <w:left w:val="none" w:sz="0" w:space="0" w:color="auto"/>
        <w:bottom w:val="none" w:sz="0" w:space="0" w:color="auto"/>
        <w:right w:val="none" w:sz="0" w:space="0" w:color="auto"/>
      </w:divBdr>
      <w:divsChild>
        <w:div w:id="58788866">
          <w:marLeft w:val="640"/>
          <w:marRight w:val="0"/>
          <w:marTop w:val="0"/>
          <w:marBottom w:val="0"/>
          <w:divBdr>
            <w:top w:val="none" w:sz="0" w:space="0" w:color="auto"/>
            <w:left w:val="none" w:sz="0" w:space="0" w:color="auto"/>
            <w:bottom w:val="none" w:sz="0" w:space="0" w:color="auto"/>
            <w:right w:val="none" w:sz="0" w:space="0" w:color="auto"/>
          </w:divBdr>
        </w:div>
        <w:div w:id="95291125">
          <w:marLeft w:val="640"/>
          <w:marRight w:val="0"/>
          <w:marTop w:val="0"/>
          <w:marBottom w:val="0"/>
          <w:divBdr>
            <w:top w:val="none" w:sz="0" w:space="0" w:color="auto"/>
            <w:left w:val="none" w:sz="0" w:space="0" w:color="auto"/>
            <w:bottom w:val="none" w:sz="0" w:space="0" w:color="auto"/>
            <w:right w:val="none" w:sz="0" w:space="0" w:color="auto"/>
          </w:divBdr>
        </w:div>
        <w:div w:id="360479819">
          <w:marLeft w:val="640"/>
          <w:marRight w:val="0"/>
          <w:marTop w:val="0"/>
          <w:marBottom w:val="0"/>
          <w:divBdr>
            <w:top w:val="none" w:sz="0" w:space="0" w:color="auto"/>
            <w:left w:val="none" w:sz="0" w:space="0" w:color="auto"/>
            <w:bottom w:val="none" w:sz="0" w:space="0" w:color="auto"/>
            <w:right w:val="none" w:sz="0" w:space="0" w:color="auto"/>
          </w:divBdr>
        </w:div>
        <w:div w:id="464007183">
          <w:marLeft w:val="640"/>
          <w:marRight w:val="0"/>
          <w:marTop w:val="0"/>
          <w:marBottom w:val="0"/>
          <w:divBdr>
            <w:top w:val="none" w:sz="0" w:space="0" w:color="auto"/>
            <w:left w:val="none" w:sz="0" w:space="0" w:color="auto"/>
            <w:bottom w:val="none" w:sz="0" w:space="0" w:color="auto"/>
            <w:right w:val="none" w:sz="0" w:space="0" w:color="auto"/>
          </w:divBdr>
        </w:div>
        <w:div w:id="500044442">
          <w:marLeft w:val="640"/>
          <w:marRight w:val="0"/>
          <w:marTop w:val="0"/>
          <w:marBottom w:val="0"/>
          <w:divBdr>
            <w:top w:val="none" w:sz="0" w:space="0" w:color="auto"/>
            <w:left w:val="none" w:sz="0" w:space="0" w:color="auto"/>
            <w:bottom w:val="none" w:sz="0" w:space="0" w:color="auto"/>
            <w:right w:val="none" w:sz="0" w:space="0" w:color="auto"/>
          </w:divBdr>
        </w:div>
        <w:div w:id="528222624">
          <w:marLeft w:val="640"/>
          <w:marRight w:val="0"/>
          <w:marTop w:val="0"/>
          <w:marBottom w:val="0"/>
          <w:divBdr>
            <w:top w:val="none" w:sz="0" w:space="0" w:color="auto"/>
            <w:left w:val="none" w:sz="0" w:space="0" w:color="auto"/>
            <w:bottom w:val="none" w:sz="0" w:space="0" w:color="auto"/>
            <w:right w:val="none" w:sz="0" w:space="0" w:color="auto"/>
          </w:divBdr>
        </w:div>
        <w:div w:id="543760605">
          <w:marLeft w:val="640"/>
          <w:marRight w:val="0"/>
          <w:marTop w:val="0"/>
          <w:marBottom w:val="0"/>
          <w:divBdr>
            <w:top w:val="none" w:sz="0" w:space="0" w:color="auto"/>
            <w:left w:val="none" w:sz="0" w:space="0" w:color="auto"/>
            <w:bottom w:val="none" w:sz="0" w:space="0" w:color="auto"/>
            <w:right w:val="none" w:sz="0" w:space="0" w:color="auto"/>
          </w:divBdr>
        </w:div>
        <w:div w:id="581837139">
          <w:marLeft w:val="640"/>
          <w:marRight w:val="0"/>
          <w:marTop w:val="0"/>
          <w:marBottom w:val="0"/>
          <w:divBdr>
            <w:top w:val="none" w:sz="0" w:space="0" w:color="auto"/>
            <w:left w:val="none" w:sz="0" w:space="0" w:color="auto"/>
            <w:bottom w:val="none" w:sz="0" w:space="0" w:color="auto"/>
            <w:right w:val="none" w:sz="0" w:space="0" w:color="auto"/>
          </w:divBdr>
        </w:div>
        <w:div w:id="596409558">
          <w:marLeft w:val="640"/>
          <w:marRight w:val="0"/>
          <w:marTop w:val="0"/>
          <w:marBottom w:val="0"/>
          <w:divBdr>
            <w:top w:val="none" w:sz="0" w:space="0" w:color="auto"/>
            <w:left w:val="none" w:sz="0" w:space="0" w:color="auto"/>
            <w:bottom w:val="none" w:sz="0" w:space="0" w:color="auto"/>
            <w:right w:val="none" w:sz="0" w:space="0" w:color="auto"/>
          </w:divBdr>
        </w:div>
        <w:div w:id="638926889">
          <w:marLeft w:val="640"/>
          <w:marRight w:val="0"/>
          <w:marTop w:val="0"/>
          <w:marBottom w:val="0"/>
          <w:divBdr>
            <w:top w:val="none" w:sz="0" w:space="0" w:color="auto"/>
            <w:left w:val="none" w:sz="0" w:space="0" w:color="auto"/>
            <w:bottom w:val="none" w:sz="0" w:space="0" w:color="auto"/>
            <w:right w:val="none" w:sz="0" w:space="0" w:color="auto"/>
          </w:divBdr>
        </w:div>
        <w:div w:id="689916035">
          <w:marLeft w:val="640"/>
          <w:marRight w:val="0"/>
          <w:marTop w:val="0"/>
          <w:marBottom w:val="0"/>
          <w:divBdr>
            <w:top w:val="none" w:sz="0" w:space="0" w:color="auto"/>
            <w:left w:val="none" w:sz="0" w:space="0" w:color="auto"/>
            <w:bottom w:val="none" w:sz="0" w:space="0" w:color="auto"/>
            <w:right w:val="none" w:sz="0" w:space="0" w:color="auto"/>
          </w:divBdr>
        </w:div>
        <w:div w:id="713846586">
          <w:marLeft w:val="640"/>
          <w:marRight w:val="0"/>
          <w:marTop w:val="0"/>
          <w:marBottom w:val="0"/>
          <w:divBdr>
            <w:top w:val="none" w:sz="0" w:space="0" w:color="auto"/>
            <w:left w:val="none" w:sz="0" w:space="0" w:color="auto"/>
            <w:bottom w:val="none" w:sz="0" w:space="0" w:color="auto"/>
            <w:right w:val="none" w:sz="0" w:space="0" w:color="auto"/>
          </w:divBdr>
        </w:div>
        <w:div w:id="724185738">
          <w:marLeft w:val="640"/>
          <w:marRight w:val="0"/>
          <w:marTop w:val="0"/>
          <w:marBottom w:val="0"/>
          <w:divBdr>
            <w:top w:val="none" w:sz="0" w:space="0" w:color="auto"/>
            <w:left w:val="none" w:sz="0" w:space="0" w:color="auto"/>
            <w:bottom w:val="none" w:sz="0" w:space="0" w:color="auto"/>
            <w:right w:val="none" w:sz="0" w:space="0" w:color="auto"/>
          </w:divBdr>
        </w:div>
        <w:div w:id="726151172">
          <w:marLeft w:val="640"/>
          <w:marRight w:val="0"/>
          <w:marTop w:val="0"/>
          <w:marBottom w:val="0"/>
          <w:divBdr>
            <w:top w:val="none" w:sz="0" w:space="0" w:color="auto"/>
            <w:left w:val="none" w:sz="0" w:space="0" w:color="auto"/>
            <w:bottom w:val="none" w:sz="0" w:space="0" w:color="auto"/>
            <w:right w:val="none" w:sz="0" w:space="0" w:color="auto"/>
          </w:divBdr>
        </w:div>
        <w:div w:id="738551276">
          <w:marLeft w:val="640"/>
          <w:marRight w:val="0"/>
          <w:marTop w:val="0"/>
          <w:marBottom w:val="0"/>
          <w:divBdr>
            <w:top w:val="none" w:sz="0" w:space="0" w:color="auto"/>
            <w:left w:val="none" w:sz="0" w:space="0" w:color="auto"/>
            <w:bottom w:val="none" w:sz="0" w:space="0" w:color="auto"/>
            <w:right w:val="none" w:sz="0" w:space="0" w:color="auto"/>
          </w:divBdr>
        </w:div>
        <w:div w:id="779837750">
          <w:marLeft w:val="640"/>
          <w:marRight w:val="0"/>
          <w:marTop w:val="0"/>
          <w:marBottom w:val="0"/>
          <w:divBdr>
            <w:top w:val="none" w:sz="0" w:space="0" w:color="auto"/>
            <w:left w:val="none" w:sz="0" w:space="0" w:color="auto"/>
            <w:bottom w:val="none" w:sz="0" w:space="0" w:color="auto"/>
            <w:right w:val="none" w:sz="0" w:space="0" w:color="auto"/>
          </w:divBdr>
        </w:div>
        <w:div w:id="899707051">
          <w:marLeft w:val="640"/>
          <w:marRight w:val="0"/>
          <w:marTop w:val="0"/>
          <w:marBottom w:val="0"/>
          <w:divBdr>
            <w:top w:val="none" w:sz="0" w:space="0" w:color="auto"/>
            <w:left w:val="none" w:sz="0" w:space="0" w:color="auto"/>
            <w:bottom w:val="none" w:sz="0" w:space="0" w:color="auto"/>
            <w:right w:val="none" w:sz="0" w:space="0" w:color="auto"/>
          </w:divBdr>
        </w:div>
        <w:div w:id="931204050">
          <w:marLeft w:val="640"/>
          <w:marRight w:val="0"/>
          <w:marTop w:val="0"/>
          <w:marBottom w:val="0"/>
          <w:divBdr>
            <w:top w:val="none" w:sz="0" w:space="0" w:color="auto"/>
            <w:left w:val="none" w:sz="0" w:space="0" w:color="auto"/>
            <w:bottom w:val="none" w:sz="0" w:space="0" w:color="auto"/>
            <w:right w:val="none" w:sz="0" w:space="0" w:color="auto"/>
          </w:divBdr>
        </w:div>
        <w:div w:id="1125004344">
          <w:marLeft w:val="640"/>
          <w:marRight w:val="0"/>
          <w:marTop w:val="0"/>
          <w:marBottom w:val="0"/>
          <w:divBdr>
            <w:top w:val="none" w:sz="0" w:space="0" w:color="auto"/>
            <w:left w:val="none" w:sz="0" w:space="0" w:color="auto"/>
            <w:bottom w:val="none" w:sz="0" w:space="0" w:color="auto"/>
            <w:right w:val="none" w:sz="0" w:space="0" w:color="auto"/>
          </w:divBdr>
        </w:div>
        <w:div w:id="1136676290">
          <w:marLeft w:val="640"/>
          <w:marRight w:val="0"/>
          <w:marTop w:val="0"/>
          <w:marBottom w:val="0"/>
          <w:divBdr>
            <w:top w:val="none" w:sz="0" w:space="0" w:color="auto"/>
            <w:left w:val="none" w:sz="0" w:space="0" w:color="auto"/>
            <w:bottom w:val="none" w:sz="0" w:space="0" w:color="auto"/>
            <w:right w:val="none" w:sz="0" w:space="0" w:color="auto"/>
          </w:divBdr>
        </w:div>
        <w:div w:id="1146316744">
          <w:marLeft w:val="640"/>
          <w:marRight w:val="0"/>
          <w:marTop w:val="0"/>
          <w:marBottom w:val="0"/>
          <w:divBdr>
            <w:top w:val="none" w:sz="0" w:space="0" w:color="auto"/>
            <w:left w:val="none" w:sz="0" w:space="0" w:color="auto"/>
            <w:bottom w:val="none" w:sz="0" w:space="0" w:color="auto"/>
            <w:right w:val="none" w:sz="0" w:space="0" w:color="auto"/>
          </w:divBdr>
        </w:div>
        <w:div w:id="1158233140">
          <w:marLeft w:val="640"/>
          <w:marRight w:val="0"/>
          <w:marTop w:val="0"/>
          <w:marBottom w:val="0"/>
          <w:divBdr>
            <w:top w:val="none" w:sz="0" w:space="0" w:color="auto"/>
            <w:left w:val="none" w:sz="0" w:space="0" w:color="auto"/>
            <w:bottom w:val="none" w:sz="0" w:space="0" w:color="auto"/>
            <w:right w:val="none" w:sz="0" w:space="0" w:color="auto"/>
          </w:divBdr>
        </w:div>
        <w:div w:id="1192377255">
          <w:marLeft w:val="640"/>
          <w:marRight w:val="0"/>
          <w:marTop w:val="0"/>
          <w:marBottom w:val="0"/>
          <w:divBdr>
            <w:top w:val="none" w:sz="0" w:space="0" w:color="auto"/>
            <w:left w:val="none" w:sz="0" w:space="0" w:color="auto"/>
            <w:bottom w:val="none" w:sz="0" w:space="0" w:color="auto"/>
            <w:right w:val="none" w:sz="0" w:space="0" w:color="auto"/>
          </w:divBdr>
        </w:div>
        <w:div w:id="1239706646">
          <w:marLeft w:val="640"/>
          <w:marRight w:val="0"/>
          <w:marTop w:val="0"/>
          <w:marBottom w:val="0"/>
          <w:divBdr>
            <w:top w:val="none" w:sz="0" w:space="0" w:color="auto"/>
            <w:left w:val="none" w:sz="0" w:space="0" w:color="auto"/>
            <w:bottom w:val="none" w:sz="0" w:space="0" w:color="auto"/>
            <w:right w:val="none" w:sz="0" w:space="0" w:color="auto"/>
          </w:divBdr>
        </w:div>
        <w:div w:id="1450782354">
          <w:marLeft w:val="640"/>
          <w:marRight w:val="0"/>
          <w:marTop w:val="0"/>
          <w:marBottom w:val="0"/>
          <w:divBdr>
            <w:top w:val="none" w:sz="0" w:space="0" w:color="auto"/>
            <w:left w:val="none" w:sz="0" w:space="0" w:color="auto"/>
            <w:bottom w:val="none" w:sz="0" w:space="0" w:color="auto"/>
            <w:right w:val="none" w:sz="0" w:space="0" w:color="auto"/>
          </w:divBdr>
        </w:div>
        <w:div w:id="1520969670">
          <w:marLeft w:val="640"/>
          <w:marRight w:val="0"/>
          <w:marTop w:val="0"/>
          <w:marBottom w:val="0"/>
          <w:divBdr>
            <w:top w:val="none" w:sz="0" w:space="0" w:color="auto"/>
            <w:left w:val="none" w:sz="0" w:space="0" w:color="auto"/>
            <w:bottom w:val="none" w:sz="0" w:space="0" w:color="auto"/>
            <w:right w:val="none" w:sz="0" w:space="0" w:color="auto"/>
          </w:divBdr>
          <w:divsChild>
            <w:div w:id="1361980244">
              <w:marLeft w:val="0"/>
              <w:marRight w:val="0"/>
              <w:marTop w:val="0"/>
              <w:marBottom w:val="0"/>
              <w:divBdr>
                <w:top w:val="none" w:sz="0" w:space="0" w:color="auto"/>
                <w:left w:val="none" w:sz="0" w:space="0" w:color="auto"/>
                <w:bottom w:val="none" w:sz="0" w:space="0" w:color="auto"/>
                <w:right w:val="none" w:sz="0" w:space="0" w:color="auto"/>
              </w:divBdr>
              <w:divsChild>
                <w:div w:id="31198176">
                  <w:marLeft w:val="640"/>
                  <w:marRight w:val="0"/>
                  <w:marTop w:val="0"/>
                  <w:marBottom w:val="0"/>
                  <w:divBdr>
                    <w:top w:val="none" w:sz="0" w:space="0" w:color="auto"/>
                    <w:left w:val="none" w:sz="0" w:space="0" w:color="auto"/>
                    <w:bottom w:val="none" w:sz="0" w:space="0" w:color="auto"/>
                    <w:right w:val="none" w:sz="0" w:space="0" w:color="auto"/>
                  </w:divBdr>
                </w:div>
                <w:div w:id="57093639">
                  <w:marLeft w:val="640"/>
                  <w:marRight w:val="0"/>
                  <w:marTop w:val="0"/>
                  <w:marBottom w:val="0"/>
                  <w:divBdr>
                    <w:top w:val="none" w:sz="0" w:space="0" w:color="auto"/>
                    <w:left w:val="none" w:sz="0" w:space="0" w:color="auto"/>
                    <w:bottom w:val="none" w:sz="0" w:space="0" w:color="auto"/>
                    <w:right w:val="none" w:sz="0" w:space="0" w:color="auto"/>
                  </w:divBdr>
                </w:div>
                <w:div w:id="182518748">
                  <w:marLeft w:val="640"/>
                  <w:marRight w:val="0"/>
                  <w:marTop w:val="0"/>
                  <w:marBottom w:val="0"/>
                  <w:divBdr>
                    <w:top w:val="none" w:sz="0" w:space="0" w:color="auto"/>
                    <w:left w:val="none" w:sz="0" w:space="0" w:color="auto"/>
                    <w:bottom w:val="none" w:sz="0" w:space="0" w:color="auto"/>
                    <w:right w:val="none" w:sz="0" w:space="0" w:color="auto"/>
                  </w:divBdr>
                </w:div>
                <w:div w:id="220405672">
                  <w:marLeft w:val="640"/>
                  <w:marRight w:val="0"/>
                  <w:marTop w:val="0"/>
                  <w:marBottom w:val="0"/>
                  <w:divBdr>
                    <w:top w:val="none" w:sz="0" w:space="0" w:color="auto"/>
                    <w:left w:val="none" w:sz="0" w:space="0" w:color="auto"/>
                    <w:bottom w:val="none" w:sz="0" w:space="0" w:color="auto"/>
                    <w:right w:val="none" w:sz="0" w:space="0" w:color="auto"/>
                  </w:divBdr>
                </w:div>
                <w:div w:id="261765109">
                  <w:marLeft w:val="640"/>
                  <w:marRight w:val="0"/>
                  <w:marTop w:val="0"/>
                  <w:marBottom w:val="0"/>
                  <w:divBdr>
                    <w:top w:val="none" w:sz="0" w:space="0" w:color="auto"/>
                    <w:left w:val="none" w:sz="0" w:space="0" w:color="auto"/>
                    <w:bottom w:val="none" w:sz="0" w:space="0" w:color="auto"/>
                    <w:right w:val="none" w:sz="0" w:space="0" w:color="auto"/>
                  </w:divBdr>
                </w:div>
                <w:div w:id="280309130">
                  <w:marLeft w:val="640"/>
                  <w:marRight w:val="0"/>
                  <w:marTop w:val="0"/>
                  <w:marBottom w:val="0"/>
                  <w:divBdr>
                    <w:top w:val="none" w:sz="0" w:space="0" w:color="auto"/>
                    <w:left w:val="none" w:sz="0" w:space="0" w:color="auto"/>
                    <w:bottom w:val="none" w:sz="0" w:space="0" w:color="auto"/>
                    <w:right w:val="none" w:sz="0" w:space="0" w:color="auto"/>
                  </w:divBdr>
                </w:div>
                <w:div w:id="287710941">
                  <w:marLeft w:val="640"/>
                  <w:marRight w:val="0"/>
                  <w:marTop w:val="0"/>
                  <w:marBottom w:val="0"/>
                  <w:divBdr>
                    <w:top w:val="none" w:sz="0" w:space="0" w:color="auto"/>
                    <w:left w:val="none" w:sz="0" w:space="0" w:color="auto"/>
                    <w:bottom w:val="none" w:sz="0" w:space="0" w:color="auto"/>
                    <w:right w:val="none" w:sz="0" w:space="0" w:color="auto"/>
                  </w:divBdr>
                </w:div>
                <w:div w:id="312637047">
                  <w:marLeft w:val="640"/>
                  <w:marRight w:val="0"/>
                  <w:marTop w:val="0"/>
                  <w:marBottom w:val="0"/>
                  <w:divBdr>
                    <w:top w:val="none" w:sz="0" w:space="0" w:color="auto"/>
                    <w:left w:val="none" w:sz="0" w:space="0" w:color="auto"/>
                    <w:bottom w:val="none" w:sz="0" w:space="0" w:color="auto"/>
                    <w:right w:val="none" w:sz="0" w:space="0" w:color="auto"/>
                  </w:divBdr>
                </w:div>
                <w:div w:id="460150286">
                  <w:marLeft w:val="640"/>
                  <w:marRight w:val="0"/>
                  <w:marTop w:val="0"/>
                  <w:marBottom w:val="0"/>
                  <w:divBdr>
                    <w:top w:val="none" w:sz="0" w:space="0" w:color="auto"/>
                    <w:left w:val="none" w:sz="0" w:space="0" w:color="auto"/>
                    <w:bottom w:val="none" w:sz="0" w:space="0" w:color="auto"/>
                    <w:right w:val="none" w:sz="0" w:space="0" w:color="auto"/>
                  </w:divBdr>
                </w:div>
                <w:div w:id="499122749">
                  <w:marLeft w:val="640"/>
                  <w:marRight w:val="0"/>
                  <w:marTop w:val="0"/>
                  <w:marBottom w:val="0"/>
                  <w:divBdr>
                    <w:top w:val="none" w:sz="0" w:space="0" w:color="auto"/>
                    <w:left w:val="none" w:sz="0" w:space="0" w:color="auto"/>
                    <w:bottom w:val="none" w:sz="0" w:space="0" w:color="auto"/>
                    <w:right w:val="none" w:sz="0" w:space="0" w:color="auto"/>
                  </w:divBdr>
                </w:div>
                <w:div w:id="548684137">
                  <w:marLeft w:val="640"/>
                  <w:marRight w:val="0"/>
                  <w:marTop w:val="0"/>
                  <w:marBottom w:val="0"/>
                  <w:divBdr>
                    <w:top w:val="none" w:sz="0" w:space="0" w:color="auto"/>
                    <w:left w:val="none" w:sz="0" w:space="0" w:color="auto"/>
                    <w:bottom w:val="none" w:sz="0" w:space="0" w:color="auto"/>
                    <w:right w:val="none" w:sz="0" w:space="0" w:color="auto"/>
                  </w:divBdr>
                </w:div>
                <w:div w:id="603659335">
                  <w:marLeft w:val="640"/>
                  <w:marRight w:val="0"/>
                  <w:marTop w:val="0"/>
                  <w:marBottom w:val="0"/>
                  <w:divBdr>
                    <w:top w:val="none" w:sz="0" w:space="0" w:color="auto"/>
                    <w:left w:val="none" w:sz="0" w:space="0" w:color="auto"/>
                    <w:bottom w:val="none" w:sz="0" w:space="0" w:color="auto"/>
                    <w:right w:val="none" w:sz="0" w:space="0" w:color="auto"/>
                  </w:divBdr>
                </w:div>
                <w:div w:id="625621409">
                  <w:marLeft w:val="640"/>
                  <w:marRight w:val="0"/>
                  <w:marTop w:val="0"/>
                  <w:marBottom w:val="0"/>
                  <w:divBdr>
                    <w:top w:val="none" w:sz="0" w:space="0" w:color="auto"/>
                    <w:left w:val="none" w:sz="0" w:space="0" w:color="auto"/>
                    <w:bottom w:val="none" w:sz="0" w:space="0" w:color="auto"/>
                    <w:right w:val="none" w:sz="0" w:space="0" w:color="auto"/>
                  </w:divBdr>
                </w:div>
                <w:div w:id="634602946">
                  <w:marLeft w:val="640"/>
                  <w:marRight w:val="0"/>
                  <w:marTop w:val="0"/>
                  <w:marBottom w:val="0"/>
                  <w:divBdr>
                    <w:top w:val="none" w:sz="0" w:space="0" w:color="auto"/>
                    <w:left w:val="none" w:sz="0" w:space="0" w:color="auto"/>
                    <w:bottom w:val="none" w:sz="0" w:space="0" w:color="auto"/>
                    <w:right w:val="none" w:sz="0" w:space="0" w:color="auto"/>
                  </w:divBdr>
                </w:div>
                <w:div w:id="701977054">
                  <w:marLeft w:val="640"/>
                  <w:marRight w:val="0"/>
                  <w:marTop w:val="0"/>
                  <w:marBottom w:val="0"/>
                  <w:divBdr>
                    <w:top w:val="none" w:sz="0" w:space="0" w:color="auto"/>
                    <w:left w:val="none" w:sz="0" w:space="0" w:color="auto"/>
                    <w:bottom w:val="none" w:sz="0" w:space="0" w:color="auto"/>
                    <w:right w:val="none" w:sz="0" w:space="0" w:color="auto"/>
                  </w:divBdr>
                </w:div>
                <w:div w:id="796532333">
                  <w:marLeft w:val="640"/>
                  <w:marRight w:val="0"/>
                  <w:marTop w:val="0"/>
                  <w:marBottom w:val="0"/>
                  <w:divBdr>
                    <w:top w:val="none" w:sz="0" w:space="0" w:color="auto"/>
                    <w:left w:val="none" w:sz="0" w:space="0" w:color="auto"/>
                    <w:bottom w:val="none" w:sz="0" w:space="0" w:color="auto"/>
                    <w:right w:val="none" w:sz="0" w:space="0" w:color="auto"/>
                  </w:divBdr>
                </w:div>
                <w:div w:id="875460543">
                  <w:marLeft w:val="640"/>
                  <w:marRight w:val="0"/>
                  <w:marTop w:val="0"/>
                  <w:marBottom w:val="0"/>
                  <w:divBdr>
                    <w:top w:val="none" w:sz="0" w:space="0" w:color="auto"/>
                    <w:left w:val="none" w:sz="0" w:space="0" w:color="auto"/>
                    <w:bottom w:val="none" w:sz="0" w:space="0" w:color="auto"/>
                    <w:right w:val="none" w:sz="0" w:space="0" w:color="auto"/>
                  </w:divBdr>
                </w:div>
                <w:div w:id="895776669">
                  <w:marLeft w:val="640"/>
                  <w:marRight w:val="0"/>
                  <w:marTop w:val="0"/>
                  <w:marBottom w:val="0"/>
                  <w:divBdr>
                    <w:top w:val="none" w:sz="0" w:space="0" w:color="auto"/>
                    <w:left w:val="none" w:sz="0" w:space="0" w:color="auto"/>
                    <w:bottom w:val="none" w:sz="0" w:space="0" w:color="auto"/>
                    <w:right w:val="none" w:sz="0" w:space="0" w:color="auto"/>
                  </w:divBdr>
                </w:div>
                <w:div w:id="915550473">
                  <w:marLeft w:val="640"/>
                  <w:marRight w:val="0"/>
                  <w:marTop w:val="0"/>
                  <w:marBottom w:val="0"/>
                  <w:divBdr>
                    <w:top w:val="none" w:sz="0" w:space="0" w:color="auto"/>
                    <w:left w:val="none" w:sz="0" w:space="0" w:color="auto"/>
                    <w:bottom w:val="none" w:sz="0" w:space="0" w:color="auto"/>
                    <w:right w:val="none" w:sz="0" w:space="0" w:color="auto"/>
                  </w:divBdr>
                </w:div>
                <w:div w:id="989139033">
                  <w:marLeft w:val="640"/>
                  <w:marRight w:val="0"/>
                  <w:marTop w:val="0"/>
                  <w:marBottom w:val="0"/>
                  <w:divBdr>
                    <w:top w:val="none" w:sz="0" w:space="0" w:color="auto"/>
                    <w:left w:val="none" w:sz="0" w:space="0" w:color="auto"/>
                    <w:bottom w:val="none" w:sz="0" w:space="0" w:color="auto"/>
                    <w:right w:val="none" w:sz="0" w:space="0" w:color="auto"/>
                  </w:divBdr>
                </w:div>
                <w:div w:id="1052927473">
                  <w:marLeft w:val="640"/>
                  <w:marRight w:val="0"/>
                  <w:marTop w:val="0"/>
                  <w:marBottom w:val="0"/>
                  <w:divBdr>
                    <w:top w:val="none" w:sz="0" w:space="0" w:color="auto"/>
                    <w:left w:val="none" w:sz="0" w:space="0" w:color="auto"/>
                    <w:bottom w:val="none" w:sz="0" w:space="0" w:color="auto"/>
                    <w:right w:val="none" w:sz="0" w:space="0" w:color="auto"/>
                  </w:divBdr>
                </w:div>
                <w:div w:id="1072315226">
                  <w:marLeft w:val="640"/>
                  <w:marRight w:val="0"/>
                  <w:marTop w:val="0"/>
                  <w:marBottom w:val="0"/>
                  <w:divBdr>
                    <w:top w:val="none" w:sz="0" w:space="0" w:color="auto"/>
                    <w:left w:val="none" w:sz="0" w:space="0" w:color="auto"/>
                    <w:bottom w:val="none" w:sz="0" w:space="0" w:color="auto"/>
                    <w:right w:val="none" w:sz="0" w:space="0" w:color="auto"/>
                  </w:divBdr>
                </w:div>
                <w:div w:id="1104838411">
                  <w:marLeft w:val="640"/>
                  <w:marRight w:val="0"/>
                  <w:marTop w:val="0"/>
                  <w:marBottom w:val="0"/>
                  <w:divBdr>
                    <w:top w:val="none" w:sz="0" w:space="0" w:color="auto"/>
                    <w:left w:val="none" w:sz="0" w:space="0" w:color="auto"/>
                    <w:bottom w:val="none" w:sz="0" w:space="0" w:color="auto"/>
                    <w:right w:val="none" w:sz="0" w:space="0" w:color="auto"/>
                  </w:divBdr>
                </w:div>
                <w:div w:id="1175456622">
                  <w:marLeft w:val="640"/>
                  <w:marRight w:val="0"/>
                  <w:marTop w:val="0"/>
                  <w:marBottom w:val="0"/>
                  <w:divBdr>
                    <w:top w:val="none" w:sz="0" w:space="0" w:color="auto"/>
                    <w:left w:val="none" w:sz="0" w:space="0" w:color="auto"/>
                    <w:bottom w:val="none" w:sz="0" w:space="0" w:color="auto"/>
                    <w:right w:val="none" w:sz="0" w:space="0" w:color="auto"/>
                  </w:divBdr>
                </w:div>
                <w:div w:id="1250239429">
                  <w:marLeft w:val="640"/>
                  <w:marRight w:val="0"/>
                  <w:marTop w:val="0"/>
                  <w:marBottom w:val="0"/>
                  <w:divBdr>
                    <w:top w:val="none" w:sz="0" w:space="0" w:color="auto"/>
                    <w:left w:val="none" w:sz="0" w:space="0" w:color="auto"/>
                    <w:bottom w:val="none" w:sz="0" w:space="0" w:color="auto"/>
                    <w:right w:val="none" w:sz="0" w:space="0" w:color="auto"/>
                  </w:divBdr>
                </w:div>
                <w:div w:id="1281910912">
                  <w:marLeft w:val="640"/>
                  <w:marRight w:val="0"/>
                  <w:marTop w:val="0"/>
                  <w:marBottom w:val="0"/>
                  <w:divBdr>
                    <w:top w:val="none" w:sz="0" w:space="0" w:color="auto"/>
                    <w:left w:val="none" w:sz="0" w:space="0" w:color="auto"/>
                    <w:bottom w:val="none" w:sz="0" w:space="0" w:color="auto"/>
                    <w:right w:val="none" w:sz="0" w:space="0" w:color="auto"/>
                  </w:divBdr>
                </w:div>
                <w:div w:id="1401639973">
                  <w:marLeft w:val="640"/>
                  <w:marRight w:val="0"/>
                  <w:marTop w:val="0"/>
                  <w:marBottom w:val="0"/>
                  <w:divBdr>
                    <w:top w:val="none" w:sz="0" w:space="0" w:color="auto"/>
                    <w:left w:val="none" w:sz="0" w:space="0" w:color="auto"/>
                    <w:bottom w:val="none" w:sz="0" w:space="0" w:color="auto"/>
                    <w:right w:val="none" w:sz="0" w:space="0" w:color="auto"/>
                  </w:divBdr>
                </w:div>
                <w:div w:id="1446921499">
                  <w:marLeft w:val="640"/>
                  <w:marRight w:val="0"/>
                  <w:marTop w:val="0"/>
                  <w:marBottom w:val="0"/>
                  <w:divBdr>
                    <w:top w:val="none" w:sz="0" w:space="0" w:color="auto"/>
                    <w:left w:val="none" w:sz="0" w:space="0" w:color="auto"/>
                    <w:bottom w:val="none" w:sz="0" w:space="0" w:color="auto"/>
                    <w:right w:val="none" w:sz="0" w:space="0" w:color="auto"/>
                  </w:divBdr>
                </w:div>
                <w:div w:id="1544100084">
                  <w:marLeft w:val="640"/>
                  <w:marRight w:val="0"/>
                  <w:marTop w:val="0"/>
                  <w:marBottom w:val="0"/>
                  <w:divBdr>
                    <w:top w:val="none" w:sz="0" w:space="0" w:color="auto"/>
                    <w:left w:val="none" w:sz="0" w:space="0" w:color="auto"/>
                    <w:bottom w:val="none" w:sz="0" w:space="0" w:color="auto"/>
                    <w:right w:val="none" w:sz="0" w:space="0" w:color="auto"/>
                  </w:divBdr>
                </w:div>
                <w:div w:id="1600677549">
                  <w:marLeft w:val="640"/>
                  <w:marRight w:val="0"/>
                  <w:marTop w:val="0"/>
                  <w:marBottom w:val="0"/>
                  <w:divBdr>
                    <w:top w:val="none" w:sz="0" w:space="0" w:color="auto"/>
                    <w:left w:val="none" w:sz="0" w:space="0" w:color="auto"/>
                    <w:bottom w:val="none" w:sz="0" w:space="0" w:color="auto"/>
                    <w:right w:val="none" w:sz="0" w:space="0" w:color="auto"/>
                  </w:divBdr>
                </w:div>
                <w:div w:id="1630473510">
                  <w:marLeft w:val="640"/>
                  <w:marRight w:val="0"/>
                  <w:marTop w:val="0"/>
                  <w:marBottom w:val="0"/>
                  <w:divBdr>
                    <w:top w:val="none" w:sz="0" w:space="0" w:color="auto"/>
                    <w:left w:val="none" w:sz="0" w:space="0" w:color="auto"/>
                    <w:bottom w:val="none" w:sz="0" w:space="0" w:color="auto"/>
                    <w:right w:val="none" w:sz="0" w:space="0" w:color="auto"/>
                  </w:divBdr>
                </w:div>
                <w:div w:id="1667510962">
                  <w:marLeft w:val="640"/>
                  <w:marRight w:val="0"/>
                  <w:marTop w:val="0"/>
                  <w:marBottom w:val="0"/>
                  <w:divBdr>
                    <w:top w:val="none" w:sz="0" w:space="0" w:color="auto"/>
                    <w:left w:val="none" w:sz="0" w:space="0" w:color="auto"/>
                    <w:bottom w:val="none" w:sz="0" w:space="0" w:color="auto"/>
                    <w:right w:val="none" w:sz="0" w:space="0" w:color="auto"/>
                  </w:divBdr>
                </w:div>
                <w:div w:id="1675567173">
                  <w:marLeft w:val="640"/>
                  <w:marRight w:val="0"/>
                  <w:marTop w:val="0"/>
                  <w:marBottom w:val="0"/>
                  <w:divBdr>
                    <w:top w:val="none" w:sz="0" w:space="0" w:color="auto"/>
                    <w:left w:val="none" w:sz="0" w:space="0" w:color="auto"/>
                    <w:bottom w:val="none" w:sz="0" w:space="0" w:color="auto"/>
                    <w:right w:val="none" w:sz="0" w:space="0" w:color="auto"/>
                  </w:divBdr>
                </w:div>
                <w:div w:id="1730959073">
                  <w:marLeft w:val="640"/>
                  <w:marRight w:val="0"/>
                  <w:marTop w:val="0"/>
                  <w:marBottom w:val="0"/>
                  <w:divBdr>
                    <w:top w:val="none" w:sz="0" w:space="0" w:color="auto"/>
                    <w:left w:val="none" w:sz="0" w:space="0" w:color="auto"/>
                    <w:bottom w:val="none" w:sz="0" w:space="0" w:color="auto"/>
                    <w:right w:val="none" w:sz="0" w:space="0" w:color="auto"/>
                  </w:divBdr>
                </w:div>
                <w:div w:id="1752502054">
                  <w:marLeft w:val="640"/>
                  <w:marRight w:val="0"/>
                  <w:marTop w:val="0"/>
                  <w:marBottom w:val="0"/>
                  <w:divBdr>
                    <w:top w:val="none" w:sz="0" w:space="0" w:color="auto"/>
                    <w:left w:val="none" w:sz="0" w:space="0" w:color="auto"/>
                    <w:bottom w:val="none" w:sz="0" w:space="0" w:color="auto"/>
                    <w:right w:val="none" w:sz="0" w:space="0" w:color="auto"/>
                  </w:divBdr>
                </w:div>
                <w:div w:id="1824853380">
                  <w:marLeft w:val="640"/>
                  <w:marRight w:val="0"/>
                  <w:marTop w:val="0"/>
                  <w:marBottom w:val="0"/>
                  <w:divBdr>
                    <w:top w:val="none" w:sz="0" w:space="0" w:color="auto"/>
                    <w:left w:val="none" w:sz="0" w:space="0" w:color="auto"/>
                    <w:bottom w:val="none" w:sz="0" w:space="0" w:color="auto"/>
                    <w:right w:val="none" w:sz="0" w:space="0" w:color="auto"/>
                  </w:divBdr>
                </w:div>
                <w:div w:id="1854298849">
                  <w:marLeft w:val="640"/>
                  <w:marRight w:val="0"/>
                  <w:marTop w:val="0"/>
                  <w:marBottom w:val="0"/>
                  <w:divBdr>
                    <w:top w:val="none" w:sz="0" w:space="0" w:color="auto"/>
                    <w:left w:val="none" w:sz="0" w:space="0" w:color="auto"/>
                    <w:bottom w:val="none" w:sz="0" w:space="0" w:color="auto"/>
                    <w:right w:val="none" w:sz="0" w:space="0" w:color="auto"/>
                  </w:divBdr>
                </w:div>
                <w:div w:id="1937056951">
                  <w:marLeft w:val="640"/>
                  <w:marRight w:val="0"/>
                  <w:marTop w:val="0"/>
                  <w:marBottom w:val="0"/>
                  <w:divBdr>
                    <w:top w:val="none" w:sz="0" w:space="0" w:color="auto"/>
                    <w:left w:val="none" w:sz="0" w:space="0" w:color="auto"/>
                    <w:bottom w:val="none" w:sz="0" w:space="0" w:color="auto"/>
                    <w:right w:val="none" w:sz="0" w:space="0" w:color="auto"/>
                  </w:divBdr>
                </w:div>
                <w:div w:id="2020350062">
                  <w:marLeft w:val="640"/>
                  <w:marRight w:val="0"/>
                  <w:marTop w:val="0"/>
                  <w:marBottom w:val="0"/>
                  <w:divBdr>
                    <w:top w:val="none" w:sz="0" w:space="0" w:color="auto"/>
                    <w:left w:val="none" w:sz="0" w:space="0" w:color="auto"/>
                    <w:bottom w:val="none" w:sz="0" w:space="0" w:color="auto"/>
                    <w:right w:val="none" w:sz="0" w:space="0" w:color="auto"/>
                  </w:divBdr>
                </w:div>
                <w:div w:id="2036809789">
                  <w:marLeft w:val="640"/>
                  <w:marRight w:val="0"/>
                  <w:marTop w:val="0"/>
                  <w:marBottom w:val="0"/>
                  <w:divBdr>
                    <w:top w:val="none" w:sz="0" w:space="0" w:color="auto"/>
                    <w:left w:val="none" w:sz="0" w:space="0" w:color="auto"/>
                    <w:bottom w:val="none" w:sz="0" w:space="0" w:color="auto"/>
                    <w:right w:val="none" w:sz="0" w:space="0" w:color="auto"/>
                  </w:divBdr>
                </w:div>
                <w:div w:id="2044095263">
                  <w:marLeft w:val="640"/>
                  <w:marRight w:val="0"/>
                  <w:marTop w:val="0"/>
                  <w:marBottom w:val="0"/>
                  <w:divBdr>
                    <w:top w:val="none" w:sz="0" w:space="0" w:color="auto"/>
                    <w:left w:val="none" w:sz="0" w:space="0" w:color="auto"/>
                    <w:bottom w:val="none" w:sz="0" w:space="0" w:color="auto"/>
                    <w:right w:val="none" w:sz="0" w:space="0" w:color="auto"/>
                  </w:divBdr>
                </w:div>
                <w:div w:id="2059812387">
                  <w:marLeft w:val="640"/>
                  <w:marRight w:val="0"/>
                  <w:marTop w:val="0"/>
                  <w:marBottom w:val="0"/>
                  <w:divBdr>
                    <w:top w:val="none" w:sz="0" w:space="0" w:color="auto"/>
                    <w:left w:val="none" w:sz="0" w:space="0" w:color="auto"/>
                    <w:bottom w:val="none" w:sz="0" w:space="0" w:color="auto"/>
                    <w:right w:val="none" w:sz="0" w:space="0" w:color="auto"/>
                  </w:divBdr>
                </w:div>
                <w:div w:id="2124687624">
                  <w:marLeft w:val="640"/>
                  <w:marRight w:val="0"/>
                  <w:marTop w:val="0"/>
                  <w:marBottom w:val="0"/>
                  <w:divBdr>
                    <w:top w:val="none" w:sz="0" w:space="0" w:color="auto"/>
                    <w:left w:val="none" w:sz="0" w:space="0" w:color="auto"/>
                    <w:bottom w:val="none" w:sz="0" w:space="0" w:color="auto"/>
                    <w:right w:val="none" w:sz="0" w:space="0" w:color="auto"/>
                  </w:divBdr>
                </w:div>
                <w:div w:id="2129733788">
                  <w:marLeft w:val="640"/>
                  <w:marRight w:val="0"/>
                  <w:marTop w:val="0"/>
                  <w:marBottom w:val="0"/>
                  <w:divBdr>
                    <w:top w:val="none" w:sz="0" w:space="0" w:color="auto"/>
                    <w:left w:val="none" w:sz="0" w:space="0" w:color="auto"/>
                    <w:bottom w:val="none" w:sz="0" w:space="0" w:color="auto"/>
                    <w:right w:val="none" w:sz="0" w:space="0" w:color="auto"/>
                  </w:divBdr>
                </w:div>
              </w:divsChild>
            </w:div>
            <w:div w:id="1518882623">
              <w:marLeft w:val="0"/>
              <w:marRight w:val="0"/>
              <w:marTop w:val="0"/>
              <w:marBottom w:val="0"/>
              <w:divBdr>
                <w:top w:val="none" w:sz="0" w:space="0" w:color="auto"/>
                <w:left w:val="none" w:sz="0" w:space="0" w:color="auto"/>
                <w:bottom w:val="none" w:sz="0" w:space="0" w:color="auto"/>
                <w:right w:val="none" w:sz="0" w:space="0" w:color="auto"/>
              </w:divBdr>
              <w:divsChild>
                <w:div w:id="161609">
                  <w:marLeft w:val="640"/>
                  <w:marRight w:val="0"/>
                  <w:marTop w:val="0"/>
                  <w:marBottom w:val="0"/>
                  <w:divBdr>
                    <w:top w:val="none" w:sz="0" w:space="0" w:color="auto"/>
                    <w:left w:val="none" w:sz="0" w:space="0" w:color="auto"/>
                    <w:bottom w:val="none" w:sz="0" w:space="0" w:color="auto"/>
                    <w:right w:val="none" w:sz="0" w:space="0" w:color="auto"/>
                  </w:divBdr>
                </w:div>
                <w:div w:id="4524507">
                  <w:marLeft w:val="640"/>
                  <w:marRight w:val="0"/>
                  <w:marTop w:val="0"/>
                  <w:marBottom w:val="0"/>
                  <w:divBdr>
                    <w:top w:val="none" w:sz="0" w:space="0" w:color="auto"/>
                    <w:left w:val="none" w:sz="0" w:space="0" w:color="auto"/>
                    <w:bottom w:val="none" w:sz="0" w:space="0" w:color="auto"/>
                    <w:right w:val="none" w:sz="0" w:space="0" w:color="auto"/>
                  </w:divBdr>
                </w:div>
                <w:div w:id="11692289">
                  <w:marLeft w:val="640"/>
                  <w:marRight w:val="0"/>
                  <w:marTop w:val="0"/>
                  <w:marBottom w:val="0"/>
                  <w:divBdr>
                    <w:top w:val="none" w:sz="0" w:space="0" w:color="auto"/>
                    <w:left w:val="none" w:sz="0" w:space="0" w:color="auto"/>
                    <w:bottom w:val="none" w:sz="0" w:space="0" w:color="auto"/>
                    <w:right w:val="none" w:sz="0" w:space="0" w:color="auto"/>
                  </w:divBdr>
                </w:div>
                <w:div w:id="87041005">
                  <w:marLeft w:val="640"/>
                  <w:marRight w:val="0"/>
                  <w:marTop w:val="0"/>
                  <w:marBottom w:val="0"/>
                  <w:divBdr>
                    <w:top w:val="none" w:sz="0" w:space="0" w:color="auto"/>
                    <w:left w:val="none" w:sz="0" w:space="0" w:color="auto"/>
                    <w:bottom w:val="none" w:sz="0" w:space="0" w:color="auto"/>
                    <w:right w:val="none" w:sz="0" w:space="0" w:color="auto"/>
                  </w:divBdr>
                </w:div>
                <w:div w:id="210659330">
                  <w:marLeft w:val="640"/>
                  <w:marRight w:val="0"/>
                  <w:marTop w:val="0"/>
                  <w:marBottom w:val="0"/>
                  <w:divBdr>
                    <w:top w:val="none" w:sz="0" w:space="0" w:color="auto"/>
                    <w:left w:val="none" w:sz="0" w:space="0" w:color="auto"/>
                    <w:bottom w:val="none" w:sz="0" w:space="0" w:color="auto"/>
                    <w:right w:val="none" w:sz="0" w:space="0" w:color="auto"/>
                  </w:divBdr>
                </w:div>
                <w:div w:id="251550767">
                  <w:marLeft w:val="640"/>
                  <w:marRight w:val="0"/>
                  <w:marTop w:val="0"/>
                  <w:marBottom w:val="0"/>
                  <w:divBdr>
                    <w:top w:val="none" w:sz="0" w:space="0" w:color="auto"/>
                    <w:left w:val="none" w:sz="0" w:space="0" w:color="auto"/>
                    <w:bottom w:val="none" w:sz="0" w:space="0" w:color="auto"/>
                    <w:right w:val="none" w:sz="0" w:space="0" w:color="auto"/>
                  </w:divBdr>
                </w:div>
                <w:div w:id="256137237">
                  <w:marLeft w:val="640"/>
                  <w:marRight w:val="0"/>
                  <w:marTop w:val="0"/>
                  <w:marBottom w:val="0"/>
                  <w:divBdr>
                    <w:top w:val="none" w:sz="0" w:space="0" w:color="auto"/>
                    <w:left w:val="none" w:sz="0" w:space="0" w:color="auto"/>
                    <w:bottom w:val="none" w:sz="0" w:space="0" w:color="auto"/>
                    <w:right w:val="none" w:sz="0" w:space="0" w:color="auto"/>
                  </w:divBdr>
                </w:div>
                <w:div w:id="275063109">
                  <w:marLeft w:val="640"/>
                  <w:marRight w:val="0"/>
                  <w:marTop w:val="0"/>
                  <w:marBottom w:val="0"/>
                  <w:divBdr>
                    <w:top w:val="none" w:sz="0" w:space="0" w:color="auto"/>
                    <w:left w:val="none" w:sz="0" w:space="0" w:color="auto"/>
                    <w:bottom w:val="none" w:sz="0" w:space="0" w:color="auto"/>
                    <w:right w:val="none" w:sz="0" w:space="0" w:color="auto"/>
                  </w:divBdr>
                </w:div>
                <w:div w:id="286357780">
                  <w:marLeft w:val="640"/>
                  <w:marRight w:val="0"/>
                  <w:marTop w:val="0"/>
                  <w:marBottom w:val="0"/>
                  <w:divBdr>
                    <w:top w:val="none" w:sz="0" w:space="0" w:color="auto"/>
                    <w:left w:val="none" w:sz="0" w:space="0" w:color="auto"/>
                    <w:bottom w:val="none" w:sz="0" w:space="0" w:color="auto"/>
                    <w:right w:val="none" w:sz="0" w:space="0" w:color="auto"/>
                  </w:divBdr>
                </w:div>
                <w:div w:id="293366111">
                  <w:marLeft w:val="640"/>
                  <w:marRight w:val="0"/>
                  <w:marTop w:val="0"/>
                  <w:marBottom w:val="0"/>
                  <w:divBdr>
                    <w:top w:val="none" w:sz="0" w:space="0" w:color="auto"/>
                    <w:left w:val="none" w:sz="0" w:space="0" w:color="auto"/>
                    <w:bottom w:val="none" w:sz="0" w:space="0" w:color="auto"/>
                    <w:right w:val="none" w:sz="0" w:space="0" w:color="auto"/>
                  </w:divBdr>
                </w:div>
                <w:div w:id="440610218">
                  <w:marLeft w:val="640"/>
                  <w:marRight w:val="0"/>
                  <w:marTop w:val="0"/>
                  <w:marBottom w:val="0"/>
                  <w:divBdr>
                    <w:top w:val="none" w:sz="0" w:space="0" w:color="auto"/>
                    <w:left w:val="none" w:sz="0" w:space="0" w:color="auto"/>
                    <w:bottom w:val="none" w:sz="0" w:space="0" w:color="auto"/>
                    <w:right w:val="none" w:sz="0" w:space="0" w:color="auto"/>
                  </w:divBdr>
                </w:div>
                <w:div w:id="478574111">
                  <w:marLeft w:val="640"/>
                  <w:marRight w:val="0"/>
                  <w:marTop w:val="0"/>
                  <w:marBottom w:val="0"/>
                  <w:divBdr>
                    <w:top w:val="none" w:sz="0" w:space="0" w:color="auto"/>
                    <w:left w:val="none" w:sz="0" w:space="0" w:color="auto"/>
                    <w:bottom w:val="none" w:sz="0" w:space="0" w:color="auto"/>
                    <w:right w:val="none" w:sz="0" w:space="0" w:color="auto"/>
                  </w:divBdr>
                </w:div>
                <w:div w:id="527454727">
                  <w:marLeft w:val="640"/>
                  <w:marRight w:val="0"/>
                  <w:marTop w:val="0"/>
                  <w:marBottom w:val="0"/>
                  <w:divBdr>
                    <w:top w:val="none" w:sz="0" w:space="0" w:color="auto"/>
                    <w:left w:val="none" w:sz="0" w:space="0" w:color="auto"/>
                    <w:bottom w:val="none" w:sz="0" w:space="0" w:color="auto"/>
                    <w:right w:val="none" w:sz="0" w:space="0" w:color="auto"/>
                  </w:divBdr>
                </w:div>
                <w:div w:id="568005594">
                  <w:marLeft w:val="640"/>
                  <w:marRight w:val="0"/>
                  <w:marTop w:val="0"/>
                  <w:marBottom w:val="0"/>
                  <w:divBdr>
                    <w:top w:val="none" w:sz="0" w:space="0" w:color="auto"/>
                    <w:left w:val="none" w:sz="0" w:space="0" w:color="auto"/>
                    <w:bottom w:val="none" w:sz="0" w:space="0" w:color="auto"/>
                    <w:right w:val="none" w:sz="0" w:space="0" w:color="auto"/>
                  </w:divBdr>
                </w:div>
                <w:div w:id="642929876">
                  <w:marLeft w:val="640"/>
                  <w:marRight w:val="0"/>
                  <w:marTop w:val="0"/>
                  <w:marBottom w:val="0"/>
                  <w:divBdr>
                    <w:top w:val="none" w:sz="0" w:space="0" w:color="auto"/>
                    <w:left w:val="none" w:sz="0" w:space="0" w:color="auto"/>
                    <w:bottom w:val="none" w:sz="0" w:space="0" w:color="auto"/>
                    <w:right w:val="none" w:sz="0" w:space="0" w:color="auto"/>
                  </w:divBdr>
                </w:div>
                <w:div w:id="695078662">
                  <w:marLeft w:val="640"/>
                  <w:marRight w:val="0"/>
                  <w:marTop w:val="0"/>
                  <w:marBottom w:val="0"/>
                  <w:divBdr>
                    <w:top w:val="none" w:sz="0" w:space="0" w:color="auto"/>
                    <w:left w:val="none" w:sz="0" w:space="0" w:color="auto"/>
                    <w:bottom w:val="none" w:sz="0" w:space="0" w:color="auto"/>
                    <w:right w:val="none" w:sz="0" w:space="0" w:color="auto"/>
                  </w:divBdr>
                </w:div>
                <w:div w:id="714934910">
                  <w:marLeft w:val="640"/>
                  <w:marRight w:val="0"/>
                  <w:marTop w:val="0"/>
                  <w:marBottom w:val="0"/>
                  <w:divBdr>
                    <w:top w:val="none" w:sz="0" w:space="0" w:color="auto"/>
                    <w:left w:val="none" w:sz="0" w:space="0" w:color="auto"/>
                    <w:bottom w:val="none" w:sz="0" w:space="0" w:color="auto"/>
                    <w:right w:val="none" w:sz="0" w:space="0" w:color="auto"/>
                  </w:divBdr>
                </w:div>
                <w:div w:id="840313105">
                  <w:marLeft w:val="640"/>
                  <w:marRight w:val="0"/>
                  <w:marTop w:val="0"/>
                  <w:marBottom w:val="0"/>
                  <w:divBdr>
                    <w:top w:val="none" w:sz="0" w:space="0" w:color="auto"/>
                    <w:left w:val="none" w:sz="0" w:space="0" w:color="auto"/>
                    <w:bottom w:val="none" w:sz="0" w:space="0" w:color="auto"/>
                    <w:right w:val="none" w:sz="0" w:space="0" w:color="auto"/>
                  </w:divBdr>
                </w:div>
                <w:div w:id="842208464">
                  <w:marLeft w:val="640"/>
                  <w:marRight w:val="0"/>
                  <w:marTop w:val="0"/>
                  <w:marBottom w:val="0"/>
                  <w:divBdr>
                    <w:top w:val="none" w:sz="0" w:space="0" w:color="auto"/>
                    <w:left w:val="none" w:sz="0" w:space="0" w:color="auto"/>
                    <w:bottom w:val="none" w:sz="0" w:space="0" w:color="auto"/>
                    <w:right w:val="none" w:sz="0" w:space="0" w:color="auto"/>
                  </w:divBdr>
                </w:div>
                <w:div w:id="973411623">
                  <w:marLeft w:val="640"/>
                  <w:marRight w:val="0"/>
                  <w:marTop w:val="0"/>
                  <w:marBottom w:val="0"/>
                  <w:divBdr>
                    <w:top w:val="none" w:sz="0" w:space="0" w:color="auto"/>
                    <w:left w:val="none" w:sz="0" w:space="0" w:color="auto"/>
                    <w:bottom w:val="none" w:sz="0" w:space="0" w:color="auto"/>
                    <w:right w:val="none" w:sz="0" w:space="0" w:color="auto"/>
                  </w:divBdr>
                </w:div>
                <w:div w:id="977490119">
                  <w:marLeft w:val="640"/>
                  <w:marRight w:val="0"/>
                  <w:marTop w:val="0"/>
                  <w:marBottom w:val="0"/>
                  <w:divBdr>
                    <w:top w:val="none" w:sz="0" w:space="0" w:color="auto"/>
                    <w:left w:val="none" w:sz="0" w:space="0" w:color="auto"/>
                    <w:bottom w:val="none" w:sz="0" w:space="0" w:color="auto"/>
                    <w:right w:val="none" w:sz="0" w:space="0" w:color="auto"/>
                  </w:divBdr>
                </w:div>
                <w:div w:id="995110863">
                  <w:marLeft w:val="640"/>
                  <w:marRight w:val="0"/>
                  <w:marTop w:val="0"/>
                  <w:marBottom w:val="0"/>
                  <w:divBdr>
                    <w:top w:val="none" w:sz="0" w:space="0" w:color="auto"/>
                    <w:left w:val="none" w:sz="0" w:space="0" w:color="auto"/>
                    <w:bottom w:val="none" w:sz="0" w:space="0" w:color="auto"/>
                    <w:right w:val="none" w:sz="0" w:space="0" w:color="auto"/>
                  </w:divBdr>
                </w:div>
                <w:div w:id="1063672576">
                  <w:marLeft w:val="640"/>
                  <w:marRight w:val="0"/>
                  <w:marTop w:val="0"/>
                  <w:marBottom w:val="0"/>
                  <w:divBdr>
                    <w:top w:val="none" w:sz="0" w:space="0" w:color="auto"/>
                    <w:left w:val="none" w:sz="0" w:space="0" w:color="auto"/>
                    <w:bottom w:val="none" w:sz="0" w:space="0" w:color="auto"/>
                    <w:right w:val="none" w:sz="0" w:space="0" w:color="auto"/>
                  </w:divBdr>
                </w:div>
                <w:div w:id="1159418287">
                  <w:marLeft w:val="640"/>
                  <w:marRight w:val="0"/>
                  <w:marTop w:val="0"/>
                  <w:marBottom w:val="0"/>
                  <w:divBdr>
                    <w:top w:val="none" w:sz="0" w:space="0" w:color="auto"/>
                    <w:left w:val="none" w:sz="0" w:space="0" w:color="auto"/>
                    <w:bottom w:val="none" w:sz="0" w:space="0" w:color="auto"/>
                    <w:right w:val="none" w:sz="0" w:space="0" w:color="auto"/>
                  </w:divBdr>
                </w:div>
                <w:div w:id="1213350358">
                  <w:marLeft w:val="640"/>
                  <w:marRight w:val="0"/>
                  <w:marTop w:val="0"/>
                  <w:marBottom w:val="0"/>
                  <w:divBdr>
                    <w:top w:val="none" w:sz="0" w:space="0" w:color="auto"/>
                    <w:left w:val="none" w:sz="0" w:space="0" w:color="auto"/>
                    <w:bottom w:val="none" w:sz="0" w:space="0" w:color="auto"/>
                    <w:right w:val="none" w:sz="0" w:space="0" w:color="auto"/>
                  </w:divBdr>
                </w:div>
                <w:div w:id="1281835700">
                  <w:marLeft w:val="640"/>
                  <w:marRight w:val="0"/>
                  <w:marTop w:val="0"/>
                  <w:marBottom w:val="0"/>
                  <w:divBdr>
                    <w:top w:val="none" w:sz="0" w:space="0" w:color="auto"/>
                    <w:left w:val="none" w:sz="0" w:space="0" w:color="auto"/>
                    <w:bottom w:val="none" w:sz="0" w:space="0" w:color="auto"/>
                    <w:right w:val="none" w:sz="0" w:space="0" w:color="auto"/>
                  </w:divBdr>
                </w:div>
                <w:div w:id="1293049682">
                  <w:marLeft w:val="640"/>
                  <w:marRight w:val="0"/>
                  <w:marTop w:val="0"/>
                  <w:marBottom w:val="0"/>
                  <w:divBdr>
                    <w:top w:val="none" w:sz="0" w:space="0" w:color="auto"/>
                    <w:left w:val="none" w:sz="0" w:space="0" w:color="auto"/>
                    <w:bottom w:val="none" w:sz="0" w:space="0" w:color="auto"/>
                    <w:right w:val="none" w:sz="0" w:space="0" w:color="auto"/>
                  </w:divBdr>
                </w:div>
                <w:div w:id="1337465453">
                  <w:marLeft w:val="640"/>
                  <w:marRight w:val="0"/>
                  <w:marTop w:val="0"/>
                  <w:marBottom w:val="0"/>
                  <w:divBdr>
                    <w:top w:val="none" w:sz="0" w:space="0" w:color="auto"/>
                    <w:left w:val="none" w:sz="0" w:space="0" w:color="auto"/>
                    <w:bottom w:val="none" w:sz="0" w:space="0" w:color="auto"/>
                    <w:right w:val="none" w:sz="0" w:space="0" w:color="auto"/>
                  </w:divBdr>
                </w:div>
                <w:div w:id="1367756111">
                  <w:marLeft w:val="640"/>
                  <w:marRight w:val="0"/>
                  <w:marTop w:val="0"/>
                  <w:marBottom w:val="0"/>
                  <w:divBdr>
                    <w:top w:val="none" w:sz="0" w:space="0" w:color="auto"/>
                    <w:left w:val="none" w:sz="0" w:space="0" w:color="auto"/>
                    <w:bottom w:val="none" w:sz="0" w:space="0" w:color="auto"/>
                    <w:right w:val="none" w:sz="0" w:space="0" w:color="auto"/>
                  </w:divBdr>
                </w:div>
                <w:div w:id="1456294654">
                  <w:marLeft w:val="640"/>
                  <w:marRight w:val="0"/>
                  <w:marTop w:val="0"/>
                  <w:marBottom w:val="0"/>
                  <w:divBdr>
                    <w:top w:val="none" w:sz="0" w:space="0" w:color="auto"/>
                    <w:left w:val="none" w:sz="0" w:space="0" w:color="auto"/>
                    <w:bottom w:val="none" w:sz="0" w:space="0" w:color="auto"/>
                    <w:right w:val="none" w:sz="0" w:space="0" w:color="auto"/>
                  </w:divBdr>
                </w:div>
                <w:div w:id="1567455766">
                  <w:marLeft w:val="640"/>
                  <w:marRight w:val="0"/>
                  <w:marTop w:val="0"/>
                  <w:marBottom w:val="0"/>
                  <w:divBdr>
                    <w:top w:val="none" w:sz="0" w:space="0" w:color="auto"/>
                    <w:left w:val="none" w:sz="0" w:space="0" w:color="auto"/>
                    <w:bottom w:val="none" w:sz="0" w:space="0" w:color="auto"/>
                    <w:right w:val="none" w:sz="0" w:space="0" w:color="auto"/>
                  </w:divBdr>
                </w:div>
                <w:div w:id="1605381979">
                  <w:marLeft w:val="640"/>
                  <w:marRight w:val="0"/>
                  <w:marTop w:val="0"/>
                  <w:marBottom w:val="0"/>
                  <w:divBdr>
                    <w:top w:val="none" w:sz="0" w:space="0" w:color="auto"/>
                    <w:left w:val="none" w:sz="0" w:space="0" w:color="auto"/>
                    <w:bottom w:val="none" w:sz="0" w:space="0" w:color="auto"/>
                    <w:right w:val="none" w:sz="0" w:space="0" w:color="auto"/>
                  </w:divBdr>
                </w:div>
                <w:div w:id="1608544756">
                  <w:marLeft w:val="640"/>
                  <w:marRight w:val="0"/>
                  <w:marTop w:val="0"/>
                  <w:marBottom w:val="0"/>
                  <w:divBdr>
                    <w:top w:val="none" w:sz="0" w:space="0" w:color="auto"/>
                    <w:left w:val="none" w:sz="0" w:space="0" w:color="auto"/>
                    <w:bottom w:val="none" w:sz="0" w:space="0" w:color="auto"/>
                    <w:right w:val="none" w:sz="0" w:space="0" w:color="auto"/>
                  </w:divBdr>
                </w:div>
                <w:div w:id="1738212036">
                  <w:marLeft w:val="640"/>
                  <w:marRight w:val="0"/>
                  <w:marTop w:val="0"/>
                  <w:marBottom w:val="0"/>
                  <w:divBdr>
                    <w:top w:val="none" w:sz="0" w:space="0" w:color="auto"/>
                    <w:left w:val="none" w:sz="0" w:space="0" w:color="auto"/>
                    <w:bottom w:val="none" w:sz="0" w:space="0" w:color="auto"/>
                    <w:right w:val="none" w:sz="0" w:space="0" w:color="auto"/>
                  </w:divBdr>
                </w:div>
                <w:div w:id="1758556186">
                  <w:marLeft w:val="640"/>
                  <w:marRight w:val="0"/>
                  <w:marTop w:val="0"/>
                  <w:marBottom w:val="0"/>
                  <w:divBdr>
                    <w:top w:val="none" w:sz="0" w:space="0" w:color="auto"/>
                    <w:left w:val="none" w:sz="0" w:space="0" w:color="auto"/>
                    <w:bottom w:val="none" w:sz="0" w:space="0" w:color="auto"/>
                    <w:right w:val="none" w:sz="0" w:space="0" w:color="auto"/>
                  </w:divBdr>
                </w:div>
                <w:div w:id="1835950758">
                  <w:marLeft w:val="640"/>
                  <w:marRight w:val="0"/>
                  <w:marTop w:val="0"/>
                  <w:marBottom w:val="0"/>
                  <w:divBdr>
                    <w:top w:val="none" w:sz="0" w:space="0" w:color="auto"/>
                    <w:left w:val="none" w:sz="0" w:space="0" w:color="auto"/>
                    <w:bottom w:val="none" w:sz="0" w:space="0" w:color="auto"/>
                    <w:right w:val="none" w:sz="0" w:space="0" w:color="auto"/>
                  </w:divBdr>
                </w:div>
                <w:div w:id="1854755856">
                  <w:marLeft w:val="640"/>
                  <w:marRight w:val="0"/>
                  <w:marTop w:val="0"/>
                  <w:marBottom w:val="0"/>
                  <w:divBdr>
                    <w:top w:val="none" w:sz="0" w:space="0" w:color="auto"/>
                    <w:left w:val="none" w:sz="0" w:space="0" w:color="auto"/>
                    <w:bottom w:val="none" w:sz="0" w:space="0" w:color="auto"/>
                    <w:right w:val="none" w:sz="0" w:space="0" w:color="auto"/>
                  </w:divBdr>
                </w:div>
                <w:div w:id="1863127129">
                  <w:marLeft w:val="640"/>
                  <w:marRight w:val="0"/>
                  <w:marTop w:val="0"/>
                  <w:marBottom w:val="0"/>
                  <w:divBdr>
                    <w:top w:val="none" w:sz="0" w:space="0" w:color="auto"/>
                    <w:left w:val="none" w:sz="0" w:space="0" w:color="auto"/>
                    <w:bottom w:val="none" w:sz="0" w:space="0" w:color="auto"/>
                    <w:right w:val="none" w:sz="0" w:space="0" w:color="auto"/>
                  </w:divBdr>
                </w:div>
                <w:div w:id="1983804104">
                  <w:marLeft w:val="640"/>
                  <w:marRight w:val="0"/>
                  <w:marTop w:val="0"/>
                  <w:marBottom w:val="0"/>
                  <w:divBdr>
                    <w:top w:val="none" w:sz="0" w:space="0" w:color="auto"/>
                    <w:left w:val="none" w:sz="0" w:space="0" w:color="auto"/>
                    <w:bottom w:val="none" w:sz="0" w:space="0" w:color="auto"/>
                    <w:right w:val="none" w:sz="0" w:space="0" w:color="auto"/>
                  </w:divBdr>
                </w:div>
                <w:div w:id="2014259363">
                  <w:marLeft w:val="640"/>
                  <w:marRight w:val="0"/>
                  <w:marTop w:val="0"/>
                  <w:marBottom w:val="0"/>
                  <w:divBdr>
                    <w:top w:val="none" w:sz="0" w:space="0" w:color="auto"/>
                    <w:left w:val="none" w:sz="0" w:space="0" w:color="auto"/>
                    <w:bottom w:val="none" w:sz="0" w:space="0" w:color="auto"/>
                    <w:right w:val="none" w:sz="0" w:space="0" w:color="auto"/>
                  </w:divBdr>
                </w:div>
                <w:div w:id="2052878370">
                  <w:marLeft w:val="640"/>
                  <w:marRight w:val="0"/>
                  <w:marTop w:val="0"/>
                  <w:marBottom w:val="0"/>
                  <w:divBdr>
                    <w:top w:val="none" w:sz="0" w:space="0" w:color="auto"/>
                    <w:left w:val="none" w:sz="0" w:space="0" w:color="auto"/>
                    <w:bottom w:val="none" w:sz="0" w:space="0" w:color="auto"/>
                    <w:right w:val="none" w:sz="0" w:space="0" w:color="auto"/>
                  </w:divBdr>
                </w:div>
                <w:div w:id="2118017467">
                  <w:marLeft w:val="640"/>
                  <w:marRight w:val="0"/>
                  <w:marTop w:val="0"/>
                  <w:marBottom w:val="0"/>
                  <w:divBdr>
                    <w:top w:val="none" w:sz="0" w:space="0" w:color="auto"/>
                    <w:left w:val="none" w:sz="0" w:space="0" w:color="auto"/>
                    <w:bottom w:val="none" w:sz="0" w:space="0" w:color="auto"/>
                    <w:right w:val="none" w:sz="0" w:space="0" w:color="auto"/>
                  </w:divBdr>
                </w:div>
                <w:div w:id="2118020676">
                  <w:marLeft w:val="640"/>
                  <w:marRight w:val="0"/>
                  <w:marTop w:val="0"/>
                  <w:marBottom w:val="0"/>
                  <w:divBdr>
                    <w:top w:val="none" w:sz="0" w:space="0" w:color="auto"/>
                    <w:left w:val="none" w:sz="0" w:space="0" w:color="auto"/>
                    <w:bottom w:val="none" w:sz="0" w:space="0" w:color="auto"/>
                    <w:right w:val="none" w:sz="0" w:space="0" w:color="auto"/>
                  </w:divBdr>
                </w:div>
                <w:div w:id="2123106650">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571454495">
          <w:marLeft w:val="640"/>
          <w:marRight w:val="0"/>
          <w:marTop w:val="0"/>
          <w:marBottom w:val="0"/>
          <w:divBdr>
            <w:top w:val="none" w:sz="0" w:space="0" w:color="auto"/>
            <w:left w:val="none" w:sz="0" w:space="0" w:color="auto"/>
            <w:bottom w:val="none" w:sz="0" w:space="0" w:color="auto"/>
            <w:right w:val="none" w:sz="0" w:space="0" w:color="auto"/>
          </w:divBdr>
        </w:div>
        <w:div w:id="1577276531">
          <w:marLeft w:val="640"/>
          <w:marRight w:val="0"/>
          <w:marTop w:val="0"/>
          <w:marBottom w:val="0"/>
          <w:divBdr>
            <w:top w:val="none" w:sz="0" w:space="0" w:color="auto"/>
            <w:left w:val="none" w:sz="0" w:space="0" w:color="auto"/>
            <w:bottom w:val="none" w:sz="0" w:space="0" w:color="auto"/>
            <w:right w:val="none" w:sz="0" w:space="0" w:color="auto"/>
          </w:divBdr>
        </w:div>
        <w:div w:id="1635330368">
          <w:marLeft w:val="640"/>
          <w:marRight w:val="0"/>
          <w:marTop w:val="0"/>
          <w:marBottom w:val="0"/>
          <w:divBdr>
            <w:top w:val="none" w:sz="0" w:space="0" w:color="auto"/>
            <w:left w:val="none" w:sz="0" w:space="0" w:color="auto"/>
            <w:bottom w:val="none" w:sz="0" w:space="0" w:color="auto"/>
            <w:right w:val="none" w:sz="0" w:space="0" w:color="auto"/>
          </w:divBdr>
        </w:div>
        <w:div w:id="1730569881">
          <w:marLeft w:val="640"/>
          <w:marRight w:val="0"/>
          <w:marTop w:val="0"/>
          <w:marBottom w:val="0"/>
          <w:divBdr>
            <w:top w:val="none" w:sz="0" w:space="0" w:color="auto"/>
            <w:left w:val="none" w:sz="0" w:space="0" w:color="auto"/>
            <w:bottom w:val="none" w:sz="0" w:space="0" w:color="auto"/>
            <w:right w:val="none" w:sz="0" w:space="0" w:color="auto"/>
          </w:divBdr>
        </w:div>
        <w:div w:id="1760827644">
          <w:marLeft w:val="640"/>
          <w:marRight w:val="0"/>
          <w:marTop w:val="0"/>
          <w:marBottom w:val="0"/>
          <w:divBdr>
            <w:top w:val="none" w:sz="0" w:space="0" w:color="auto"/>
            <w:left w:val="none" w:sz="0" w:space="0" w:color="auto"/>
            <w:bottom w:val="none" w:sz="0" w:space="0" w:color="auto"/>
            <w:right w:val="none" w:sz="0" w:space="0" w:color="auto"/>
          </w:divBdr>
        </w:div>
        <w:div w:id="1778938057">
          <w:marLeft w:val="640"/>
          <w:marRight w:val="0"/>
          <w:marTop w:val="0"/>
          <w:marBottom w:val="0"/>
          <w:divBdr>
            <w:top w:val="none" w:sz="0" w:space="0" w:color="auto"/>
            <w:left w:val="none" w:sz="0" w:space="0" w:color="auto"/>
            <w:bottom w:val="none" w:sz="0" w:space="0" w:color="auto"/>
            <w:right w:val="none" w:sz="0" w:space="0" w:color="auto"/>
          </w:divBdr>
        </w:div>
        <w:div w:id="1780293408">
          <w:marLeft w:val="640"/>
          <w:marRight w:val="0"/>
          <w:marTop w:val="0"/>
          <w:marBottom w:val="0"/>
          <w:divBdr>
            <w:top w:val="none" w:sz="0" w:space="0" w:color="auto"/>
            <w:left w:val="none" w:sz="0" w:space="0" w:color="auto"/>
            <w:bottom w:val="none" w:sz="0" w:space="0" w:color="auto"/>
            <w:right w:val="none" w:sz="0" w:space="0" w:color="auto"/>
          </w:divBdr>
        </w:div>
        <w:div w:id="1781950412">
          <w:marLeft w:val="640"/>
          <w:marRight w:val="0"/>
          <w:marTop w:val="0"/>
          <w:marBottom w:val="0"/>
          <w:divBdr>
            <w:top w:val="none" w:sz="0" w:space="0" w:color="auto"/>
            <w:left w:val="none" w:sz="0" w:space="0" w:color="auto"/>
            <w:bottom w:val="none" w:sz="0" w:space="0" w:color="auto"/>
            <w:right w:val="none" w:sz="0" w:space="0" w:color="auto"/>
          </w:divBdr>
        </w:div>
        <w:div w:id="1922911466">
          <w:marLeft w:val="640"/>
          <w:marRight w:val="0"/>
          <w:marTop w:val="0"/>
          <w:marBottom w:val="0"/>
          <w:divBdr>
            <w:top w:val="none" w:sz="0" w:space="0" w:color="auto"/>
            <w:left w:val="none" w:sz="0" w:space="0" w:color="auto"/>
            <w:bottom w:val="none" w:sz="0" w:space="0" w:color="auto"/>
            <w:right w:val="none" w:sz="0" w:space="0" w:color="auto"/>
          </w:divBdr>
        </w:div>
        <w:div w:id="1925338626">
          <w:marLeft w:val="640"/>
          <w:marRight w:val="0"/>
          <w:marTop w:val="0"/>
          <w:marBottom w:val="0"/>
          <w:divBdr>
            <w:top w:val="none" w:sz="0" w:space="0" w:color="auto"/>
            <w:left w:val="none" w:sz="0" w:space="0" w:color="auto"/>
            <w:bottom w:val="none" w:sz="0" w:space="0" w:color="auto"/>
            <w:right w:val="none" w:sz="0" w:space="0" w:color="auto"/>
          </w:divBdr>
        </w:div>
        <w:div w:id="1935048141">
          <w:marLeft w:val="640"/>
          <w:marRight w:val="0"/>
          <w:marTop w:val="0"/>
          <w:marBottom w:val="0"/>
          <w:divBdr>
            <w:top w:val="none" w:sz="0" w:space="0" w:color="auto"/>
            <w:left w:val="none" w:sz="0" w:space="0" w:color="auto"/>
            <w:bottom w:val="none" w:sz="0" w:space="0" w:color="auto"/>
            <w:right w:val="none" w:sz="0" w:space="0" w:color="auto"/>
          </w:divBdr>
        </w:div>
        <w:div w:id="1942028595">
          <w:marLeft w:val="640"/>
          <w:marRight w:val="0"/>
          <w:marTop w:val="0"/>
          <w:marBottom w:val="0"/>
          <w:divBdr>
            <w:top w:val="none" w:sz="0" w:space="0" w:color="auto"/>
            <w:left w:val="none" w:sz="0" w:space="0" w:color="auto"/>
            <w:bottom w:val="none" w:sz="0" w:space="0" w:color="auto"/>
            <w:right w:val="none" w:sz="0" w:space="0" w:color="auto"/>
          </w:divBdr>
        </w:div>
        <w:div w:id="1945720748">
          <w:marLeft w:val="640"/>
          <w:marRight w:val="0"/>
          <w:marTop w:val="0"/>
          <w:marBottom w:val="0"/>
          <w:divBdr>
            <w:top w:val="none" w:sz="0" w:space="0" w:color="auto"/>
            <w:left w:val="none" w:sz="0" w:space="0" w:color="auto"/>
            <w:bottom w:val="none" w:sz="0" w:space="0" w:color="auto"/>
            <w:right w:val="none" w:sz="0" w:space="0" w:color="auto"/>
          </w:divBdr>
        </w:div>
        <w:div w:id="2010598314">
          <w:marLeft w:val="640"/>
          <w:marRight w:val="0"/>
          <w:marTop w:val="0"/>
          <w:marBottom w:val="0"/>
          <w:divBdr>
            <w:top w:val="none" w:sz="0" w:space="0" w:color="auto"/>
            <w:left w:val="none" w:sz="0" w:space="0" w:color="auto"/>
            <w:bottom w:val="none" w:sz="0" w:space="0" w:color="auto"/>
            <w:right w:val="none" w:sz="0" w:space="0" w:color="auto"/>
          </w:divBdr>
        </w:div>
        <w:div w:id="2025669315">
          <w:marLeft w:val="640"/>
          <w:marRight w:val="0"/>
          <w:marTop w:val="0"/>
          <w:marBottom w:val="0"/>
          <w:divBdr>
            <w:top w:val="none" w:sz="0" w:space="0" w:color="auto"/>
            <w:left w:val="none" w:sz="0" w:space="0" w:color="auto"/>
            <w:bottom w:val="none" w:sz="0" w:space="0" w:color="auto"/>
            <w:right w:val="none" w:sz="0" w:space="0" w:color="auto"/>
          </w:divBdr>
        </w:div>
        <w:div w:id="2075421089">
          <w:marLeft w:val="640"/>
          <w:marRight w:val="0"/>
          <w:marTop w:val="0"/>
          <w:marBottom w:val="0"/>
          <w:divBdr>
            <w:top w:val="none" w:sz="0" w:space="0" w:color="auto"/>
            <w:left w:val="none" w:sz="0" w:space="0" w:color="auto"/>
            <w:bottom w:val="none" w:sz="0" w:space="0" w:color="auto"/>
            <w:right w:val="none" w:sz="0" w:space="0" w:color="auto"/>
          </w:divBdr>
        </w:div>
        <w:div w:id="2080207847">
          <w:marLeft w:val="640"/>
          <w:marRight w:val="0"/>
          <w:marTop w:val="0"/>
          <w:marBottom w:val="0"/>
          <w:divBdr>
            <w:top w:val="none" w:sz="0" w:space="0" w:color="auto"/>
            <w:left w:val="none" w:sz="0" w:space="0" w:color="auto"/>
            <w:bottom w:val="none" w:sz="0" w:space="0" w:color="auto"/>
            <w:right w:val="none" w:sz="0" w:space="0" w:color="auto"/>
          </w:divBdr>
        </w:div>
        <w:div w:id="2080594535">
          <w:marLeft w:val="640"/>
          <w:marRight w:val="0"/>
          <w:marTop w:val="0"/>
          <w:marBottom w:val="0"/>
          <w:divBdr>
            <w:top w:val="none" w:sz="0" w:space="0" w:color="auto"/>
            <w:left w:val="none" w:sz="0" w:space="0" w:color="auto"/>
            <w:bottom w:val="none" w:sz="0" w:space="0" w:color="auto"/>
            <w:right w:val="none" w:sz="0" w:space="0" w:color="auto"/>
          </w:divBdr>
        </w:div>
      </w:divsChild>
    </w:div>
    <w:div w:id="1045176408">
      <w:bodyDiv w:val="1"/>
      <w:marLeft w:val="0"/>
      <w:marRight w:val="0"/>
      <w:marTop w:val="0"/>
      <w:marBottom w:val="0"/>
      <w:divBdr>
        <w:top w:val="none" w:sz="0" w:space="0" w:color="auto"/>
        <w:left w:val="none" w:sz="0" w:space="0" w:color="auto"/>
        <w:bottom w:val="none" w:sz="0" w:space="0" w:color="auto"/>
        <w:right w:val="none" w:sz="0" w:space="0" w:color="auto"/>
      </w:divBdr>
      <w:divsChild>
        <w:div w:id="2319156">
          <w:marLeft w:val="640"/>
          <w:marRight w:val="0"/>
          <w:marTop w:val="0"/>
          <w:marBottom w:val="0"/>
          <w:divBdr>
            <w:top w:val="none" w:sz="0" w:space="0" w:color="auto"/>
            <w:left w:val="none" w:sz="0" w:space="0" w:color="auto"/>
            <w:bottom w:val="none" w:sz="0" w:space="0" w:color="auto"/>
            <w:right w:val="none" w:sz="0" w:space="0" w:color="auto"/>
          </w:divBdr>
        </w:div>
        <w:div w:id="8799803">
          <w:marLeft w:val="640"/>
          <w:marRight w:val="0"/>
          <w:marTop w:val="0"/>
          <w:marBottom w:val="0"/>
          <w:divBdr>
            <w:top w:val="none" w:sz="0" w:space="0" w:color="auto"/>
            <w:left w:val="none" w:sz="0" w:space="0" w:color="auto"/>
            <w:bottom w:val="none" w:sz="0" w:space="0" w:color="auto"/>
            <w:right w:val="none" w:sz="0" w:space="0" w:color="auto"/>
          </w:divBdr>
        </w:div>
        <w:div w:id="11802862">
          <w:marLeft w:val="640"/>
          <w:marRight w:val="0"/>
          <w:marTop w:val="0"/>
          <w:marBottom w:val="0"/>
          <w:divBdr>
            <w:top w:val="none" w:sz="0" w:space="0" w:color="auto"/>
            <w:left w:val="none" w:sz="0" w:space="0" w:color="auto"/>
            <w:bottom w:val="none" w:sz="0" w:space="0" w:color="auto"/>
            <w:right w:val="none" w:sz="0" w:space="0" w:color="auto"/>
          </w:divBdr>
        </w:div>
        <w:div w:id="68777145">
          <w:marLeft w:val="640"/>
          <w:marRight w:val="0"/>
          <w:marTop w:val="0"/>
          <w:marBottom w:val="0"/>
          <w:divBdr>
            <w:top w:val="none" w:sz="0" w:space="0" w:color="auto"/>
            <w:left w:val="none" w:sz="0" w:space="0" w:color="auto"/>
            <w:bottom w:val="none" w:sz="0" w:space="0" w:color="auto"/>
            <w:right w:val="none" w:sz="0" w:space="0" w:color="auto"/>
          </w:divBdr>
        </w:div>
        <w:div w:id="87967262">
          <w:marLeft w:val="640"/>
          <w:marRight w:val="0"/>
          <w:marTop w:val="0"/>
          <w:marBottom w:val="0"/>
          <w:divBdr>
            <w:top w:val="none" w:sz="0" w:space="0" w:color="auto"/>
            <w:left w:val="none" w:sz="0" w:space="0" w:color="auto"/>
            <w:bottom w:val="none" w:sz="0" w:space="0" w:color="auto"/>
            <w:right w:val="none" w:sz="0" w:space="0" w:color="auto"/>
          </w:divBdr>
        </w:div>
        <w:div w:id="158235764">
          <w:marLeft w:val="640"/>
          <w:marRight w:val="0"/>
          <w:marTop w:val="0"/>
          <w:marBottom w:val="0"/>
          <w:divBdr>
            <w:top w:val="none" w:sz="0" w:space="0" w:color="auto"/>
            <w:left w:val="none" w:sz="0" w:space="0" w:color="auto"/>
            <w:bottom w:val="none" w:sz="0" w:space="0" w:color="auto"/>
            <w:right w:val="none" w:sz="0" w:space="0" w:color="auto"/>
          </w:divBdr>
        </w:div>
        <w:div w:id="160051901">
          <w:marLeft w:val="640"/>
          <w:marRight w:val="0"/>
          <w:marTop w:val="0"/>
          <w:marBottom w:val="0"/>
          <w:divBdr>
            <w:top w:val="none" w:sz="0" w:space="0" w:color="auto"/>
            <w:left w:val="none" w:sz="0" w:space="0" w:color="auto"/>
            <w:bottom w:val="none" w:sz="0" w:space="0" w:color="auto"/>
            <w:right w:val="none" w:sz="0" w:space="0" w:color="auto"/>
          </w:divBdr>
        </w:div>
        <w:div w:id="173302110">
          <w:marLeft w:val="640"/>
          <w:marRight w:val="0"/>
          <w:marTop w:val="0"/>
          <w:marBottom w:val="0"/>
          <w:divBdr>
            <w:top w:val="none" w:sz="0" w:space="0" w:color="auto"/>
            <w:left w:val="none" w:sz="0" w:space="0" w:color="auto"/>
            <w:bottom w:val="none" w:sz="0" w:space="0" w:color="auto"/>
            <w:right w:val="none" w:sz="0" w:space="0" w:color="auto"/>
          </w:divBdr>
        </w:div>
        <w:div w:id="189075064">
          <w:marLeft w:val="640"/>
          <w:marRight w:val="0"/>
          <w:marTop w:val="0"/>
          <w:marBottom w:val="0"/>
          <w:divBdr>
            <w:top w:val="none" w:sz="0" w:space="0" w:color="auto"/>
            <w:left w:val="none" w:sz="0" w:space="0" w:color="auto"/>
            <w:bottom w:val="none" w:sz="0" w:space="0" w:color="auto"/>
            <w:right w:val="none" w:sz="0" w:space="0" w:color="auto"/>
          </w:divBdr>
        </w:div>
        <w:div w:id="211307227">
          <w:marLeft w:val="640"/>
          <w:marRight w:val="0"/>
          <w:marTop w:val="0"/>
          <w:marBottom w:val="0"/>
          <w:divBdr>
            <w:top w:val="none" w:sz="0" w:space="0" w:color="auto"/>
            <w:left w:val="none" w:sz="0" w:space="0" w:color="auto"/>
            <w:bottom w:val="none" w:sz="0" w:space="0" w:color="auto"/>
            <w:right w:val="none" w:sz="0" w:space="0" w:color="auto"/>
          </w:divBdr>
        </w:div>
        <w:div w:id="255674645">
          <w:marLeft w:val="640"/>
          <w:marRight w:val="0"/>
          <w:marTop w:val="0"/>
          <w:marBottom w:val="0"/>
          <w:divBdr>
            <w:top w:val="none" w:sz="0" w:space="0" w:color="auto"/>
            <w:left w:val="none" w:sz="0" w:space="0" w:color="auto"/>
            <w:bottom w:val="none" w:sz="0" w:space="0" w:color="auto"/>
            <w:right w:val="none" w:sz="0" w:space="0" w:color="auto"/>
          </w:divBdr>
        </w:div>
        <w:div w:id="263878900">
          <w:marLeft w:val="640"/>
          <w:marRight w:val="0"/>
          <w:marTop w:val="0"/>
          <w:marBottom w:val="0"/>
          <w:divBdr>
            <w:top w:val="none" w:sz="0" w:space="0" w:color="auto"/>
            <w:left w:val="none" w:sz="0" w:space="0" w:color="auto"/>
            <w:bottom w:val="none" w:sz="0" w:space="0" w:color="auto"/>
            <w:right w:val="none" w:sz="0" w:space="0" w:color="auto"/>
          </w:divBdr>
        </w:div>
        <w:div w:id="377824035">
          <w:marLeft w:val="640"/>
          <w:marRight w:val="0"/>
          <w:marTop w:val="0"/>
          <w:marBottom w:val="0"/>
          <w:divBdr>
            <w:top w:val="none" w:sz="0" w:space="0" w:color="auto"/>
            <w:left w:val="none" w:sz="0" w:space="0" w:color="auto"/>
            <w:bottom w:val="none" w:sz="0" w:space="0" w:color="auto"/>
            <w:right w:val="none" w:sz="0" w:space="0" w:color="auto"/>
          </w:divBdr>
        </w:div>
        <w:div w:id="402408246">
          <w:marLeft w:val="640"/>
          <w:marRight w:val="0"/>
          <w:marTop w:val="0"/>
          <w:marBottom w:val="0"/>
          <w:divBdr>
            <w:top w:val="none" w:sz="0" w:space="0" w:color="auto"/>
            <w:left w:val="none" w:sz="0" w:space="0" w:color="auto"/>
            <w:bottom w:val="none" w:sz="0" w:space="0" w:color="auto"/>
            <w:right w:val="none" w:sz="0" w:space="0" w:color="auto"/>
          </w:divBdr>
        </w:div>
        <w:div w:id="412046680">
          <w:marLeft w:val="640"/>
          <w:marRight w:val="0"/>
          <w:marTop w:val="0"/>
          <w:marBottom w:val="0"/>
          <w:divBdr>
            <w:top w:val="none" w:sz="0" w:space="0" w:color="auto"/>
            <w:left w:val="none" w:sz="0" w:space="0" w:color="auto"/>
            <w:bottom w:val="none" w:sz="0" w:space="0" w:color="auto"/>
            <w:right w:val="none" w:sz="0" w:space="0" w:color="auto"/>
          </w:divBdr>
        </w:div>
        <w:div w:id="441342091">
          <w:marLeft w:val="640"/>
          <w:marRight w:val="0"/>
          <w:marTop w:val="0"/>
          <w:marBottom w:val="0"/>
          <w:divBdr>
            <w:top w:val="none" w:sz="0" w:space="0" w:color="auto"/>
            <w:left w:val="none" w:sz="0" w:space="0" w:color="auto"/>
            <w:bottom w:val="none" w:sz="0" w:space="0" w:color="auto"/>
            <w:right w:val="none" w:sz="0" w:space="0" w:color="auto"/>
          </w:divBdr>
        </w:div>
        <w:div w:id="507407720">
          <w:marLeft w:val="640"/>
          <w:marRight w:val="0"/>
          <w:marTop w:val="0"/>
          <w:marBottom w:val="0"/>
          <w:divBdr>
            <w:top w:val="none" w:sz="0" w:space="0" w:color="auto"/>
            <w:left w:val="none" w:sz="0" w:space="0" w:color="auto"/>
            <w:bottom w:val="none" w:sz="0" w:space="0" w:color="auto"/>
            <w:right w:val="none" w:sz="0" w:space="0" w:color="auto"/>
          </w:divBdr>
        </w:div>
        <w:div w:id="534082211">
          <w:marLeft w:val="640"/>
          <w:marRight w:val="0"/>
          <w:marTop w:val="0"/>
          <w:marBottom w:val="0"/>
          <w:divBdr>
            <w:top w:val="none" w:sz="0" w:space="0" w:color="auto"/>
            <w:left w:val="none" w:sz="0" w:space="0" w:color="auto"/>
            <w:bottom w:val="none" w:sz="0" w:space="0" w:color="auto"/>
            <w:right w:val="none" w:sz="0" w:space="0" w:color="auto"/>
          </w:divBdr>
        </w:div>
        <w:div w:id="554897473">
          <w:marLeft w:val="640"/>
          <w:marRight w:val="0"/>
          <w:marTop w:val="0"/>
          <w:marBottom w:val="0"/>
          <w:divBdr>
            <w:top w:val="none" w:sz="0" w:space="0" w:color="auto"/>
            <w:left w:val="none" w:sz="0" w:space="0" w:color="auto"/>
            <w:bottom w:val="none" w:sz="0" w:space="0" w:color="auto"/>
            <w:right w:val="none" w:sz="0" w:space="0" w:color="auto"/>
          </w:divBdr>
        </w:div>
        <w:div w:id="689917500">
          <w:marLeft w:val="640"/>
          <w:marRight w:val="0"/>
          <w:marTop w:val="0"/>
          <w:marBottom w:val="0"/>
          <w:divBdr>
            <w:top w:val="none" w:sz="0" w:space="0" w:color="auto"/>
            <w:left w:val="none" w:sz="0" w:space="0" w:color="auto"/>
            <w:bottom w:val="none" w:sz="0" w:space="0" w:color="auto"/>
            <w:right w:val="none" w:sz="0" w:space="0" w:color="auto"/>
          </w:divBdr>
        </w:div>
        <w:div w:id="703948448">
          <w:marLeft w:val="640"/>
          <w:marRight w:val="0"/>
          <w:marTop w:val="0"/>
          <w:marBottom w:val="0"/>
          <w:divBdr>
            <w:top w:val="none" w:sz="0" w:space="0" w:color="auto"/>
            <w:left w:val="none" w:sz="0" w:space="0" w:color="auto"/>
            <w:bottom w:val="none" w:sz="0" w:space="0" w:color="auto"/>
            <w:right w:val="none" w:sz="0" w:space="0" w:color="auto"/>
          </w:divBdr>
        </w:div>
        <w:div w:id="757604958">
          <w:marLeft w:val="640"/>
          <w:marRight w:val="0"/>
          <w:marTop w:val="0"/>
          <w:marBottom w:val="0"/>
          <w:divBdr>
            <w:top w:val="none" w:sz="0" w:space="0" w:color="auto"/>
            <w:left w:val="none" w:sz="0" w:space="0" w:color="auto"/>
            <w:bottom w:val="none" w:sz="0" w:space="0" w:color="auto"/>
            <w:right w:val="none" w:sz="0" w:space="0" w:color="auto"/>
          </w:divBdr>
        </w:div>
        <w:div w:id="851846669">
          <w:marLeft w:val="640"/>
          <w:marRight w:val="0"/>
          <w:marTop w:val="0"/>
          <w:marBottom w:val="0"/>
          <w:divBdr>
            <w:top w:val="none" w:sz="0" w:space="0" w:color="auto"/>
            <w:left w:val="none" w:sz="0" w:space="0" w:color="auto"/>
            <w:bottom w:val="none" w:sz="0" w:space="0" w:color="auto"/>
            <w:right w:val="none" w:sz="0" w:space="0" w:color="auto"/>
          </w:divBdr>
        </w:div>
        <w:div w:id="904293855">
          <w:marLeft w:val="640"/>
          <w:marRight w:val="0"/>
          <w:marTop w:val="0"/>
          <w:marBottom w:val="0"/>
          <w:divBdr>
            <w:top w:val="none" w:sz="0" w:space="0" w:color="auto"/>
            <w:left w:val="none" w:sz="0" w:space="0" w:color="auto"/>
            <w:bottom w:val="none" w:sz="0" w:space="0" w:color="auto"/>
            <w:right w:val="none" w:sz="0" w:space="0" w:color="auto"/>
          </w:divBdr>
        </w:div>
        <w:div w:id="1042708782">
          <w:marLeft w:val="640"/>
          <w:marRight w:val="0"/>
          <w:marTop w:val="0"/>
          <w:marBottom w:val="0"/>
          <w:divBdr>
            <w:top w:val="none" w:sz="0" w:space="0" w:color="auto"/>
            <w:left w:val="none" w:sz="0" w:space="0" w:color="auto"/>
            <w:bottom w:val="none" w:sz="0" w:space="0" w:color="auto"/>
            <w:right w:val="none" w:sz="0" w:space="0" w:color="auto"/>
          </w:divBdr>
        </w:div>
        <w:div w:id="1075281087">
          <w:marLeft w:val="640"/>
          <w:marRight w:val="0"/>
          <w:marTop w:val="0"/>
          <w:marBottom w:val="0"/>
          <w:divBdr>
            <w:top w:val="none" w:sz="0" w:space="0" w:color="auto"/>
            <w:left w:val="none" w:sz="0" w:space="0" w:color="auto"/>
            <w:bottom w:val="none" w:sz="0" w:space="0" w:color="auto"/>
            <w:right w:val="none" w:sz="0" w:space="0" w:color="auto"/>
          </w:divBdr>
        </w:div>
        <w:div w:id="1267929079">
          <w:marLeft w:val="640"/>
          <w:marRight w:val="0"/>
          <w:marTop w:val="0"/>
          <w:marBottom w:val="0"/>
          <w:divBdr>
            <w:top w:val="none" w:sz="0" w:space="0" w:color="auto"/>
            <w:left w:val="none" w:sz="0" w:space="0" w:color="auto"/>
            <w:bottom w:val="none" w:sz="0" w:space="0" w:color="auto"/>
            <w:right w:val="none" w:sz="0" w:space="0" w:color="auto"/>
          </w:divBdr>
        </w:div>
        <w:div w:id="1347512720">
          <w:marLeft w:val="640"/>
          <w:marRight w:val="0"/>
          <w:marTop w:val="0"/>
          <w:marBottom w:val="0"/>
          <w:divBdr>
            <w:top w:val="none" w:sz="0" w:space="0" w:color="auto"/>
            <w:left w:val="none" w:sz="0" w:space="0" w:color="auto"/>
            <w:bottom w:val="none" w:sz="0" w:space="0" w:color="auto"/>
            <w:right w:val="none" w:sz="0" w:space="0" w:color="auto"/>
          </w:divBdr>
        </w:div>
        <w:div w:id="1364549676">
          <w:marLeft w:val="640"/>
          <w:marRight w:val="0"/>
          <w:marTop w:val="0"/>
          <w:marBottom w:val="0"/>
          <w:divBdr>
            <w:top w:val="none" w:sz="0" w:space="0" w:color="auto"/>
            <w:left w:val="none" w:sz="0" w:space="0" w:color="auto"/>
            <w:bottom w:val="none" w:sz="0" w:space="0" w:color="auto"/>
            <w:right w:val="none" w:sz="0" w:space="0" w:color="auto"/>
          </w:divBdr>
        </w:div>
        <w:div w:id="1374111912">
          <w:marLeft w:val="640"/>
          <w:marRight w:val="0"/>
          <w:marTop w:val="0"/>
          <w:marBottom w:val="0"/>
          <w:divBdr>
            <w:top w:val="none" w:sz="0" w:space="0" w:color="auto"/>
            <w:left w:val="none" w:sz="0" w:space="0" w:color="auto"/>
            <w:bottom w:val="none" w:sz="0" w:space="0" w:color="auto"/>
            <w:right w:val="none" w:sz="0" w:space="0" w:color="auto"/>
          </w:divBdr>
        </w:div>
        <w:div w:id="1457067270">
          <w:marLeft w:val="640"/>
          <w:marRight w:val="0"/>
          <w:marTop w:val="0"/>
          <w:marBottom w:val="0"/>
          <w:divBdr>
            <w:top w:val="none" w:sz="0" w:space="0" w:color="auto"/>
            <w:left w:val="none" w:sz="0" w:space="0" w:color="auto"/>
            <w:bottom w:val="none" w:sz="0" w:space="0" w:color="auto"/>
            <w:right w:val="none" w:sz="0" w:space="0" w:color="auto"/>
          </w:divBdr>
        </w:div>
        <w:div w:id="1481651047">
          <w:marLeft w:val="640"/>
          <w:marRight w:val="0"/>
          <w:marTop w:val="0"/>
          <w:marBottom w:val="0"/>
          <w:divBdr>
            <w:top w:val="none" w:sz="0" w:space="0" w:color="auto"/>
            <w:left w:val="none" w:sz="0" w:space="0" w:color="auto"/>
            <w:bottom w:val="none" w:sz="0" w:space="0" w:color="auto"/>
            <w:right w:val="none" w:sz="0" w:space="0" w:color="auto"/>
          </w:divBdr>
        </w:div>
        <w:div w:id="1543707869">
          <w:marLeft w:val="640"/>
          <w:marRight w:val="0"/>
          <w:marTop w:val="0"/>
          <w:marBottom w:val="0"/>
          <w:divBdr>
            <w:top w:val="none" w:sz="0" w:space="0" w:color="auto"/>
            <w:left w:val="none" w:sz="0" w:space="0" w:color="auto"/>
            <w:bottom w:val="none" w:sz="0" w:space="0" w:color="auto"/>
            <w:right w:val="none" w:sz="0" w:space="0" w:color="auto"/>
          </w:divBdr>
        </w:div>
        <w:div w:id="1594968603">
          <w:marLeft w:val="640"/>
          <w:marRight w:val="0"/>
          <w:marTop w:val="0"/>
          <w:marBottom w:val="0"/>
          <w:divBdr>
            <w:top w:val="none" w:sz="0" w:space="0" w:color="auto"/>
            <w:left w:val="none" w:sz="0" w:space="0" w:color="auto"/>
            <w:bottom w:val="none" w:sz="0" w:space="0" w:color="auto"/>
            <w:right w:val="none" w:sz="0" w:space="0" w:color="auto"/>
          </w:divBdr>
        </w:div>
        <w:div w:id="1629773985">
          <w:marLeft w:val="640"/>
          <w:marRight w:val="0"/>
          <w:marTop w:val="0"/>
          <w:marBottom w:val="0"/>
          <w:divBdr>
            <w:top w:val="none" w:sz="0" w:space="0" w:color="auto"/>
            <w:left w:val="none" w:sz="0" w:space="0" w:color="auto"/>
            <w:bottom w:val="none" w:sz="0" w:space="0" w:color="auto"/>
            <w:right w:val="none" w:sz="0" w:space="0" w:color="auto"/>
          </w:divBdr>
        </w:div>
        <w:div w:id="1642078509">
          <w:marLeft w:val="640"/>
          <w:marRight w:val="0"/>
          <w:marTop w:val="0"/>
          <w:marBottom w:val="0"/>
          <w:divBdr>
            <w:top w:val="none" w:sz="0" w:space="0" w:color="auto"/>
            <w:left w:val="none" w:sz="0" w:space="0" w:color="auto"/>
            <w:bottom w:val="none" w:sz="0" w:space="0" w:color="auto"/>
            <w:right w:val="none" w:sz="0" w:space="0" w:color="auto"/>
          </w:divBdr>
        </w:div>
        <w:div w:id="1750494413">
          <w:marLeft w:val="640"/>
          <w:marRight w:val="0"/>
          <w:marTop w:val="0"/>
          <w:marBottom w:val="0"/>
          <w:divBdr>
            <w:top w:val="none" w:sz="0" w:space="0" w:color="auto"/>
            <w:left w:val="none" w:sz="0" w:space="0" w:color="auto"/>
            <w:bottom w:val="none" w:sz="0" w:space="0" w:color="auto"/>
            <w:right w:val="none" w:sz="0" w:space="0" w:color="auto"/>
          </w:divBdr>
        </w:div>
        <w:div w:id="1758750353">
          <w:marLeft w:val="640"/>
          <w:marRight w:val="0"/>
          <w:marTop w:val="0"/>
          <w:marBottom w:val="0"/>
          <w:divBdr>
            <w:top w:val="none" w:sz="0" w:space="0" w:color="auto"/>
            <w:left w:val="none" w:sz="0" w:space="0" w:color="auto"/>
            <w:bottom w:val="none" w:sz="0" w:space="0" w:color="auto"/>
            <w:right w:val="none" w:sz="0" w:space="0" w:color="auto"/>
          </w:divBdr>
        </w:div>
        <w:div w:id="1837643494">
          <w:marLeft w:val="640"/>
          <w:marRight w:val="0"/>
          <w:marTop w:val="0"/>
          <w:marBottom w:val="0"/>
          <w:divBdr>
            <w:top w:val="none" w:sz="0" w:space="0" w:color="auto"/>
            <w:left w:val="none" w:sz="0" w:space="0" w:color="auto"/>
            <w:bottom w:val="none" w:sz="0" w:space="0" w:color="auto"/>
            <w:right w:val="none" w:sz="0" w:space="0" w:color="auto"/>
          </w:divBdr>
        </w:div>
        <w:div w:id="1891264095">
          <w:marLeft w:val="640"/>
          <w:marRight w:val="0"/>
          <w:marTop w:val="0"/>
          <w:marBottom w:val="0"/>
          <w:divBdr>
            <w:top w:val="none" w:sz="0" w:space="0" w:color="auto"/>
            <w:left w:val="none" w:sz="0" w:space="0" w:color="auto"/>
            <w:bottom w:val="none" w:sz="0" w:space="0" w:color="auto"/>
            <w:right w:val="none" w:sz="0" w:space="0" w:color="auto"/>
          </w:divBdr>
        </w:div>
        <w:div w:id="1904830016">
          <w:marLeft w:val="640"/>
          <w:marRight w:val="0"/>
          <w:marTop w:val="0"/>
          <w:marBottom w:val="0"/>
          <w:divBdr>
            <w:top w:val="none" w:sz="0" w:space="0" w:color="auto"/>
            <w:left w:val="none" w:sz="0" w:space="0" w:color="auto"/>
            <w:bottom w:val="none" w:sz="0" w:space="0" w:color="auto"/>
            <w:right w:val="none" w:sz="0" w:space="0" w:color="auto"/>
          </w:divBdr>
        </w:div>
        <w:div w:id="1908034097">
          <w:marLeft w:val="640"/>
          <w:marRight w:val="0"/>
          <w:marTop w:val="0"/>
          <w:marBottom w:val="0"/>
          <w:divBdr>
            <w:top w:val="none" w:sz="0" w:space="0" w:color="auto"/>
            <w:left w:val="none" w:sz="0" w:space="0" w:color="auto"/>
            <w:bottom w:val="none" w:sz="0" w:space="0" w:color="auto"/>
            <w:right w:val="none" w:sz="0" w:space="0" w:color="auto"/>
          </w:divBdr>
        </w:div>
        <w:div w:id="1910967044">
          <w:marLeft w:val="640"/>
          <w:marRight w:val="0"/>
          <w:marTop w:val="0"/>
          <w:marBottom w:val="0"/>
          <w:divBdr>
            <w:top w:val="none" w:sz="0" w:space="0" w:color="auto"/>
            <w:left w:val="none" w:sz="0" w:space="0" w:color="auto"/>
            <w:bottom w:val="none" w:sz="0" w:space="0" w:color="auto"/>
            <w:right w:val="none" w:sz="0" w:space="0" w:color="auto"/>
          </w:divBdr>
        </w:div>
        <w:div w:id="1926721407">
          <w:marLeft w:val="640"/>
          <w:marRight w:val="0"/>
          <w:marTop w:val="0"/>
          <w:marBottom w:val="0"/>
          <w:divBdr>
            <w:top w:val="none" w:sz="0" w:space="0" w:color="auto"/>
            <w:left w:val="none" w:sz="0" w:space="0" w:color="auto"/>
            <w:bottom w:val="none" w:sz="0" w:space="0" w:color="auto"/>
            <w:right w:val="none" w:sz="0" w:space="0" w:color="auto"/>
          </w:divBdr>
        </w:div>
        <w:div w:id="1947690809">
          <w:marLeft w:val="640"/>
          <w:marRight w:val="0"/>
          <w:marTop w:val="0"/>
          <w:marBottom w:val="0"/>
          <w:divBdr>
            <w:top w:val="none" w:sz="0" w:space="0" w:color="auto"/>
            <w:left w:val="none" w:sz="0" w:space="0" w:color="auto"/>
            <w:bottom w:val="none" w:sz="0" w:space="0" w:color="auto"/>
            <w:right w:val="none" w:sz="0" w:space="0" w:color="auto"/>
          </w:divBdr>
        </w:div>
        <w:div w:id="1993899720">
          <w:marLeft w:val="640"/>
          <w:marRight w:val="0"/>
          <w:marTop w:val="0"/>
          <w:marBottom w:val="0"/>
          <w:divBdr>
            <w:top w:val="none" w:sz="0" w:space="0" w:color="auto"/>
            <w:left w:val="none" w:sz="0" w:space="0" w:color="auto"/>
            <w:bottom w:val="none" w:sz="0" w:space="0" w:color="auto"/>
            <w:right w:val="none" w:sz="0" w:space="0" w:color="auto"/>
          </w:divBdr>
        </w:div>
        <w:div w:id="2045135772">
          <w:marLeft w:val="640"/>
          <w:marRight w:val="0"/>
          <w:marTop w:val="0"/>
          <w:marBottom w:val="0"/>
          <w:divBdr>
            <w:top w:val="none" w:sz="0" w:space="0" w:color="auto"/>
            <w:left w:val="none" w:sz="0" w:space="0" w:color="auto"/>
            <w:bottom w:val="none" w:sz="0" w:space="0" w:color="auto"/>
            <w:right w:val="none" w:sz="0" w:space="0" w:color="auto"/>
          </w:divBdr>
        </w:div>
        <w:div w:id="2055078125">
          <w:marLeft w:val="640"/>
          <w:marRight w:val="0"/>
          <w:marTop w:val="0"/>
          <w:marBottom w:val="0"/>
          <w:divBdr>
            <w:top w:val="none" w:sz="0" w:space="0" w:color="auto"/>
            <w:left w:val="none" w:sz="0" w:space="0" w:color="auto"/>
            <w:bottom w:val="none" w:sz="0" w:space="0" w:color="auto"/>
            <w:right w:val="none" w:sz="0" w:space="0" w:color="auto"/>
          </w:divBdr>
        </w:div>
        <w:div w:id="2140872930">
          <w:marLeft w:val="640"/>
          <w:marRight w:val="0"/>
          <w:marTop w:val="0"/>
          <w:marBottom w:val="0"/>
          <w:divBdr>
            <w:top w:val="none" w:sz="0" w:space="0" w:color="auto"/>
            <w:left w:val="none" w:sz="0" w:space="0" w:color="auto"/>
            <w:bottom w:val="none" w:sz="0" w:space="0" w:color="auto"/>
            <w:right w:val="none" w:sz="0" w:space="0" w:color="auto"/>
          </w:divBdr>
        </w:div>
      </w:divsChild>
    </w:div>
    <w:div w:id="1048720474">
      <w:bodyDiv w:val="1"/>
      <w:marLeft w:val="0"/>
      <w:marRight w:val="0"/>
      <w:marTop w:val="0"/>
      <w:marBottom w:val="0"/>
      <w:divBdr>
        <w:top w:val="none" w:sz="0" w:space="0" w:color="auto"/>
        <w:left w:val="none" w:sz="0" w:space="0" w:color="auto"/>
        <w:bottom w:val="none" w:sz="0" w:space="0" w:color="auto"/>
        <w:right w:val="none" w:sz="0" w:space="0" w:color="auto"/>
      </w:divBdr>
      <w:divsChild>
        <w:div w:id="44106263">
          <w:marLeft w:val="640"/>
          <w:marRight w:val="0"/>
          <w:marTop w:val="0"/>
          <w:marBottom w:val="0"/>
          <w:divBdr>
            <w:top w:val="none" w:sz="0" w:space="0" w:color="auto"/>
            <w:left w:val="none" w:sz="0" w:space="0" w:color="auto"/>
            <w:bottom w:val="none" w:sz="0" w:space="0" w:color="auto"/>
            <w:right w:val="none" w:sz="0" w:space="0" w:color="auto"/>
          </w:divBdr>
        </w:div>
        <w:div w:id="89737826">
          <w:marLeft w:val="640"/>
          <w:marRight w:val="0"/>
          <w:marTop w:val="0"/>
          <w:marBottom w:val="0"/>
          <w:divBdr>
            <w:top w:val="none" w:sz="0" w:space="0" w:color="auto"/>
            <w:left w:val="none" w:sz="0" w:space="0" w:color="auto"/>
            <w:bottom w:val="none" w:sz="0" w:space="0" w:color="auto"/>
            <w:right w:val="none" w:sz="0" w:space="0" w:color="auto"/>
          </w:divBdr>
        </w:div>
        <w:div w:id="526256354">
          <w:marLeft w:val="640"/>
          <w:marRight w:val="0"/>
          <w:marTop w:val="0"/>
          <w:marBottom w:val="0"/>
          <w:divBdr>
            <w:top w:val="none" w:sz="0" w:space="0" w:color="auto"/>
            <w:left w:val="none" w:sz="0" w:space="0" w:color="auto"/>
            <w:bottom w:val="none" w:sz="0" w:space="0" w:color="auto"/>
            <w:right w:val="none" w:sz="0" w:space="0" w:color="auto"/>
          </w:divBdr>
        </w:div>
        <w:div w:id="588344475">
          <w:marLeft w:val="640"/>
          <w:marRight w:val="0"/>
          <w:marTop w:val="0"/>
          <w:marBottom w:val="0"/>
          <w:divBdr>
            <w:top w:val="none" w:sz="0" w:space="0" w:color="auto"/>
            <w:left w:val="none" w:sz="0" w:space="0" w:color="auto"/>
            <w:bottom w:val="none" w:sz="0" w:space="0" w:color="auto"/>
            <w:right w:val="none" w:sz="0" w:space="0" w:color="auto"/>
          </w:divBdr>
        </w:div>
        <w:div w:id="598831637">
          <w:marLeft w:val="640"/>
          <w:marRight w:val="0"/>
          <w:marTop w:val="0"/>
          <w:marBottom w:val="0"/>
          <w:divBdr>
            <w:top w:val="none" w:sz="0" w:space="0" w:color="auto"/>
            <w:left w:val="none" w:sz="0" w:space="0" w:color="auto"/>
            <w:bottom w:val="none" w:sz="0" w:space="0" w:color="auto"/>
            <w:right w:val="none" w:sz="0" w:space="0" w:color="auto"/>
          </w:divBdr>
        </w:div>
        <w:div w:id="662664394">
          <w:marLeft w:val="640"/>
          <w:marRight w:val="0"/>
          <w:marTop w:val="0"/>
          <w:marBottom w:val="0"/>
          <w:divBdr>
            <w:top w:val="none" w:sz="0" w:space="0" w:color="auto"/>
            <w:left w:val="none" w:sz="0" w:space="0" w:color="auto"/>
            <w:bottom w:val="none" w:sz="0" w:space="0" w:color="auto"/>
            <w:right w:val="none" w:sz="0" w:space="0" w:color="auto"/>
          </w:divBdr>
        </w:div>
        <w:div w:id="983511377">
          <w:marLeft w:val="640"/>
          <w:marRight w:val="0"/>
          <w:marTop w:val="0"/>
          <w:marBottom w:val="0"/>
          <w:divBdr>
            <w:top w:val="none" w:sz="0" w:space="0" w:color="auto"/>
            <w:left w:val="none" w:sz="0" w:space="0" w:color="auto"/>
            <w:bottom w:val="none" w:sz="0" w:space="0" w:color="auto"/>
            <w:right w:val="none" w:sz="0" w:space="0" w:color="auto"/>
          </w:divBdr>
        </w:div>
        <w:div w:id="1155878852">
          <w:marLeft w:val="640"/>
          <w:marRight w:val="0"/>
          <w:marTop w:val="0"/>
          <w:marBottom w:val="0"/>
          <w:divBdr>
            <w:top w:val="none" w:sz="0" w:space="0" w:color="auto"/>
            <w:left w:val="none" w:sz="0" w:space="0" w:color="auto"/>
            <w:bottom w:val="none" w:sz="0" w:space="0" w:color="auto"/>
            <w:right w:val="none" w:sz="0" w:space="0" w:color="auto"/>
          </w:divBdr>
        </w:div>
      </w:divsChild>
    </w:div>
    <w:div w:id="1052120083">
      <w:bodyDiv w:val="1"/>
      <w:marLeft w:val="0"/>
      <w:marRight w:val="0"/>
      <w:marTop w:val="0"/>
      <w:marBottom w:val="0"/>
      <w:divBdr>
        <w:top w:val="none" w:sz="0" w:space="0" w:color="auto"/>
        <w:left w:val="none" w:sz="0" w:space="0" w:color="auto"/>
        <w:bottom w:val="none" w:sz="0" w:space="0" w:color="auto"/>
        <w:right w:val="none" w:sz="0" w:space="0" w:color="auto"/>
      </w:divBdr>
      <w:divsChild>
        <w:div w:id="61566542">
          <w:marLeft w:val="640"/>
          <w:marRight w:val="0"/>
          <w:marTop w:val="0"/>
          <w:marBottom w:val="0"/>
          <w:divBdr>
            <w:top w:val="none" w:sz="0" w:space="0" w:color="auto"/>
            <w:left w:val="none" w:sz="0" w:space="0" w:color="auto"/>
            <w:bottom w:val="none" w:sz="0" w:space="0" w:color="auto"/>
            <w:right w:val="none" w:sz="0" w:space="0" w:color="auto"/>
          </w:divBdr>
        </w:div>
        <w:div w:id="71854269">
          <w:marLeft w:val="640"/>
          <w:marRight w:val="0"/>
          <w:marTop w:val="0"/>
          <w:marBottom w:val="0"/>
          <w:divBdr>
            <w:top w:val="none" w:sz="0" w:space="0" w:color="auto"/>
            <w:left w:val="none" w:sz="0" w:space="0" w:color="auto"/>
            <w:bottom w:val="none" w:sz="0" w:space="0" w:color="auto"/>
            <w:right w:val="none" w:sz="0" w:space="0" w:color="auto"/>
          </w:divBdr>
        </w:div>
        <w:div w:id="76558763">
          <w:marLeft w:val="640"/>
          <w:marRight w:val="0"/>
          <w:marTop w:val="0"/>
          <w:marBottom w:val="0"/>
          <w:divBdr>
            <w:top w:val="none" w:sz="0" w:space="0" w:color="auto"/>
            <w:left w:val="none" w:sz="0" w:space="0" w:color="auto"/>
            <w:bottom w:val="none" w:sz="0" w:space="0" w:color="auto"/>
            <w:right w:val="none" w:sz="0" w:space="0" w:color="auto"/>
          </w:divBdr>
        </w:div>
        <w:div w:id="95442866">
          <w:marLeft w:val="640"/>
          <w:marRight w:val="0"/>
          <w:marTop w:val="0"/>
          <w:marBottom w:val="0"/>
          <w:divBdr>
            <w:top w:val="none" w:sz="0" w:space="0" w:color="auto"/>
            <w:left w:val="none" w:sz="0" w:space="0" w:color="auto"/>
            <w:bottom w:val="none" w:sz="0" w:space="0" w:color="auto"/>
            <w:right w:val="none" w:sz="0" w:space="0" w:color="auto"/>
          </w:divBdr>
          <w:divsChild>
            <w:div w:id="1410612521">
              <w:marLeft w:val="0"/>
              <w:marRight w:val="0"/>
              <w:marTop w:val="0"/>
              <w:marBottom w:val="0"/>
              <w:divBdr>
                <w:top w:val="none" w:sz="0" w:space="0" w:color="auto"/>
                <w:left w:val="none" w:sz="0" w:space="0" w:color="auto"/>
                <w:bottom w:val="none" w:sz="0" w:space="0" w:color="auto"/>
                <w:right w:val="none" w:sz="0" w:space="0" w:color="auto"/>
              </w:divBdr>
              <w:divsChild>
                <w:div w:id="37704533">
                  <w:marLeft w:val="640"/>
                  <w:marRight w:val="0"/>
                  <w:marTop w:val="0"/>
                  <w:marBottom w:val="0"/>
                  <w:divBdr>
                    <w:top w:val="none" w:sz="0" w:space="0" w:color="auto"/>
                    <w:left w:val="none" w:sz="0" w:space="0" w:color="auto"/>
                    <w:bottom w:val="none" w:sz="0" w:space="0" w:color="auto"/>
                    <w:right w:val="none" w:sz="0" w:space="0" w:color="auto"/>
                  </w:divBdr>
                </w:div>
                <w:div w:id="61568687">
                  <w:marLeft w:val="640"/>
                  <w:marRight w:val="0"/>
                  <w:marTop w:val="0"/>
                  <w:marBottom w:val="0"/>
                  <w:divBdr>
                    <w:top w:val="none" w:sz="0" w:space="0" w:color="auto"/>
                    <w:left w:val="none" w:sz="0" w:space="0" w:color="auto"/>
                    <w:bottom w:val="none" w:sz="0" w:space="0" w:color="auto"/>
                    <w:right w:val="none" w:sz="0" w:space="0" w:color="auto"/>
                  </w:divBdr>
                </w:div>
                <w:div w:id="163397678">
                  <w:marLeft w:val="640"/>
                  <w:marRight w:val="0"/>
                  <w:marTop w:val="0"/>
                  <w:marBottom w:val="0"/>
                  <w:divBdr>
                    <w:top w:val="none" w:sz="0" w:space="0" w:color="auto"/>
                    <w:left w:val="none" w:sz="0" w:space="0" w:color="auto"/>
                    <w:bottom w:val="none" w:sz="0" w:space="0" w:color="auto"/>
                    <w:right w:val="none" w:sz="0" w:space="0" w:color="auto"/>
                  </w:divBdr>
                </w:div>
                <w:div w:id="195579596">
                  <w:marLeft w:val="640"/>
                  <w:marRight w:val="0"/>
                  <w:marTop w:val="0"/>
                  <w:marBottom w:val="0"/>
                  <w:divBdr>
                    <w:top w:val="none" w:sz="0" w:space="0" w:color="auto"/>
                    <w:left w:val="none" w:sz="0" w:space="0" w:color="auto"/>
                    <w:bottom w:val="none" w:sz="0" w:space="0" w:color="auto"/>
                    <w:right w:val="none" w:sz="0" w:space="0" w:color="auto"/>
                  </w:divBdr>
                </w:div>
                <w:div w:id="229771491">
                  <w:marLeft w:val="640"/>
                  <w:marRight w:val="0"/>
                  <w:marTop w:val="0"/>
                  <w:marBottom w:val="0"/>
                  <w:divBdr>
                    <w:top w:val="none" w:sz="0" w:space="0" w:color="auto"/>
                    <w:left w:val="none" w:sz="0" w:space="0" w:color="auto"/>
                    <w:bottom w:val="none" w:sz="0" w:space="0" w:color="auto"/>
                    <w:right w:val="none" w:sz="0" w:space="0" w:color="auto"/>
                  </w:divBdr>
                </w:div>
                <w:div w:id="237371458">
                  <w:marLeft w:val="640"/>
                  <w:marRight w:val="0"/>
                  <w:marTop w:val="0"/>
                  <w:marBottom w:val="0"/>
                  <w:divBdr>
                    <w:top w:val="none" w:sz="0" w:space="0" w:color="auto"/>
                    <w:left w:val="none" w:sz="0" w:space="0" w:color="auto"/>
                    <w:bottom w:val="none" w:sz="0" w:space="0" w:color="auto"/>
                    <w:right w:val="none" w:sz="0" w:space="0" w:color="auto"/>
                  </w:divBdr>
                </w:div>
                <w:div w:id="279841453">
                  <w:marLeft w:val="640"/>
                  <w:marRight w:val="0"/>
                  <w:marTop w:val="0"/>
                  <w:marBottom w:val="0"/>
                  <w:divBdr>
                    <w:top w:val="none" w:sz="0" w:space="0" w:color="auto"/>
                    <w:left w:val="none" w:sz="0" w:space="0" w:color="auto"/>
                    <w:bottom w:val="none" w:sz="0" w:space="0" w:color="auto"/>
                    <w:right w:val="none" w:sz="0" w:space="0" w:color="auto"/>
                  </w:divBdr>
                </w:div>
                <w:div w:id="295524112">
                  <w:marLeft w:val="640"/>
                  <w:marRight w:val="0"/>
                  <w:marTop w:val="0"/>
                  <w:marBottom w:val="0"/>
                  <w:divBdr>
                    <w:top w:val="none" w:sz="0" w:space="0" w:color="auto"/>
                    <w:left w:val="none" w:sz="0" w:space="0" w:color="auto"/>
                    <w:bottom w:val="none" w:sz="0" w:space="0" w:color="auto"/>
                    <w:right w:val="none" w:sz="0" w:space="0" w:color="auto"/>
                  </w:divBdr>
                </w:div>
                <w:div w:id="312561282">
                  <w:marLeft w:val="640"/>
                  <w:marRight w:val="0"/>
                  <w:marTop w:val="0"/>
                  <w:marBottom w:val="0"/>
                  <w:divBdr>
                    <w:top w:val="none" w:sz="0" w:space="0" w:color="auto"/>
                    <w:left w:val="none" w:sz="0" w:space="0" w:color="auto"/>
                    <w:bottom w:val="none" w:sz="0" w:space="0" w:color="auto"/>
                    <w:right w:val="none" w:sz="0" w:space="0" w:color="auto"/>
                  </w:divBdr>
                </w:div>
                <w:div w:id="363945894">
                  <w:marLeft w:val="640"/>
                  <w:marRight w:val="0"/>
                  <w:marTop w:val="0"/>
                  <w:marBottom w:val="0"/>
                  <w:divBdr>
                    <w:top w:val="none" w:sz="0" w:space="0" w:color="auto"/>
                    <w:left w:val="none" w:sz="0" w:space="0" w:color="auto"/>
                    <w:bottom w:val="none" w:sz="0" w:space="0" w:color="auto"/>
                    <w:right w:val="none" w:sz="0" w:space="0" w:color="auto"/>
                  </w:divBdr>
                </w:div>
                <w:div w:id="403914055">
                  <w:marLeft w:val="640"/>
                  <w:marRight w:val="0"/>
                  <w:marTop w:val="0"/>
                  <w:marBottom w:val="0"/>
                  <w:divBdr>
                    <w:top w:val="none" w:sz="0" w:space="0" w:color="auto"/>
                    <w:left w:val="none" w:sz="0" w:space="0" w:color="auto"/>
                    <w:bottom w:val="none" w:sz="0" w:space="0" w:color="auto"/>
                    <w:right w:val="none" w:sz="0" w:space="0" w:color="auto"/>
                  </w:divBdr>
                </w:div>
                <w:div w:id="456409365">
                  <w:marLeft w:val="640"/>
                  <w:marRight w:val="0"/>
                  <w:marTop w:val="0"/>
                  <w:marBottom w:val="0"/>
                  <w:divBdr>
                    <w:top w:val="none" w:sz="0" w:space="0" w:color="auto"/>
                    <w:left w:val="none" w:sz="0" w:space="0" w:color="auto"/>
                    <w:bottom w:val="none" w:sz="0" w:space="0" w:color="auto"/>
                    <w:right w:val="none" w:sz="0" w:space="0" w:color="auto"/>
                  </w:divBdr>
                </w:div>
                <w:div w:id="551309032">
                  <w:marLeft w:val="640"/>
                  <w:marRight w:val="0"/>
                  <w:marTop w:val="0"/>
                  <w:marBottom w:val="0"/>
                  <w:divBdr>
                    <w:top w:val="none" w:sz="0" w:space="0" w:color="auto"/>
                    <w:left w:val="none" w:sz="0" w:space="0" w:color="auto"/>
                    <w:bottom w:val="none" w:sz="0" w:space="0" w:color="auto"/>
                    <w:right w:val="none" w:sz="0" w:space="0" w:color="auto"/>
                  </w:divBdr>
                </w:div>
                <w:div w:id="658774375">
                  <w:marLeft w:val="640"/>
                  <w:marRight w:val="0"/>
                  <w:marTop w:val="0"/>
                  <w:marBottom w:val="0"/>
                  <w:divBdr>
                    <w:top w:val="none" w:sz="0" w:space="0" w:color="auto"/>
                    <w:left w:val="none" w:sz="0" w:space="0" w:color="auto"/>
                    <w:bottom w:val="none" w:sz="0" w:space="0" w:color="auto"/>
                    <w:right w:val="none" w:sz="0" w:space="0" w:color="auto"/>
                  </w:divBdr>
                </w:div>
                <w:div w:id="694624448">
                  <w:marLeft w:val="640"/>
                  <w:marRight w:val="0"/>
                  <w:marTop w:val="0"/>
                  <w:marBottom w:val="0"/>
                  <w:divBdr>
                    <w:top w:val="none" w:sz="0" w:space="0" w:color="auto"/>
                    <w:left w:val="none" w:sz="0" w:space="0" w:color="auto"/>
                    <w:bottom w:val="none" w:sz="0" w:space="0" w:color="auto"/>
                    <w:right w:val="none" w:sz="0" w:space="0" w:color="auto"/>
                  </w:divBdr>
                </w:div>
                <w:div w:id="717239961">
                  <w:marLeft w:val="640"/>
                  <w:marRight w:val="0"/>
                  <w:marTop w:val="0"/>
                  <w:marBottom w:val="0"/>
                  <w:divBdr>
                    <w:top w:val="none" w:sz="0" w:space="0" w:color="auto"/>
                    <w:left w:val="none" w:sz="0" w:space="0" w:color="auto"/>
                    <w:bottom w:val="none" w:sz="0" w:space="0" w:color="auto"/>
                    <w:right w:val="none" w:sz="0" w:space="0" w:color="auto"/>
                  </w:divBdr>
                </w:div>
                <w:div w:id="765930941">
                  <w:marLeft w:val="640"/>
                  <w:marRight w:val="0"/>
                  <w:marTop w:val="0"/>
                  <w:marBottom w:val="0"/>
                  <w:divBdr>
                    <w:top w:val="none" w:sz="0" w:space="0" w:color="auto"/>
                    <w:left w:val="none" w:sz="0" w:space="0" w:color="auto"/>
                    <w:bottom w:val="none" w:sz="0" w:space="0" w:color="auto"/>
                    <w:right w:val="none" w:sz="0" w:space="0" w:color="auto"/>
                  </w:divBdr>
                </w:div>
                <w:div w:id="857811985">
                  <w:marLeft w:val="640"/>
                  <w:marRight w:val="0"/>
                  <w:marTop w:val="0"/>
                  <w:marBottom w:val="0"/>
                  <w:divBdr>
                    <w:top w:val="none" w:sz="0" w:space="0" w:color="auto"/>
                    <w:left w:val="none" w:sz="0" w:space="0" w:color="auto"/>
                    <w:bottom w:val="none" w:sz="0" w:space="0" w:color="auto"/>
                    <w:right w:val="none" w:sz="0" w:space="0" w:color="auto"/>
                  </w:divBdr>
                </w:div>
                <w:div w:id="950206665">
                  <w:marLeft w:val="640"/>
                  <w:marRight w:val="0"/>
                  <w:marTop w:val="0"/>
                  <w:marBottom w:val="0"/>
                  <w:divBdr>
                    <w:top w:val="none" w:sz="0" w:space="0" w:color="auto"/>
                    <w:left w:val="none" w:sz="0" w:space="0" w:color="auto"/>
                    <w:bottom w:val="none" w:sz="0" w:space="0" w:color="auto"/>
                    <w:right w:val="none" w:sz="0" w:space="0" w:color="auto"/>
                  </w:divBdr>
                </w:div>
                <w:div w:id="1004093726">
                  <w:marLeft w:val="640"/>
                  <w:marRight w:val="0"/>
                  <w:marTop w:val="0"/>
                  <w:marBottom w:val="0"/>
                  <w:divBdr>
                    <w:top w:val="none" w:sz="0" w:space="0" w:color="auto"/>
                    <w:left w:val="none" w:sz="0" w:space="0" w:color="auto"/>
                    <w:bottom w:val="none" w:sz="0" w:space="0" w:color="auto"/>
                    <w:right w:val="none" w:sz="0" w:space="0" w:color="auto"/>
                  </w:divBdr>
                </w:div>
                <w:div w:id="1018316148">
                  <w:marLeft w:val="640"/>
                  <w:marRight w:val="0"/>
                  <w:marTop w:val="0"/>
                  <w:marBottom w:val="0"/>
                  <w:divBdr>
                    <w:top w:val="none" w:sz="0" w:space="0" w:color="auto"/>
                    <w:left w:val="none" w:sz="0" w:space="0" w:color="auto"/>
                    <w:bottom w:val="none" w:sz="0" w:space="0" w:color="auto"/>
                    <w:right w:val="none" w:sz="0" w:space="0" w:color="auto"/>
                  </w:divBdr>
                </w:div>
                <w:div w:id="1031758178">
                  <w:marLeft w:val="640"/>
                  <w:marRight w:val="0"/>
                  <w:marTop w:val="0"/>
                  <w:marBottom w:val="0"/>
                  <w:divBdr>
                    <w:top w:val="none" w:sz="0" w:space="0" w:color="auto"/>
                    <w:left w:val="none" w:sz="0" w:space="0" w:color="auto"/>
                    <w:bottom w:val="none" w:sz="0" w:space="0" w:color="auto"/>
                    <w:right w:val="none" w:sz="0" w:space="0" w:color="auto"/>
                  </w:divBdr>
                </w:div>
                <w:div w:id="1141726694">
                  <w:marLeft w:val="640"/>
                  <w:marRight w:val="0"/>
                  <w:marTop w:val="0"/>
                  <w:marBottom w:val="0"/>
                  <w:divBdr>
                    <w:top w:val="none" w:sz="0" w:space="0" w:color="auto"/>
                    <w:left w:val="none" w:sz="0" w:space="0" w:color="auto"/>
                    <w:bottom w:val="none" w:sz="0" w:space="0" w:color="auto"/>
                    <w:right w:val="none" w:sz="0" w:space="0" w:color="auto"/>
                  </w:divBdr>
                </w:div>
                <w:div w:id="1170174999">
                  <w:marLeft w:val="640"/>
                  <w:marRight w:val="0"/>
                  <w:marTop w:val="0"/>
                  <w:marBottom w:val="0"/>
                  <w:divBdr>
                    <w:top w:val="none" w:sz="0" w:space="0" w:color="auto"/>
                    <w:left w:val="none" w:sz="0" w:space="0" w:color="auto"/>
                    <w:bottom w:val="none" w:sz="0" w:space="0" w:color="auto"/>
                    <w:right w:val="none" w:sz="0" w:space="0" w:color="auto"/>
                  </w:divBdr>
                </w:div>
                <w:div w:id="1192765557">
                  <w:marLeft w:val="640"/>
                  <w:marRight w:val="0"/>
                  <w:marTop w:val="0"/>
                  <w:marBottom w:val="0"/>
                  <w:divBdr>
                    <w:top w:val="none" w:sz="0" w:space="0" w:color="auto"/>
                    <w:left w:val="none" w:sz="0" w:space="0" w:color="auto"/>
                    <w:bottom w:val="none" w:sz="0" w:space="0" w:color="auto"/>
                    <w:right w:val="none" w:sz="0" w:space="0" w:color="auto"/>
                  </w:divBdr>
                </w:div>
                <w:div w:id="1297104116">
                  <w:marLeft w:val="640"/>
                  <w:marRight w:val="0"/>
                  <w:marTop w:val="0"/>
                  <w:marBottom w:val="0"/>
                  <w:divBdr>
                    <w:top w:val="none" w:sz="0" w:space="0" w:color="auto"/>
                    <w:left w:val="none" w:sz="0" w:space="0" w:color="auto"/>
                    <w:bottom w:val="none" w:sz="0" w:space="0" w:color="auto"/>
                    <w:right w:val="none" w:sz="0" w:space="0" w:color="auto"/>
                  </w:divBdr>
                </w:div>
                <w:div w:id="1333291664">
                  <w:marLeft w:val="640"/>
                  <w:marRight w:val="0"/>
                  <w:marTop w:val="0"/>
                  <w:marBottom w:val="0"/>
                  <w:divBdr>
                    <w:top w:val="none" w:sz="0" w:space="0" w:color="auto"/>
                    <w:left w:val="none" w:sz="0" w:space="0" w:color="auto"/>
                    <w:bottom w:val="none" w:sz="0" w:space="0" w:color="auto"/>
                    <w:right w:val="none" w:sz="0" w:space="0" w:color="auto"/>
                  </w:divBdr>
                </w:div>
                <w:div w:id="1346905509">
                  <w:marLeft w:val="640"/>
                  <w:marRight w:val="0"/>
                  <w:marTop w:val="0"/>
                  <w:marBottom w:val="0"/>
                  <w:divBdr>
                    <w:top w:val="none" w:sz="0" w:space="0" w:color="auto"/>
                    <w:left w:val="none" w:sz="0" w:space="0" w:color="auto"/>
                    <w:bottom w:val="none" w:sz="0" w:space="0" w:color="auto"/>
                    <w:right w:val="none" w:sz="0" w:space="0" w:color="auto"/>
                  </w:divBdr>
                </w:div>
                <w:div w:id="1356616405">
                  <w:marLeft w:val="640"/>
                  <w:marRight w:val="0"/>
                  <w:marTop w:val="0"/>
                  <w:marBottom w:val="0"/>
                  <w:divBdr>
                    <w:top w:val="none" w:sz="0" w:space="0" w:color="auto"/>
                    <w:left w:val="none" w:sz="0" w:space="0" w:color="auto"/>
                    <w:bottom w:val="none" w:sz="0" w:space="0" w:color="auto"/>
                    <w:right w:val="none" w:sz="0" w:space="0" w:color="auto"/>
                  </w:divBdr>
                </w:div>
                <w:div w:id="1386442173">
                  <w:marLeft w:val="640"/>
                  <w:marRight w:val="0"/>
                  <w:marTop w:val="0"/>
                  <w:marBottom w:val="0"/>
                  <w:divBdr>
                    <w:top w:val="none" w:sz="0" w:space="0" w:color="auto"/>
                    <w:left w:val="none" w:sz="0" w:space="0" w:color="auto"/>
                    <w:bottom w:val="none" w:sz="0" w:space="0" w:color="auto"/>
                    <w:right w:val="none" w:sz="0" w:space="0" w:color="auto"/>
                  </w:divBdr>
                </w:div>
                <w:div w:id="1389642602">
                  <w:marLeft w:val="640"/>
                  <w:marRight w:val="0"/>
                  <w:marTop w:val="0"/>
                  <w:marBottom w:val="0"/>
                  <w:divBdr>
                    <w:top w:val="none" w:sz="0" w:space="0" w:color="auto"/>
                    <w:left w:val="none" w:sz="0" w:space="0" w:color="auto"/>
                    <w:bottom w:val="none" w:sz="0" w:space="0" w:color="auto"/>
                    <w:right w:val="none" w:sz="0" w:space="0" w:color="auto"/>
                  </w:divBdr>
                </w:div>
                <w:div w:id="1469515392">
                  <w:marLeft w:val="640"/>
                  <w:marRight w:val="0"/>
                  <w:marTop w:val="0"/>
                  <w:marBottom w:val="0"/>
                  <w:divBdr>
                    <w:top w:val="none" w:sz="0" w:space="0" w:color="auto"/>
                    <w:left w:val="none" w:sz="0" w:space="0" w:color="auto"/>
                    <w:bottom w:val="none" w:sz="0" w:space="0" w:color="auto"/>
                    <w:right w:val="none" w:sz="0" w:space="0" w:color="auto"/>
                  </w:divBdr>
                </w:div>
                <w:div w:id="1584726920">
                  <w:marLeft w:val="640"/>
                  <w:marRight w:val="0"/>
                  <w:marTop w:val="0"/>
                  <w:marBottom w:val="0"/>
                  <w:divBdr>
                    <w:top w:val="none" w:sz="0" w:space="0" w:color="auto"/>
                    <w:left w:val="none" w:sz="0" w:space="0" w:color="auto"/>
                    <w:bottom w:val="none" w:sz="0" w:space="0" w:color="auto"/>
                    <w:right w:val="none" w:sz="0" w:space="0" w:color="auto"/>
                  </w:divBdr>
                </w:div>
                <w:div w:id="1698503249">
                  <w:marLeft w:val="640"/>
                  <w:marRight w:val="0"/>
                  <w:marTop w:val="0"/>
                  <w:marBottom w:val="0"/>
                  <w:divBdr>
                    <w:top w:val="none" w:sz="0" w:space="0" w:color="auto"/>
                    <w:left w:val="none" w:sz="0" w:space="0" w:color="auto"/>
                    <w:bottom w:val="none" w:sz="0" w:space="0" w:color="auto"/>
                    <w:right w:val="none" w:sz="0" w:space="0" w:color="auto"/>
                  </w:divBdr>
                </w:div>
                <w:div w:id="1751652772">
                  <w:marLeft w:val="640"/>
                  <w:marRight w:val="0"/>
                  <w:marTop w:val="0"/>
                  <w:marBottom w:val="0"/>
                  <w:divBdr>
                    <w:top w:val="none" w:sz="0" w:space="0" w:color="auto"/>
                    <w:left w:val="none" w:sz="0" w:space="0" w:color="auto"/>
                    <w:bottom w:val="none" w:sz="0" w:space="0" w:color="auto"/>
                    <w:right w:val="none" w:sz="0" w:space="0" w:color="auto"/>
                  </w:divBdr>
                </w:div>
                <w:div w:id="1829393558">
                  <w:marLeft w:val="640"/>
                  <w:marRight w:val="0"/>
                  <w:marTop w:val="0"/>
                  <w:marBottom w:val="0"/>
                  <w:divBdr>
                    <w:top w:val="none" w:sz="0" w:space="0" w:color="auto"/>
                    <w:left w:val="none" w:sz="0" w:space="0" w:color="auto"/>
                    <w:bottom w:val="none" w:sz="0" w:space="0" w:color="auto"/>
                    <w:right w:val="none" w:sz="0" w:space="0" w:color="auto"/>
                  </w:divBdr>
                </w:div>
                <w:div w:id="1855221232">
                  <w:marLeft w:val="640"/>
                  <w:marRight w:val="0"/>
                  <w:marTop w:val="0"/>
                  <w:marBottom w:val="0"/>
                  <w:divBdr>
                    <w:top w:val="none" w:sz="0" w:space="0" w:color="auto"/>
                    <w:left w:val="none" w:sz="0" w:space="0" w:color="auto"/>
                    <w:bottom w:val="none" w:sz="0" w:space="0" w:color="auto"/>
                    <w:right w:val="none" w:sz="0" w:space="0" w:color="auto"/>
                  </w:divBdr>
                  <w:divsChild>
                    <w:div w:id="949750476">
                      <w:marLeft w:val="0"/>
                      <w:marRight w:val="0"/>
                      <w:marTop w:val="0"/>
                      <w:marBottom w:val="0"/>
                      <w:divBdr>
                        <w:top w:val="none" w:sz="0" w:space="0" w:color="auto"/>
                        <w:left w:val="none" w:sz="0" w:space="0" w:color="auto"/>
                        <w:bottom w:val="none" w:sz="0" w:space="0" w:color="auto"/>
                        <w:right w:val="none" w:sz="0" w:space="0" w:color="auto"/>
                      </w:divBdr>
                      <w:divsChild>
                        <w:div w:id="4554382">
                          <w:marLeft w:val="640"/>
                          <w:marRight w:val="0"/>
                          <w:marTop w:val="0"/>
                          <w:marBottom w:val="0"/>
                          <w:divBdr>
                            <w:top w:val="none" w:sz="0" w:space="0" w:color="auto"/>
                            <w:left w:val="none" w:sz="0" w:space="0" w:color="auto"/>
                            <w:bottom w:val="none" w:sz="0" w:space="0" w:color="auto"/>
                            <w:right w:val="none" w:sz="0" w:space="0" w:color="auto"/>
                          </w:divBdr>
                        </w:div>
                        <w:div w:id="20475061">
                          <w:marLeft w:val="640"/>
                          <w:marRight w:val="0"/>
                          <w:marTop w:val="0"/>
                          <w:marBottom w:val="0"/>
                          <w:divBdr>
                            <w:top w:val="none" w:sz="0" w:space="0" w:color="auto"/>
                            <w:left w:val="none" w:sz="0" w:space="0" w:color="auto"/>
                            <w:bottom w:val="none" w:sz="0" w:space="0" w:color="auto"/>
                            <w:right w:val="none" w:sz="0" w:space="0" w:color="auto"/>
                          </w:divBdr>
                        </w:div>
                        <w:div w:id="69893766">
                          <w:marLeft w:val="640"/>
                          <w:marRight w:val="0"/>
                          <w:marTop w:val="0"/>
                          <w:marBottom w:val="0"/>
                          <w:divBdr>
                            <w:top w:val="none" w:sz="0" w:space="0" w:color="auto"/>
                            <w:left w:val="none" w:sz="0" w:space="0" w:color="auto"/>
                            <w:bottom w:val="none" w:sz="0" w:space="0" w:color="auto"/>
                            <w:right w:val="none" w:sz="0" w:space="0" w:color="auto"/>
                          </w:divBdr>
                        </w:div>
                        <w:div w:id="140578669">
                          <w:marLeft w:val="640"/>
                          <w:marRight w:val="0"/>
                          <w:marTop w:val="0"/>
                          <w:marBottom w:val="0"/>
                          <w:divBdr>
                            <w:top w:val="none" w:sz="0" w:space="0" w:color="auto"/>
                            <w:left w:val="none" w:sz="0" w:space="0" w:color="auto"/>
                            <w:bottom w:val="none" w:sz="0" w:space="0" w:color="auto"/>
                            <w:right w:val="none" w:sz="0" w:space="0" w:color="auto"/>
                          </w:divBdr>
                        </w:div>
                        <w:div w:id="172234540">
                          <w:marLeft w:val="640"/>
                          <w:marRight w:val="0"/>
                          <w:marTop w:val="0"/>
                          <w:marBottom w:val="0"/>
                          <w:divBdr>
                            <w:top w:val="none" w:sz="0" w:space="0" w:color="auto"/>
                            <w:left w:val="none" w:sz="0" w:space="0" w:color="auto"/>
                            <w:bottom w:val="none" w:sz="0" w:space="0" w:color="auto"/>
                            <w:right w:val="none" w:sz="0" w:space="0" w:color="auto"/>
                          </w:divBdr>
                        </w:div>
                        <w:div w:id="174419471">
                          <w:marLeft w:val="640"/>
                          <w:marRight w:val="0"/>
                          <w:marTop w:val="0"/>
                          <w:marBottom w:val="0"/>
                          <w:divBdr>
                            <w:top w:val="none" w:sz="0" w:space="0" w:color="auto"/>
                            <w:left w:val="none" w:sz="0" w:space="0" w:color="auto"/>
                            <w:bottom w:val="none" w:sz="0" w:space="0" w:color="auto"/>
                            <w:right w:val="none" w:sz="0" w:space="0" w:color="auto"/>
                          </w:divBdr>
                        </w:div>
                        <w:div w:id="205219456">
                          <w:marLeft w:val="640"/>
                          <w:marRight w:val="0"/>
                          <w:marTop w:val="0"/>
                          <w:marBottom w:val="0"/>
                          <w:divBdr>
                            <w:top w:val="none" w:sz="0" w:space="0" w:color="auto"/>
                            <w:left w:val="none" w:sz="0" w:space="0" w:color="auto"/>
                            <w:bottom w:val="none" w:sz="0" w:space="0" w:color="auto"/>
                            <w:right w:val="none" w:sz="0" w:space="0" w:color="auto"/>
                          </w:divBdr>
                        </w:div>
                        <w:div w:id="446893755">
                          <w:marLeft w:val="640"/>
                          <w:marRight w:val="0"/>
                          <w:marTop w:val="0"/>
                          <w:marBottom w:val="0"/>
                          <w:divBdr>
                            <w:top w:val="none" w:sz="0" w:space="0" w:color="auto"/>
                            <w:left w:val="none" w:sz="0" w:space="0" w:color="auto"/>
                            <w:bottom w:val="none" w:sz="0" w:space="0" w:color="auto"/>
                            <w:right w:val="none" w:sz="0" w:space="0" w:color="auto"/>
                          </w:divBdr>
                        </w:div>
                        <w:div w:id="574972295">
                          <w:marLeft w:val="640"/>
                          <w:marRight w:val="0"/>
                          <w:marTop w:val="0"/>
                          <w:marBottom w:val="0"/>
                          <w:divBdr>
                            <w:top w:val="none" w:sz="0" w:space="0" w:color="auto"/>
                            <w:left w:val="none" w:sz="0" w:space="0" w:color="auto"/>
                            <w:bottom w:val="none" w:sz="0" w:space="0" w:color="auto"/>
                            <w:right w:val="none" w:sz="0" w:space="0" w:color="auto"/>
                          </w:divBdr>
                        </w:div>
                        <w:div w:id="663121470">
                          <w:marLeft w:val="640"/>
                          <w:marRight w:val="0"/>
                          <w:marTop w:val="0"/>
                          <w:marBottom w:val="0"/>
                          <w:divBdr>
                            <w:top w:val="none" w:sz="0" w:space="0" w:color="auto"/>
                            <w:left w:val="none" w:sz="0" w:space="0" w:color="auto"/>
                            <w:bottom w:val="none" w:sz="0" w:space="0" w:color="auto"/>
                            <w:right w:val="none" w:sz="0" w:space="0" w:color="auto"/>
                          </w:divBdr>
                        </w:div>
                        <w:div w:id="717096385">
                          <w:marLeft w:val="640"/>
                          <w:marRight w:val="0"/>
                          <w:marTop w:val="0"/>
                          <w:marBottom w:val="0"/>
                          <w:divBdr>
                            <w:top w:val="none" w:sz="0" w:space="0" w:color="auto"/>
                            <w:left w:val="none" w:sz="0" w:space="0" w:color="auto"/>
                            <w:bottom w:val="none" w:sz="0" w:space="0" w:color="auto"/>
                            <w:right w:val="none" w:sz="0" w:space="0" w:color="auto"/>
                          </w:divBdr>
                        </w:div>
                        <w:div w:id="847526659">
                          <w:marLeft w:val="640"/>
                          <w:marRight w:val="0"/>
                          <w:marTop w:val="0"/>
                          <w:marBottom w:val="0"/>
                          <w:divBdr>
                            <w:top w:val="none" w:sz="0" w:space="0" w:color="auto"/>
                            <w:left w:val="none" w:sz="0" w:space="0" w:color="auto"/>
                            <w:bottom w:val="none" w:sz="0" w:space="0" w:color="auto"/>
                            <w:right w:val="none" w:sz="0" w:space="0" w:color="auto"/>
                          </w:divBdr>
                        </w:div>
                        <w:div w:id="862595170">
                          <w:marLeft w:val="640"/>
                          <w:marRight w:val="0"/>
                          <w:marTop w:val="0"/>
                          <w:marBottom w:val="0"/>
                          <w:divBdr>
                            <w:top w:val="none" w:sz="0" w:space="0" w:color="auto"/>
                            <w:left w:val="none" w:sz="0" w:space="0" w:color="auto"/>
                            <w:bottom w:val="none" w:sz="0" w:space="0" w:color="auto"/>
                            <w:right w:val="none" w:sz="0" w:space="0" w:color="auto"/>
                          </w:divBdr>
                        </w:div>
                        <w:div w:id="890073692">
                          <w:marLeft w:val="640"/>
                          <w:marRight w:val="0"/>
                          <w:marTop w:val="0"/>
                          <w:marBottom w:val="0"/>
                          <w:divBdr>
                            <w:top w:val="none" w:sz="0" w:space="0" w:color="auto"/>
                            <w:left w:val="none" w:sz="0" w:space="0" w:color="auto"/>
                            <w:bottom w:val="none" w:sz="0" w:space="0" w:color="auto"/>
                            <w:right w:val="none" w:sz="0" w:space="0" w:color="auto"/>
                          </w:divBdr>
                        </w:div>
                        <w:div w:id="896362411">
                          <w:marLeft w:val="640"/>
                          <w:marRight w:val="0"/>
                          <w:marTop w:val="0"/>
                          <w:marBottom w:val="0"/>
                          <w:divBdr>
                            <w:top w:val="none" w:sz="0" w:space="0" w:color="auto"/>
                            <w:left w:val="none" w:sz="0" w:space="0" w:color="auto"/>
                            <w:bottom w:val="none" w:sz="0" w:space="0" w:color="auto"/>
                            <w:right w:val="none" w:sz="0" w:space="0" w:color="auto"/>
                          </w:divBdr>
                        </w:div>
                        <w:div w:id="1049380050">
                          <w:marLeft w:val="640"/>
                          <w:marRight w:val="0"/>
                          <w:marTop w:val="0"/>
                          <w:marBottom w:val="0"/>
                          <w:divBdr>
                            <w:top w:val="none" w:sz="0" w:space="0" w:color="auto"/>
                            <w:left w:val="none" w:sz="0" w:space="0" w:color="auto"/>
                            <w:bottom w:val="none" w:sz="0" w:space="0" w:color="auto"/>
                            <w:right w:val="none" w:sz="0" w:space="0" w:color="auto"/>
                          </w:divBdr>
                        </w:div>
                        <w:div w:id="1088387149">
                          <w:marLeft w:val="640"/>
                          <w:marRight w:val="0"/>
                          <w:marTop w:val="0"/>
                          <w:marBottom w:val="0"/>
                          <w:divBdr>
                            <w:top w:val="none" w:sz="0" w:space="0" w:color="auto"/>
                            <w:left w:val="none" w:sz="0" w:space="0" w:color="auto"/>
                            <w:bottom w:val="none" w:sz="0" w:space="0" w:color="auto"/>
                            <w:right w:val="none" w:sz="0" w:space="0" w:color="auto"/>
                          </w:divBdr>
                        </w:div>
                        <w:div w:id="1130052675">
                          <w:marLeft w:val="640"/>
                          <w:marRight w:val="0"/>
                          <w:marTop w:val="0"/>
                          <w:marBottom w:val="0"/>
                          <w:divBdr>
                            <w:top w:val="none" w:sz="0" w:space="0" w:color="auto"/>
                            <w:left w:val="none" w:sz="0" w:space="0" w:color="auto"/>
                            <w:bottom w:val="none" w:sz="0" w:space="0" w:color="auto"/>
                            <w:right w:val="none" w:sz="0" w:space="0" w:color="auto"/>
                          </w:divBdr>
                        </w:div>
                        <w:div w:id="1178616211">
                          <w:marLeft w:val="640"/>
                          <w:marRight w:val="0"/>
                          <w:marTop w:val="0"/>
                          <w:marBottom w:val="0"/>
                          <w:divBdr>
                            <w:top w:val="none" w:sz="0" w:space="0" w:color="auto"/>
                            <w:left w:val="none" w:sz="0" w:space="0" w:color="auto"/>
                            <w:bottom w:val="none" w:sz="0" w:space="0" w:color="auto"/>
                            <w:right w:val="none" w:sz="0" w:space="0" w:color="auto"/>
                          </w:divBdr>
                        </w:div>
                        <w:div w:id="1183475746">
                          <w:marLeft w:val="640"/>
                          <w:marRight w:val="0"/>
                          <w:marTop w:val="0"/>
                          <w:marBottom w:val="0"/>
                          <w:divBdr>
                            <w:top w:val="none" w:sz="0" w:space="0" w:color="auto"/>
                            <w:left w:val="none" w:sz="0" w:space="0" w:color="auto"/>
                            <w:bottom w:val="none" w:sz="0" w:space="0" w:color="auto"/>
                            <w:right w:val="none" w:sz="0" w:space="0" w:color="auto"/>
                          </w:divBdr>
                        </w:div>
                        <w:div w:id="1352487392">
                          <w:marLeft w:val="640"/>
                          <w:marRight w:val="0"/>
                          <w:marTop w:val="0"/>
                          <w:marBottom w:val="0"/>
                          <w:divBdr>
                            <w:top w:val="none" w:sz="0" w:space="0" w:color="auto"/>
                            <w:left w:val="none" w:sz="0" w:space="0" w:color="auto"/>
                            <w:bottom w:val="none" w:sz="0" w:space="0" w:color="auto"/>
                            <w:right w:val="none" w:sz="0" w:space="0" w:color="auto"/>
                          </w:divBdr>
                        </w:div>
                        <w:div w:id="1360008911">
                          <w:marLeft w:val="640"/>
                          <w:marRight w:val="0"/>
                          <w:marTop w:val="0"/>
                          <w:marBottom w:val="0"/>
                          <w:divBdr>
                            <w:top w:val="none" w:sz="0" w:space="0" w:color="auto"/>
                            <w:left w:val="none" w:sz="0" w:space="0" w:color="auto"/>
                            <w:bottom w:val="none" w:sz="0" w:space="0" w:color="auto"/>
                            <w:right w:val="none" w:sz="0" w:space="0" w:color="auto"/>
                          </w:divBdr>
                        </w:div>
                        <w:div w:id="1461462347">
                          <w:marLeft w:val="640"/>
                          <w:marRight w:val="0"/>
                          <w:marTop w:val="0"/>
                          <w:marBottom w:val="0"/>
                          <w:divBdr>
                            <w:top w:val="none" w:sz="0" w:space="0" w:color="auto"/>
                            <w:left w:val="none" w:sz="0" w:space="0" w:color="auto"/>
                            <w:bottom w:val="none" w:sz="0" w:space="0" w:color="auto"/>
                            <w:right w:val="none" w:sz="0" w:space="0" w:color="auto"/>
                          </w:divBdr>
                        </w:div>
                        <w:div w:id="1477725253">
                          <w:marLeft w:val="640"/>
                          <w:marRight w:val="0"/>
                          <w:marTop w:val="0"/>
                          <w:marBottom w:val="0"/>
                          <w:divBdr>
                            <w:top w:val="none" w:sz="0" w:space="0" w:color="auto"/>
                            <w:left w:val="none" w:sz="0" w:space="0" w:color="auto"/>
                            <w:bottom w:val="none" w:sz="0" w:space="0" w:color="auto"/>
                            <w:right w:val="none" w:sz="0" w:space="0" w:color="auto"/>
                          </w:divBdr>
                        </w:div>
                        <w:div w:id="1479569217">
                          <w:marLeft w:val="640"/>
                          <w:marRight w:val="0"/>
                          <w:marTop w:val="0"/>
                          <w:marBottom w:val="0"/>
                          <w:divBdr>
                            <w:top w:val="none" w:sz="0" w:space="0" w:color="auto"/>
                            <w:left w:val="none" w:sz="0" w:space="0" w:color="auto"/>
                            <w:bottom w:val="none" w:sz="0" w:space="0" w:color="auto"/>
                            <w:right w:val="none" w:sz="0" w:space="0" w:color="auto"/>
                          </w:divBdr>
                        </w:div>
                        <w:div w:id="1533609564">
                          <w:marLeft w:val="640"/>
                          <w:marRight w:val="0"/>
                          <w:marTop w:val="0"/>
                          <w:marBottom w:val="0"/>
                          <w:divBdr>
                            <w:top w:val="none" w:sz="0" w:space="0" w:color="auto"/>
                            <w:left w:val="none" w:sz="0" w:space="0" w:color="auto"/>
                            <w:bottom w:val="none" w:sz="0" w:space="0" w:color="auto"/>
                            <w:right w:val="none" w:sz="0" w:space="0" w:color="auto"/>
                          </w:divBdr>
                        </w:div>
                        <w:div w:id="1569029895">
                          <w:marLeft w:val="640"/>
                          <w:marRight w:val="0"/>
                          <w:marTop w:val="0"/>
                          <w:marBottom w:val="0"/>
                          <w:divBdr>
                            <w:top w:val="none" w:sz="0" w:space="0" w:color="auto"/>
                            <w:left w:val="none" w:sz="0" w:space="0" w:color="auto"/>
                            <w:bottom w:val="none" w:sz="0" w:space="0" w:color="auto"/>
                            <w:right w:val="none" w:sz="0" w:space="0" w:color="auto"/>
                          </w:divBdr>
                        </w:div>
                        <w:div w:id="1604728046">
                          <w:marLeft w:val="640"/>
                          <w:marRight w:val="0"/>
                          <w:marTop w:val="0"/>
                          <w:marBottom w:val="0"/>
                          <w:divBdr>
                            <w:top w:val="none" w:sz="0" w:space="0" w:color="auto"/>
                            <w:left w:val="none" w:sz="0" w:space="0" w:color="auto"/>
                            <w:bottom w:val="none" w:sz="0" w:space="0" w:color="auto"/>
                            <w:right w:val="none" w:sz="0" w:space="0" w:color="auto"/>
                          </w:divBdr>
                        </w:div>
                        <w:div w:id="1615136066">
                          <w:marLeft w:val="640"/>
                          <w:marRight w:val="0"/>
                          <w:marTop w:val="0"/>
                          <w:marBottom w:val="0"/>
                          <w:divBdr>
                            <w:top w:val="none" w:sz="0" w:space="0" w:color="auto"/>
                            <w:left w:val="none" w:sz="0" w:space="0" w:color="auto"/>
                            <w:bottom w:val="none" w:sz="0" w:space="0" w:color="auto"/>
                            <w:right w:val="none" w:sz="0" w:space="0" w:color="auto"/>
                          </w:divBdr>
                        </w:div>
                        <w:div w:id="1629435236">
                          <w:marLeft w:val="640"/>
                          <w:marRight w:val="0"/>
                          <w:marTop w:val="0"/>
                          <w:marBottom w:val="0"/>
                          <w:divBdr>
                            <w:top w:val="none" w:sz="0" w:space="0" w:color="auto"/>
                            <w:left w:val="none" w:sz="0" w:space="0" w:color="auto"/>
                            <w:bottom w:val="none" w:sz="0" w:space="0" w:color="auto"/>
                            <w:right w:val="none" w:sz="0" w:space="0" w:color="auto"/>
                          </w:divBdr>
                        </w:div>
                        <w:div w:id="1697972550">
                          <w:marLeft w:val="640"/>
                          <w:marRight w:val="0"/>
                          <w:marTop w:val="0"/>
                          <w:marBottom w:val="0"/>
                          <w:divBdr>
                            <w:top w:val="none" w:sz="0" w:space="0" w:color="auto"/>
                            <w:left w:val="none" w:sz="0" w:space="0" w:color="auto"/>
                            <w:bottom w:val="none" w:sz="0" w:space="0" w:color="auto"/>
                            <w:right w:val="none" w:sz="0" w:space="0" w:color="auto"/>
                          </w:divBdr>
                        </w:div>
                        <w:div w:id="1709648420">
                          <w:marLeft w:val="640"/>
                          <w:marRight w:val="0"/>
                          <w:marTop w:val="0"/>
                          <w:marBottom w:val="0"/>
                          <w:divBdr>
                            <w:top w:val="none" w:sz="0" w:space="0" w:color="auto"/>
                            <w:left w:val="none" w:sz="0" w:space="0" w:color="auto"/>
                            <w:bottom w:val="none" w:sz="0" w:space="0" w:color="auto"/>
                            <w:right w:val="none" w:sz="0" w:space="0" w:color="auto"/>
                          </w:divBdr>
                        </w:div>
                        <w:div w:id="1722439249">
                          <w:marLeft w:val="640"/>
                          <w:marRight w:val="0"/>
                          <w:marTop w:val="0"/>
                          <w:marBottom w:val="0"/>
                          <w:divBdr>
                            <w:top w:val="none" w:sz="0" w:space="0" w:color="auto"/>
                            <w:left w:val="none" w:sz="0" w:space="0" w:color="auto"/>
                            <w:bottom w:val="none" w:sz="0" w:space="0" w:color="auto"/>
                            <w:right w:val="none" w:sz="0" w:space="0" w:color="auto"/>
                          </w:divBdr>
                        </w:div>
                        <w:div w:id="1736859563">
                          <w:marLeft w:val="640"/>
                          <w:marRight w:val="0"/>
                          <w:marTop w:val="0"/>
                          <w:marBottom w:val="0"/>
                          <w:divBdr>
                            <w:top w:val="none" w:sz="0" w:space="0" w:color="auto"/>
                            <w:left w:val="none" w:sz="0" w:space="0" w:color="auto"/>
                            <w:bottom w:val="none" w:sz="0" w:space="0" w:color="auto"/>
                            <w:right w:val="none" w:sz="0" w:space="0" w:color="auto"/>
                          </w:divBdr>
                        </w:div>
                        <w:div w:id="1904480821">
                          <w:marLeft w:val="640"/>
                          <w:marRight w:val="0"/>
                          <w:marTop w:val="0"/>
                          <w:marBottom w:val="0"/>
                          <w:divBdr>
                            <w:top w:val="none" w:sz="0" w:space="0" w:color="auto"/>
                            <w:left w:val="none" w:sz="0" w:space="0" w:color="auto"/>
                            <w:bottom w:val="none" w:sz="0" w:space="0" w:color="auto"/>
                            <w:right w:val="none" w:sz="0" w:space="0" w:color="auto"/>
                          </w:divBdr>
                        </w:div>
                        <w:div w:id="1979987847">
                          <w:marLeft w:val="640"/>
                          <w:marRight w:val="0"/>
                          <w:marTop w:val="0"/>
                          <w:marBottom w:val="0"/>
                          <w:divBdr>
                            <w:top w:val="none" w:sz="0" w:space="0" w:color="auto"/>
                            <w:left w:val="none" w:sz="0" w:space="0" w:color="auto"/>
                            <w:bottom w:val="none" w:sz="0" w:space="0" w:color="auto"/>
                            <w:right w:val="none" w:sz="0" w:space="0" w:color="auto"/>
                          </w:divBdr>
                        </w:div>
                        <w:div w:id="2083864422">
                          <w:marLeft w:val="640"/>
                          <w:marRight w:val="0"/>
                          <w:marTop w:val="0"/>
                          <w:marBottom w:val="0"/>
                          <w:divBdr>
                            <w:top w:val="none" w:sz="0" w:space="0" w:color="auto"/>
                            <w:left w:val="none" w:sz="0" w:space="0" w:color="auto"/>
                            <w:bottom w:val="none" w:sz="0" w:space="0" w:color="auto"/>
                            <w:right w:val="none" w:sz="0" w:space="0" w:color="auto"/>
                          </w:divBdr>
                        </w:div>
                        <w:div w:id="2086875392">
                          <w:marLeft w:val="640"/>
                          <w:marRight w:val="0"/>
                          <w:marTop w:val="0"/>
                          <w:marBottom w:val="0"/>
                          <w:divBdr>
                            <w:top w:val="none" w:sz="0" w:space="0" w:color="auto"/>
                            <w:left w:val="none" w:sz="0" w:space="0" w:color="auto"/>
                            <w:bottom w:val="none" w:sz="0" w:space="0" w:color="auto"/>
                            <w:right w:val="none" w:sz="0" w:space="0" w:color="auto"/>
                          </w:divBdr>
                        </w:div>
                        <w:div w:id="2099590794">
                          <w:marLeft w:val="640"/>
                          <w:marRight w:val="0"/>
                          <w:marTop w:val="0"/>
                          <w:marBottom w:val="0"/>
                          <w:divBdr>
                            <w:top w:val="none" w:sz="0" w:space="0" w:color="auto"/>
                            <w:left w:val="none" w:sz="0" w:space="0" w:color="auto"/>
                            <w:bottom w:val="none" w:sz="0" w:space="0" w:color="auto"/>
                            <w:right w:val="none" w:sz="0" w:space="0" w:color="auto"/>
                          </w:divBdr>
                        </w:div>
                        <w:div w:id="2099789394">
                          <w:marLeft w:val="640"/>
                          <w:marRight w:val="0"/>
                          <w:marTop w:val="0"/>
                          <w:marBottom w:val="0"/>
                          <w:divBdr>
                            <w:top w:val="none" w:sz="0" w:space="0" w:color="auto"/>
                            <w:left w:val="none" w:sz="0" w:space="0" w:color="auto"/>
                            <w:bottom w:val="none" w:sz="0" w:space="0" w:color="auto"/>
                            <w:right w:val="none" w:sz="0" w:space="0" w:color="auto"/>
                          </w:divBdr>
                        </w:div>
                        <w:div w:id="2100364563">
                          <w:marLeft w:val="640"/>
                          <w:marRight w:val="0"/>
                          <w:marTop w:val="0"/>
                          <w:marBottom w:val="0"/>
                          <w:divBdr>
                            <w:top w:val="none" w:sz="0" w:space="0" w:color="auto"/>
                            <w:left w:val="none" w:sz="0" w:space="0" w:color="auto"/>
                            <w:bottom w:val="none" w:sz="0" w:space="0" w:color="auto"/>
                            <w:right w:val="none" w:sz="0" w:space="0" w:color="auto"/>
                          </w:divBdr>
                        </w:div>
                      </w:divsChild>
                    </w:div>
                    <w:div w:id="1981808946">
                      <w:marLeft w:val="0"/>
                      <w:marRight w:val="0"/>
                      <w:marTop w:val="0"/>
                      <w:marBottom w:val="0"/>
                      <w:divBdr>
                        <w:top w:val="none" w:sz="0" w:space="0" w:color="auto"/>
                        <w:left w:val="none" w:sz="0" w:space="0" w:color="auto"/>
                        <w:bottom w:val="none" w:sz="0" w:space="0" w:color="auto"/>
                        <w:right w:val="none" w:sz="0" w:space="0" w:color="auto"/>
                      </w:divBdr>
                      <w:divsChild>
                        <w:div w:id="112553973">
                          <w:marLeft w:val="640"/>
                          <w:marRight w:val="0"/>
                          <w:marTop w:val="0"/>
                          <w:marBottom w:val="0"/>
                          <w:divBdr>
                            <w:top w:val="none" w:sz="0" w:space="0" w:color="auto"/>
                            <w:left w:val="none" w:sz="0" w:space="0" w:color="auto"/>
                            <w:bottom w:val="none" w:sz="0" w:space="0" w:color="auto"/>
                            <w:right w:val="none" w:sz="0" w:space="0" w:color="auto"/>
                          </w:divBdr>
                        </w:div>
                        <w:div w:id="156266597">
                          <w:marLeft w:val="640"/>
                          <w:marRight w:val="0"/>
                          <w:marTop w:val="0"/>
                          <w:marBottom w:val="0"/>
                          <w:divBdr>
                            <w:top w:val="none" w:sz="0" w:space="0" w:color="auto"/>
                            <w:left w:val="none" w:sz="0" w:space="0" w:color="auto"/>
                            <w:bottom w:val="none" w:sz="0" w:space="0" w:color="auto"/>
                            <w:right w:val="none" w:sz="0" w:space="0" w:color="auto"/>
                          </w:divBdr>
                        </w:div>
                        <w:div w:id="285047244">
                          <w:marLeft w:val="640"/>
                          <w:marRight w:val="0"/>
                          <w:marTop w:val="0"/>
                          <w:marBottom w:val="0"/>
                          <w:divBdr>
                            <w:top w:val="none" w:sz="0" w:space="0" w:color="auto"/>
                            <w:left w:val="none" w:sz="0" w:space="0" w:color="auto"/>
                            <w:bottom w:val="none" w:sz="0" w:space="0" w:color="auto"/>
                            <w:right w:val="none" w:sz="0" w:space="0" w:color="auto"/>
                          </w:divBdr>
                        </w:div>
                        <w:div w:id="302851571">
                          <w:marLeft w:val="640"/>
                          <w:marRight w:val="0"/>
                          <w:marTop w:val="0"/>
                          <w:marBottom w:val="0"/>
                          <w:divBdr>
                            <w:top w:val="none" w:sz="0" w:space="0" w:color="auto"/>
                            <w:left w:val="none" w:sz="0" w:space="0" w:color="auto"/>
                            <w:bottom w:val="none" w:sz="0" w:space="0" w:color="auto"/>
                            <w:right w:val="none" w:sz="0" w:space="0" w:color="auto"/>
                          </w:divBdr>
                        </w:div>
                        <w:div w:id="409430126">
                          <w:marLeft w:val="640"/>
                          <w:marRight w:val="0"/>
                          <w:marTop w:val="0"/>
                          <w:marBottom w:val="0"/>
                          <w:divBdr>
                            <w:top w:val="none" w:sz="0" w:space="0" w:color="auto"/>
                            <w:left w:val="none" w:sz="0" w:space="0" w:color="auto"/>
                            <w:bottom w:val="none" w:sz="0" w:space="0" w:color="auto"/>
                            <w:right w:val="none" w:sz="0" w:space="0" w:color="auto"/>
                          </w:divBdr>
                        </w:div>
                        <w:div w:id="486555698">
                          <w:marLeft w:val="640"/>
                          <w:marRight w:val="0"/>
                          <w:marTop w:val="0"/>
                          <w:marBottom w:val="0"/>
                          <w:divBdr>
                            <w:top w:val="none" w:sz="0" w:space="0" w:color="auto"/>
                            <w:left w:val="none" w:sz="0" w:space="0" w:color="auto"/>
                            <w:bottom w:val="none" w:sz="0" w:space="0" w:color="auto"/>
                            <w:right w:val="none" w:sz="0" w:space="0" w:color="auto"/>
                          </w:divBdr>
                        </w:div>
                        <w:div w:id="567620060">
                          <w:marLeft w:val="640"/>
                          <w:marRight w:val="0"/>
                          <w:marTop w:val="0"/>
                          <w:marBottom w:val="0"/>
                          <w:divBdr>
                            <w:top w:val="none" w:sz="0" w:space="0" w:color="auto"/>
                            <w:left w:val="none" w:sz="0" w:space="0" w:color="auto"/>
                            <w:bottom w:val="none" w:sz="0" w:space="0" w:color="auto"/>
                            <w:right w:val="none" w:sz="0" w:space="0" w:color="auto"/>
                          </w:divBdr>
                        </w:div>
                        <w:div w:id="646741582">
                          <w:marLeft w:val="640"/>
                          <w:marRight w:val="0"/>
                          <w:marTop w:val="0"/>
                          <w:marBottom w:val="0"/>
                          <w:divBdr>
                            <w:top w:val="none" w:sz="0" w:space="0" w:color="auto"/>
                            <w:left w:val="none" w:sz="0" w:space="0" w:color="auto"/>
                            <w:bottom w:val="none" w:sz="0" w:space="0" w:color="auto"/>
                            <w:right w:val="none" w:sz="0" w:space="0" w:color="auto"/>
                          </w:divBdr>
                        </w:div>
                        <w:div w:id="654528449">
                          <w:marLeft w:val="640"/>
                          <w:marRight w:val="0"/>
                          <w:marTop w:val="0"/>
                          <w:marBottom w:val="0"/>
                          <w:divBdr>
                            <w:top w:val="none" w:sz="0" w:space="0" w:color="auto"/>
                            <w:left w:val="none" w:sz="0" w:space="0" w:color="auto"/>
                            <w:bottom w:val="none" w:sz="0" w:space="0" w:color="auto"/>
                            <w:right w:val="none" w:sz="0" w:space="0" w:color="auto"/>
                          </w:divBdr>
                        </w:div>
                        <w:div w:id="682130768">
                          <w:marLeft w:val="640"/>
                          <w:marRight w:val="0"/>
                          <w:marTop w:val="0"/>
                          <w:marBottom w:val="0"/>
                          <w:divBdr>
                            <w:top w:val="none" w:sz="0" w:space="0" w:color="auto"/>
                            <w:left w:val="none" w:sz="0" w:space="0" w:color="auto"/>
                            <w:bottom w:val="none" w:sz="0" w:space="0" w:color="auto"/>
                            <w:right w:val="none" w:sz="0" w:space="0" w:color="auto"/>
                          </w:divBdr>
                        </w:div>
                        <w:div w:id="733628267">
                          <w:marLeft w:val="640"/>
                          <w:marRight w:val="0"/>
                          <w:marTop w:val="0"/>
                          <w:marBottom w:val="0"/>
                          <w:divBdr>
                            <w:top w:val="none" w:sz="0" w:space="0" w:color="auto"/>
                            <w:left w:val="none" w:sz="0" w:space="0" w:color="auto"/>
                            <w:bottom w:val="none" w:sz="0" w:space="0" w:color="auto"/>
                            <w:right w:val="none" w:sz="0" w:space="0" w:color="auto"/>
                          </w:divBdr>
                        </w:div>
                        <w:div w:id="813059123">
                          <w:marLeft w:val="640"/>
                          <w:marRight w:val="0"/>
                          <w:marTop w:val="0"/>
                          <w:marBottom w:val="0"/>
                          <w:divBdr>
                            <w:top w:val="none" w:sz="0" w:space="0" w:color="auto"/>
                            <w:left w:val="none" w:sz="0" w:space="0" w:color="auto"/>
                            <w:bottom w:val="none" w:sz="0" w:space="0" w:color="auto"/>
                            <w:right w:val="none" w:sz="0" w:space="0" w:color="auto"/>
                          </w:divBdr>
                        </w:div>
                        <w:div w:id="878476591">
                          <w:marLeft w:val="640"/>
                          <w:marRight w:val="0"/>
                          <w:marTop w:val="0"/>
                          <w:marBottom w:val="0"/>
                          <w:divBdr>
                            <w:top w:val="none" w:sz="0" w:space="0" w:color="auto"/>
                            <w:left w:val="none" w:sz="0" w:space="0" w:color="auto"/>
                            <w:bottom w:val="none" w:sz="0" w:space="0" w:color="auto"/>
                            <w:right w:val="none" w:sz="0" w:space="0" w:color="auto"/>
                          </w:divBdr>
                        </w:div>
                        <w:div w:id="892497266">
                          <w:marLeft w:val="640"/>
                          <w:marRight w:val="0"/>
                          <w:marTop w:val="0"/>
                          <w:marBottom w:val="0"/>
                          <w:divBdr>
                            <w:top w:val="none" w:sz="0" w:space="0" w:color="auto"/>
                            <w:left w:val="none" w:sz="0" w:space="0" w:color="auto"/>
                            <w:bottom w:val="none" w:sz="0" w:space="0" w:color="auto"/>
                            <w:right w:val="none" w:sz="0" w:space="0" w:color="auto"/>
                          </w:divBdr>
                        </w:div>
                        <w:div w:id="905839824">
                          <w:marLeft w:val="640"/>
                          <w:marRight w:val="0"/>
                          <w:marTop w:val="0"/>
                          <w:marBottom w:val="0"/>
                          <w:divBdr>
                            <w:top w:val="none" w:sz="0" w:space="0" w:color="auto"/>
                            <w:left w:val="none" w:sz="0" w:space="0" w:color="auto"/>
                            <w:bottom w:val="none" w:sz="0" w:space="0" w:color="auto"/>
                            <w:right w:val="none" w:sz="0" w:space="0" w:color="auto"/>
                          </w:divBdr>
                        </w:div>
                        <w:div w:id="907612803">
                          <w:marLeft w:val="640"/>
                          <w:marRight w:val="0"/>
                          <w:marTop w:val="0"/>
                          <w:marBottom w:val="0"/>
                          <w:divBdr>
                            <w:top w:val="none" w:sz="0" w:space="0" w:color="auto"/>
                            <w:left w:val="none" w:sz="0" w:space="0" w:color="auto"/>
                            <w:bottom w:val="none" w:sz="0" w:space="0" w:color="auto"/>
                            <w:right w:val="none" w:sz="0" w:space="0" w:color="auto"/>
                          </w:divBdr>
                        </w:div>
                        <w:div w:id="939797989">
                          <w:marLeft w:val="640"/>
                          <w:marRight w:val="0"/>
                          <w:marTop w:val="0"/>
                          <w:marBottom w:val="0"/>
                          <w:divBdr>
                            <w:top w:val="none" w:sz="0" w:space="0" w:color="auto"/>
                            <w:left w:val="none" w:sz="0" w:space="0" w:color="auto"/>
                            <w:bottom w:val="none" w:sz="0" w:space="0" w:color="auto"/>
                            <w:right w:val="none" w:sz="0" w:space="0" w:color="auto"/>
                          </w:divBdr>
                        </w:div>
                        <w:div w:id="1007251860">
                          <w:marLeft w:val="640"/>
                          <w:marRight w:val="0"/>
                          <w:marTop w:val="0"/>
                          <w:marBottom w:val="0"/>
                          <w:divBdr>
                            <w:top w:val="none" w:sz="0" w:space="0" w:color="auto"/>
                            <w:left w:val="none" w:sz="0" w:space="0" w:color="auto"/>
                            <w:bottom w:val="none" w:sz="0" w:space="0" w:color="auto"/>
                            <w:right w:val="none" w:sz="0" w:space="0" w:color="auto"/>
                          </w:divBdr>
                        </w:div>
                        <w:div w:id="1045447448">
                          <w:marLeft w:val="640"/>
                          <w:marRight w:val="0"/>
                          <w:marTop w:val="0"/>
                          <w:marBottom w:val="0"/>
                          <w:divBdr>
                            <w:top w:val="none" w:sz="0" w:space="0" w:color="auto"/>
                            <w:left w:val="none" w:sz="0" w:space="0" w:color="auto"/>
                            <w:bottom w:val="none" w:sz="0" w:space="0" w:color="auto"/>
                            <w:right w:val="none" w:sz="0" w:space="0" w:color="auto"/>
                          </w:divBdr>
                        </w:div>
                        <w:div w:id="1111704425">
                          <w:marLeft w:val="640"/>
                          <w:marRight w:val="0"/>
                          <w:marTop w:val="0"/>
                          <w:marBottom w:val="0"/>
                          <w:divBdr>
                            <w:top w:val="none" w:sz="0" w:space="0" w:color="auto"/>
                            <w:left w:val="none" w:sz="0" w:space="0" w:color="auto"/>
                            <w:bottom w:val="none" w:sz="0" w:space="0" w:color="auto"/>
                            <w:right w:val="none" w:sz="0" w:space="0" w:color="auto"/>
                          </w:divBdr>
                        </w:div>
                        <w:div w:id="1165630942">
                          <w:marLeft w:val="640"/>
                          <w:marRight w:val="0"/>
                          <w:marTop w:val="0"/>
                          <w:marBottom w:val="0"/>
                          <w:divBdr>
                            <w:top w:val="none" w:sz="0" w:space="0" w:color="auto"/>
                            <w:left w:val="none" w:sz="0" w:space="0" w:color="auto"/>
                            <w:bottom w:val="none" w:sz="0" w:space="0" w:color="auto"/>
                            <w:right w:val="none" w:sz="0" w:space="0" w:color="auto"/>
                          </w:divBdr>
                        </w:div>
                        <w:div w:id="1165783432">
                          <w:marLeft w:val="640"/>
                          <w:marRight w:val="0"/>
                          <w:marTop w:val="0"/>
                          <w:marBottom w:val="0"/>
                          <w:divBdr>
                            <w:top w:val="none" w:sz="0" w:space="0" w:color="auto"/>
                            <w:left w:val="none" w:sz="0" w:space="0" w:color="auto"/>
                            <w:bottom w:val="none" w:sz="0" w:space="0" w:color="auto"/>
                            <w:right w:val="none" w:sz="0" w:space="0" w:color="auto"/>
                          </w:divBdr>
                        </w:div>
                        <w:div w:id="1207643337">
                          <w:marLeft w:val="640"/>
                          <w:marRight w:val="0"/>
                          <w:marTop w:val="0"/>
                          <w:marBottom w:val="0"/>
                          <w:divBdr>
                            <w:top w:val="none" w:sz="0" w:space="0" w:color="auto"/>
                            <w:left w:val="none" w:sz="0" w:space="0" w:color="auto"/>
                            <w:bottom w:val="none" w:sz="0" w:space="0" w:color="auto"/>
                            <w:right w:val="none" w:sz="0" w:space="0" w:color="auto"/>
                          </w:divBdr>
                        </w:div>
                        <w:div w:id="1209104631">
                          <w:marLeft w:val="640"/>
                          <w:marRight w:val="0"/>
                          <w:marTop w:val="0"/>
                          <w:marBottom w:val="0"/>
                          <w:divBdr>
                            <w:top w:val="none" w:sz="0" w:space="0" w:color="auto"/>
                            <w:left w:val="none" w:sz="0" w:space="0" w:color="auto"/>
                            <w:bottom w:val="none" w:sz="0" w:space="0" w:color="auto"/>
                            <w:right w:val="none" w:sz="0" w:space="0" w:color="auto"/>
                          </w:divBdr>
                        </w:div>
                        <w:div w:id="1345858491">
                          <w:marLeft w:val="640"/>
                          <w:marRight w:val="0"/>
                          <w:marTop w:val="0"/>
                          <w:marBottom w:val="0"/>
                          <w:divBdr>
                            <w:top w:val="none" w:sz="0" w:space="0" w:color="auto"/>
                            <w:left w:val="none" w:sz="0" w:space="0" w:color="auto"/>
                            <w:bottom w:val="none" w:sz="0" w:space="0" w:color="auto"/>
                            <w:right w:val="none" w:sz="0" w:space="0" w:color="auto"/>
                          </w:divBdr>
                        </w:div>
                        <w:div w:id="1368986428">
                          <w:marLeft w:val="640"/>
                          <w:marRight w:val="0"/>
                          <w:marTop w:val="0"/>
                          <w:marBottom w:val="0"/>
                          <w:divBdr>
                            <w:top w:val="none" w:sz="0" w:space="0" w:color="auto"/>
                            <w:left w:val="none" w:sz="0" w:space="0" w:color="auto"/>
                            <w:bottom w:val="none" w:sz="0" w:space="0" w:color="auto"/>
                            <w:right w:val="none" w:sz="0" w:space="0" w:color="auto"/>
                          </w:divBdr>
                        </w:div>
                        <w:div w:id="1386181311">
                          <w:marLeft w:val="640"/>
                          <w:marRight w:val="0"/>
                          <w:marTop w:val="0"/>
                          <w:marBottom w:val="0"/>
                          <w:divBdr>
                            <w:top w:val="none" w:sz="0" w:space="0" w:color="auto"/>
                            <w:left w:val="none" w:sz="0" w:space="0" w:color="auto"/>
                            <w:bottom w:val="none" w:sz="0" w:space="0" w:color="auto"/>
                            <w:right w:val="none" w:sz="0" w:space="0" w:color="auto"/>
                          </w:divBdr>
                        </w:div>
                        <w:div w:id="1501312927">
                          <w:marLeft w:val="640"/>
                          <w:marRight w:val="0"/>
                          <w:marTop w:val="0"/>
                          <w:marBottom w:val="0"/>
                          <w:divBdr>
                            <w:top w:val="none" w:sz="0" w:space="0" w:color="auto"/>
                            <w:left w:val="none" w:sz="0" w:space="0" w:color="auto"/>
                            <w:bottom w:val="none" w:sz="0" w:space="0" w:color="auto"/>
                            <w:right w:val="none" w:sz="0" w:space="0" w:color="auto"/>
                          </w:divBdr>
                        </w:div>
                        <w:div w:id="1510410144">
                          <w:marLeft w:val="640"/>
                          <w:marRight w:val="0"/>
                          <w:marTop w:val="0"/>
                          <w:marBottom w:val="0"/>
                          <w:divBdr>
                            <w:top w:val="none" w:sz="0" w:space="0" w:color="auto"/>
                            <w:left w:val="none" w:sz="0" w:space="0" w:color="auto"/>
                            <w:bottom w:val="none" w:sz="0" w:space="0" w:color="auto"/>
                            <w:right w:val="none" w:sz="0" w:space="0" w:color="auto"/>
                          </w:divBdr>
                        </w:div>
                        <w:div w:id="1590386159">
                          <w:marLeft w:val="640"/>
                          <w:marRight w:val="0"/>
                          <w:marTop w:val="0"/>
                          <w:marBottom w:val="0"/>
                          <w:divBdr>
                            <w:top w:val="none" w:sz="0" w:space="0" w:color="auto"/>
                            <w:left w:val="none" w:sz="0" w:space="0" w:color="auto"/>
                            <w:bottom w:val="none" w:sz="0" w:space="0" w:color="auto"/>
                            <w:right w:val="none" w:sz="0" w:space="0" w:color="auto"/>
                          </w:divBdr>
                        </w:div>
                        <w:div w:id="1640844282">
                          <w:marLeft w:val="640"/>
                          <w:marRight w:val="0"/>
                          <w:marTop w:val="0"/>
                          <w:marBottom w:val="0"/>
                          <w:divBdr>
                            <w:top w:val="none" w:sz="0" w:space="0" w:color="auto"/>
                            <w:left w:val="none" w:sz="0" w:space="0" w:color="auto"/>
                            <w:bottom w:val="none" w:sz="0" w:space="0" w:color="auto"/>
                            <w:right w:val="none" w:sz="0" w:space="0" w:color="auto"/>
                          </w:divBdr>
                        </w:div>
                        <w:div w:id="1701081779">
                          <w:marLeft w:val="640"/>
                          <w:marRight w:val="0"/>
                          <w:marTop w:val="0"/>
                          <w:marBottom w:val="0"/>
                          <w:divBdr>
                            <w:top w:val="none" w:sz="0" w:space="0" w:color="auto"/>
                            <w:left w:val="none" w:sz="0" w:space="0" w:color="auto"/>
                            <w:bottom w:val="none" w:sz="0" w:space="0" w:color="auto"/>
                            <w:right w:val="none" w:sz="0" w:space="0" w:color="auto"/>
                          </w:divBdr>
                        </w:div>
                        <w:div w:id="1711805980">
                          <w:marLeft w:val="640"/>
                          <w:marRight w:val="0"/>
                          <w:marTop w:val="0"/>
                          <w:marBottom w:val="0"/>
                          <w:divBdr>
                            <w:top w:val="none" w:sz="0" w:space="0" w:color="auto"/>
                            <w:left w:val="none" w:sz="0" w:space="0" w:color="auto"/>
                            <w:bottom w:val="none" w:sz="0" w:space="0" w:color="auto"/>
                            <w:right w:val="none" w:sz="0" w:space="0" w:color="auto"/>
                          </w:divBdr>
                        </w:div>
                        <w:div w:id="1779400331">
                          <w:marLeft w:val="640"/>
                          <w:marRight w:val="0"/>
                          <w:marTop w:val="0"/>
                          <w:marBottom w:val="0"/>
                          <w:divBdr>
                            <w:top w:val="none" w:sz="0" w:space="0" w:color="auto"/>
                            <w:left w:val="none" w:sz="0" w:space="0" w:color="auto"/>
                            <w:bottom w:val="none" w:sz="0" w:space="0" w:color="auto"/>
                            <w:right w:val="none" w:sz="0" w:space="0" w:color="auto"/>
                          </w:divBdr>
                        </w:div>
                        <w:div w:id="1832133957">
                          <w:marLeft w:val="640"/>
                          <w:marRight w:val="0"/>
                          <w:marTop w:val="0"/>
                          <w:marBottom w:val="0"/>
                          <w:divBdr>
                            <w:top w:val="none" w:sz="0" w:space="0" w:color="auto"/>
                            <w:left w:val="none" w:sz="0" w:space="0" w:color="auto"/>
                            <w:bottom w:val="none" w:sz="0" w:space="0" w:color="auto"/>
                            <w:right w:val="none" w:sz="0" w:space="0" w:color="auto"/>
                          </w:divBdr>
                        </w:div>
                        <w:div w:id="1877232475">
                          <w:marLeft w:val="640"/>
                          <w:marRight w:val="0"/>
                          <w:marTop w:val="0"/>
                          <w:marBottom w:val="0"/>
                          <w:divBdr>
                            <w:top w:val="none" w:sz="0" w:space="0" w:color="auto"/>
                            <w:left w:val="none" w:sz="0" w:space="0" w:color="auto"/>
                            <w:bottom w:val="none" w:sz="0" w:space="0" w:color="auto"/>
                            <w:right w:val="none" w:sz="0" w:space="0" w:color="auto"/>
                          </w:divBdr>
                        </w:div>
                        <w:div w:id="1907647234">
                          <w:marLeft w:val="640"/>
                          <w:marRight w:val="0"/>
                          <w:marTop w:val="0"/>
                          <w:marBottom w:val="0"/>
                          <w:divBdr>
                            <w:top w:val="none" w:sz="0" w:space="0" w:color="auto"/>
                            <w:left w:val="none" w:sz="0" w:space="0" w:color="auto"/>
                            <w:bottom w:val="none" w:sz="0" w:space="0" w:color="auto"/>
                            <w:right w:val="none" w:sz="0" w:space="0" w:color="auto"/>
                          </w:divBdr>
                        </w:div>
                        <w:div w:id="1926184525">
                          <w:marLeft w:val="640"/>
                          <w:marRight w:val="0"/>
                          <w:marTop w:val="0"/>
                          <w:marBottom w:val="0"/>
                          <w:divBdr>
                            <w:top w:val="none" w:sz="0" w:space="0" w:color="auto"/>
                            <w:left w:val="none" w:sz="0" w:space="0" w:color="auto"/>
                            <w:bottom w:val="none" w:sz="0" w:space="0" w:color="auto"/>
                            <w:right w:val="none" w:sz="0" w:space="0" w:color="auto"/>
                          </w:divBdr>
                        </w:div>
                        <w:div w:id="1928417948">
                          <w:marLeft w:val="640"/>
                          <w:marRight w:val="0"/>
                          <w:marTop w:val="0"/>
                          <w:marBottom w:val="0"/>
                          <w:divBdr>
                            <w:top w:val="none" w:sz="0" w:space="0" w:color="auto"/>
                            <w:left w:val="none" w:sz="0" w:space="0" w:color="auto"/>
                            <w:bottom w:val="none" w:sz="0" w:space="0" w:color="auto"/>
                            <w:right w:val="none" w:sz="0" w:space="0" w:color="auto"/>
                          </w:divBdr>
                        </w:div>
                        <w:div w:id="2016767193">
                          <w:marLeft w:val="640"/>
                          <w:marRight w:val="0"/>
                          <w:marTop w:val="0"/>
                          <w:marBottom w:val="0"/>
                          <w:divBdr>
                            <w:top w:val="none" w:sz="0" w:space="0" w:color="auto"/>
                            <w:left w:val="none" w:sz="0" w:space="0" w:color="auto"/>
                            <w:bottom w:val="none" w:sz="0" w:space="0" w:color="auto"/>
                            <w:right w:val="none" w:sz="0" w:space="0" w:color="auto"/>
                          </w:divBdr>
                        </w:div>
                        <w:div w:id="2037195280">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904870763">
                  <w:marLeft w:val="640"/>
                  <w:marRight w:val="0"/>
                  <w:marTop w:val="0"/>
                  <w:marBottom w:val="0"/>
                  <w:divBdr>
                    <w:top w:val="none" w:sz="0" w:space="0" w:color="auto"/>
                    <w:left w:val="none" w:sz="0" w:space="0" w:color="auto"/>
                    <w:bottom w:val="none" w:sz="0" w:space="0" w:color="auto"/>
                    <w:right w:val="none" w:sz="0" w:space="0" w:color="auto"/>
                  </w:divBdr>
                </w:div>
                <w:div w:id="1966156374">
                  <w:marLeft w:val="640"/>
                  <w:marRight w:val="0"/>
                  <w:marTop w:val="0"/>
                  <w:marBottom w:val="0"/>
                  <w:divBdr>
                    <w:top w:val="none" w:sz="0" w:space="0" w:color="auto"/>
                    <w:left w:val="none" w:sz="0" w:space="0" w:color="auto"/>
                    <w:bottom w:val="none" w:sz="0" w:space="0" w:color="auto"/>
                    <w:right w:val="none" w:sz="0" w:space="0" w:color="auto"/>
                  </w:divBdr>
                </w:div>
                <w:div w:id="2004772899">
                  <w:marLeft w:val="640"/>
                  <w:marRight w:val="0"/>
                  <w:marTop w:val="0"/>
                  <w:marBottom w:val="0"/>
                  <w:divBdr>
                    <w:top w:val="none" w:sz="0" w:space="0" w:color="auto"/>
                    <w:left w:val="none" w:sz="0" w:space="0" w:color="auto"/>
                    <w:bottom w:val="none" w:sz="0" w:space="0" w:color="auto"/>
                    <w:right w:val="none" w:sz="0" w:space="0" w:color="auto"/>
                  </w:divBdr>
                </w:div>
                <w:div w:id="2015717455">
                  <w:marLeft w:val="640"/>
                  <w:marRight w:val="0"/>
                  <w:marTop w:val="0"/>
                  <w:marBottom w:val="0"/>
                  <w:divBdr>
                    <w:top w:val="none" w:sz="0" w:space="0" w:color="auto"/>
                    <w:left w:val="none" w:sz="0" w:space="0" w:color="auto"/>
                    <w:bottom w:val="none" w:sz="0" w:space="0" w:color="auto"/>
                    <w:right w:val="none" w:sz="0" w:space="0" w:color="auto"/>
                  </w:divBdr>
                </w:div>
                <w:div w:id="2135322660">
                  <w:marLeft w:val="640"/>
                  <w:marRight w:val="0"/>
                  <w:marTop w:val="0"/>
                  <w:marBottom w:val="0"/>
                  <w:divBdr>
                    <w:top w:val="none" w:sz="0" w:space="0" w:color="auto"/>
                    <w:left w:val="none" w:sz="0" w:space="0" w:color="auto"/>
                    <w:bottom w:val="none" w:sz="0" w:space="0" w:color="auto"/>
                    <w:right w:val="none" w:sz="0" w:space="0" w:color="auto"/>
                  </w:divBdr>
                </w:div>
              </w:divsChild>
            </w:div>
            <w:div w:id="1828400683">
              <w:marLeft w:val="0"/>
              <w:marRight w:val="0"/>
              <w:marTop w:val="0"/>
              <w:marBottom w:val="0"/>
              <w:divBdr>
                <w:top w:val="none" w:sz="0" w:space="0" w:color="auto"/>
                <w:left w:val="none" w:sz="0" w:space="0" w:color="auto"/>
                <w:bottom w:val="none" w:sz="0" w:space="0" w:color="auto"/>
                <w:right w:val="none" w:sz="0" w:space="0" w:color="auto"/>
              </w:divBdr>
              <w:divsChild>
                <w:div w:id="96946906">
                  <w:marLeft w:val="640"/>
                  <w:marRight w:val="0"/>
                  <w:marTop w:val="0"/>
                  <w:marBottom w:val="0"/>
                  <w:divBdr>
                    <w:top w:val="none" w:sz="0" w:space="0" w:color="auto"/>
                    <w:left w:val="none" w:sz="0" w:space="0" w:color="auto"/>
                    <w:bottom w:val="none" w:sz="0" w:space="0" w:color="auto"/>
                    <w:right w:val="none" w:sz="0" w:space="0" w:color="auto"/>
                  </w:divBdr>
                </w:div>
                <w:div w:id="188878985">
                  <w:marLeft w:val="640"/>
                  <w:marRight w:val="0"/>
                  <w:marTop w:val="0"/>
                  <w:marBottom w:val="0"/>
                  <w:divBdr>
                    <w:top w:val="none" w:sz="0" w:space="0" w:color="auto"/>
                    <w:left w:val="none" w:sz="0" w:space="0" w:color="auto"/>
                    <w:bottom w:val="none" w:sz="0" w:space="0" w:color="auto"/>
                    <w:right w:val="none" w:sz="0" w:space="0" w:color="auto"/>
                  </w:divBdr>
                </w:div>
                <w:div w:id="219480870">
                  <w:marLeft w:val="640"/>
                  <w:marRight w:val="0"/>
                  <w:marTop w:val="0"/>
                  <w:marBottom w:val="0"/>
                  <w:divBdr>
                    <w:top w:val="none" w:sz="0" w:space="0" w:color="auto"/>
                    <w:left w:val="none" w:sz="0" w:space="0" w:color="auto"/>
                    <w:bottom w:val="none" w:sz="0" w:space="0" w:color="auto"/>
                    <w:right w:val="none" w:sz="0" w:space="0" w:color="auto"/>
                  </w:divBdr>
                </w:div>
                <w:div w:id="388921033">
                  <w:marLeft w:val="640"/>
                  <w:marRight w:val="0"/>
                  <w:marTop w:val="0"/>
                  <w:marBottom w:val="0"/>
                  <w:divBdr>
                    <w:top w:val="none" w:sz="0" w:space="0" w:color="auto"/>
                    <w:left w:val="none" w:sz="0" w:space="0" w:color="auto"/>
                    <w:bottom w:val="none" w:sz="0" w:space="0" w:color="auto"/>
                    <w:right w:val="none" w:sz="0" w:space="0" w:color="auto"/>
                  </w:divBdr>
                </w:div>
                <w:div w:id="424693644">
                  <w:marLeft w:val="640"/>
                  <w:marRight w:val="0"/>
                  <w:marTop w:val="0"/>
                  <w:marBottom w:val="0"/>
                  <w:divBdr>
                    <w:top w:val="none" w:sz="0" w:space="0" w:color="auto"/>
                    <w:left w:val="none" w:sz="0" w:space="0" w:color="auto"/>
                    <w:bottom w:val="none" w:sz="0" w:space="0" w:color="auto"/>
                    <w:right w:val="none" w:sz="0" w:space="0" w:color="auto"/>
                  </w:divBdr>
                </w:div>
                <w:div w:id="505678184">
                  <w:marLeft w:val="640"/>
                  <w:marRight w:val="0"/>
                  <w:marTop w:val="0"/>
                  <w:marBottom w:val="0"/>
                  <w:divBdr>
                    <w:top w:val="none" w:sz="0" w:space="0" w:color="auto"/>
                    <w:left w:val="none" w:sz="0" w:space="0" w:color="auto"/>
                    <w:bottom w:val="none" w:sz="0" w:space="0" w:color="auto"/>
                    <w:right w:val="none" w:sz="0" w:space="0" w:color="auto"/>
                  </w:divBdr>
                </w:div>
                <w:div w:id="516235406">
                  <w:marLeft w:val="640"/>
                  <w:marRight w:val="0"/>
                  <w:marTop w:val="0"/>
                  <w:marBottom w:val="0"/>
                  <w:divBdr>
                    <w:top w:val="none" w:sz="0" w:space="0" w:color="auto"/>
                    <w:left w:val="none" w:sz="0" w:space="0" w:color="auto"/>
                    <w:bottom w:val="none" w:sz="0" w:space="0" w:color="auto"/>
                    <w:right w:val="none" w:sz="0" w:space="0" w:color="auto"/>
                  </w:divBdr>
                </w:div>
                <w:div w:id="517735922">
                  <w:marLeft w:val="640"/>
                  <w:marRight w:val="0"/>
                  <w:marTop w:val="0"/>
                  <w:marBottom w:val="0"/>
                  <w:divBdr>
                    <w:top w:val="none" w:sz="0" w:space="0" w:color="auto"/>
                    <w:left w:val="none" w:sz="0" w:space="0" w:color="auto"/>
                    <w:bottom w:val="none" w:sz="0" w:space="0" w:color="auto"/>
                    <w:right w:val="none" w:sz="0" w:space="0" w:color="auto"/>
                  </w:divBdr>
                </w:div>
                <w:div w:id="532042336">
                  <w:marLeft w:val="640"/>
                  <w:marRight w:val="0"/>
                  <w:marTop w:val="0"/>
                  <w:marBottom w:val="0"/>
                  <w:divBdr>
                    <w:top w:val="none" w:sz="0" w:space="0" w:color="auto"/>
                    <w:left w:val="none" w:sz="0" w:space="0" w:color="auto"/>
                    <w:bottom w:val="none" w:sz="0" w:space="0" w:color="auto"/>
                    <w:right w:val="none" w:sz="0" w:space="0" w:color="auto"/>
                  </w:divBdr>
                </w:div>
                <w:div w:id="544681262">
                  <w:marLeft w:val="640"/>
                  <w:marRight w:val="0"/>
                  <w:marTop w:val="0"/>
                  <w:marBottom w:val="0"/>
                  <w:divBdr>
                    <w:top w:val="none" w:sz="0" w:space="0" w:color="auto"/>
                    <w:left w:val="none" w:sz="0" w:space="0" w:color="auto"/>
                    <w:bottom w:val="none" w:sz="0" w:space="0" w:color="auto"/>
                    <w:right w:val="none" w:sz="0" w:space="0" w:color="auto"/>
                  </w:divBdr>
                </w:div>
                <w:div w:id="585652810">
                  <w:marLeft w:val="640"/>
                  <w:marRight w:val="0"/>
                  <w:marTop w:val="0"/>
                  <w:marBottom w:val="0"/>
                  <w:divBdr>
                    <w:top w:val="none" w:sz="0" w:space="0" w:color="auto"/>
                    <w:left w:val="none" w:sz="0" w:space="0" w:color="auto"/>
                    <w:bottom w:val="none" w:sz="0" w:space="0" w:color="auto"/>
                    <w:right w:val="none" w:sz="0" w:space="0" w:color="auto"/>
                  </w:divBdr>
                </w:div>
                <w:div w:id="670986924">
                  <w:marLeft w:val="640"/>
                  <w:marRight w:val="0"/>
                  <w:marTop w:val="0"/>
                  <w:marBottom w:val="0"/>
                  <w:divBdr>
                    <w:top w:val="none" w:sz="0" w:space="0" w:color="auto"/>
                    <w:left w:val="none" w:sz="0" w:space="0" w:color="auto"/>
                    <w:bottom w:val="none" w:sz="0" w:space="0" w:color="auto"/>
                    <w:right w:val="none" w:sz="0" w:space="0" w:color="auto"/>
                  </w:divBdr>
                </w:div>
                <w:div w:id="805396393">
                  <w:marLeft w:val="640"/>
                  <w:marRight w:val="0"/>
                  <w:marTop w:val="0"/>
                  <w:marBottom w:val="0"/>
                  <w:divBdr>
                    <w:top w:val="none" w:sz="0" w:space="0" w:color="auto"/>
                    <w:left w:val="none" w:sz="0" w:space="0" w:color="auto"/>
                    <w:bottom w:val="none" w:sz="0" w:space="0" w:color="auto"/>
                    <w:right w:val="none" w:sz="0" w:space="0" w:color="auto"/>
                  </w:divBdr>
                </w:div>
                <w:div w:id="847258162">
                  <w:marLeft w:val="640"/>
                  <w:marRight w:val="0"/>
                  <w:marTop w:val="0"/>
                  <w:marBottom w:val="0"/>
                  <w:divBdr>
                    <w:top w:val="none" w:sz="0" w:space="0" w:color="auto"/>
                    <w:left w:val="none" w:sz="0" w:space="0" w:color="auto"/>
                    <w:bottom w:val="none" w:sz="0" w:space="0" w:color="auto"/>
                    <w:right w:val="none" w:sz="0" w:space="0" w:color="auto"/>
                  </w:divBdr>
                </w:div>
                <w:div w:id="866678968">
                  <w:marLeft w:val="640"/>
                  <w:marRight w:val="0"/>
                  <w:marTop w:val="0"/>
                  <w:marBottom w:val="0"/>
                  <w:divBdr>
                    <w:top w:val="none" w:sz="0" w:space="0" w:color="auto"/>
                    <w:left w:val="none" w:sz="0" w:space="0" w:color="auto"/>
                    <w:bottom w:val="none" w:sz="0" w:space="0" w:color="auto"/>
                    <w:right w:val="none" w:sz="0" w:space="0" w:color="auto"/>
                  </w:divBdr>
                </w:div>
                <w:div w:id="872233385">
                  <w:marLeft w:val="640"/>
                  <w:marRight w:val="0"/>
                  <w:marTop w:val="0"/>
                  <w:marBottom w:val="0"/>
                  <w:divBdr>
                    <w:top w:val="none" w:sz="0" w:space="0" w:color="auto"/>
                    <w:left w:val="none" w:sz="0" w:space="0" w:color="auto"/>
                    <w:bottom w:val="none" w:sz="0" w:space="0" w:color="auto"/>
                    <w:right w:val="none" w:sz="0" w:space="0" w:color="auto"/>
                  </w:divBdr>
                </w:div>
                <w:div w:id="946814383">
                  <w:marLeft w:val="640"/>
                  <w:marRight w:val="0"/>
                  <w:marTop w:val="0"/>
                  <w:marBottom w:val="0"/>
                  <w:divBdr>
                    <w:top w:val="none" w:sz="0" w:space="0" w:color="auto"/>
                    <w:left w:val="none" w:sz="0" w:space="0" w:color="auto"/>
                    <w:bottom w:val="none" w:sz="0" w:space="0" w:color="auto"/>
                    <w:right w:val="none" w:sz="0" w:space="0" w:color="auto"/>
                  </w:divBdr>
                </w:div>
                <w:div w:id="1052001257">
                  <w:marLeft w:val="640"/>
                  <w:marRight w:val="0"/>
                  <w:marTop w:val="0"/>
                  <w:marBottom w:val="0"/>
                  <w:divBdr>
                    <w:top w:val="none" w:sz="0" w:space="0" w:color="auto"/>
                    <w:left w:val="none" w:sz="0" w:space="0" w:color="auto"/>
                    <w:bottom w:val="none" w:sz="0" w:space="0" w:color="auto"/>
                    <w:right w:val="none" w:sz="0" w:space="0" w:color="auto"/>
                  </w:divBdr>
                </w:div>
                <w:div w:id="1135102586">
                  <w:marLeft w:val="640"/>
                  <w:marRight w:val="0"/>
                  <w:marTop w:val="0"/>
                  <w:marBottom w:val="0"/>
                  <w:divBdr>
                    <w:top w:val="none" w:sz="0" w:space="0" w:color="auto"/>
                    <w:left w:val="none" w:sz="0" w:space="0" w:color="auto"/>
                    <w:bottom w:val="none" w:sz="0" w:space="0" w:color="auto"/>
                    <w:right w:val="none" w:sz="0" w:space="0" w:color="auto"/>
                  </w:divBdr>
                </w:div>
                <w:div w:id="1288194398">
                  <w:marLeft w:val="640"/>
                  <w:marRight w:val="0"/>
                  <w:marTop w:val="0"/>
                  <w:marBottom w:val="0"/>
                  <w:divBdr>
                    <w:top w:val="none" w:sz="0" w:space="0" w:color="auto"/>
                    <w:left w:val="none" w:sz="0" w:space="0" w:color="auto"/>
                    <w:bottom w:val="none" w:sz="0" w:space="0" w:color="auto"/>
                    <w:right w:val="none" w:sz="0" w:space="0" w:color="auto"/>
                  </w:divBdr>
                </w:div>
                <w:div w:id="1304196821">
                  <w:marLeft w:val="640"/>
                  <w:marRight w:val="0"/>
                  <w:marTop w:val="0"/>
                  <w:marBottom w:val="0"/>
                  <w:divBdr>
                    <w:top w:val="none" w:sz="0" w:space="0" w:color="auto"/>
                    <w:left w:val="none" w:sz="0" w:space="0" w:color="auto"/>
                    <w:bottom w:val="none" w:sz="0" w:space="0" w:color="auto"/>
                    <w:right w:val="none" w:sz="0" w:space="0" w:color="auto"/>
                  </w:divBdr>
                </w:div>
                <w:div w:id="1333534189">
                  <w:marLeft w:val="640"/>
                  <w:marRight w:val="0"/>
                  <w:marTop w:val="0"/>
                  <w:marBottom w:val="0"/>
                  <w:divBdr>
                    <w:top w:val="none" w:sz="0" w:space="0" w:color="auto"/>
                    <w:left w:val="none" w:sz="0" w:space="0" w:color="auto"/>
                    <w:bottom w:val="none" w:sz="0" w:space="0" w:color="auto"/>
                    <w:right w:val="none" w:sz="0" w:space="0" w:color="auto"/>
                  </w:divBdr>
                </w:div>
                <w:div w:id="1436317344">
                  <w:marLeft w:val="640"/>
                  <w:marRight w:val="0"/>
                  <w:marTop w:val="0"/>
                  <w:marBottom w:val="0"/>
                  <w:divBdr>
                    <w:top w:val="none" w:sz="0" w:space="0" w:color="auto"/>
                    <w:left w:val="none" w:sz="0" w:space="0" w:color="auto"/>
                    <w:bottom w:val="none" w:sz="0" w:space="0" w:color="auto"/>
                    <w:right w:val="none" w:sz="0" w:space="0" w:color="auto"/>
                  </w:divBdr>
                </w:div>
                <w:div w:id="1462117091">
                  <w:marLeft w:val="640"/>
                  <w:marRight w:val="0"/>
                  <w:marTop w:val="0"/>
                  <w:marBottom w:val="0"/>
                  <w:divBdr>
                    <w:top w:val="none" w:sz="0" w:space="0" w:color="auto"/>
                    <w:left w:val="none" w:sz="0" w:space="0" w:color="auto"/>
                    <w:bottom w:val="none" w:sz="0" w:space="0" w:color="auto"/>
                    <w:right w:val="none" w:sz="0" w:space="0" w:color="auto"/>
                  </w:divBdr>
                </w:div>
                <w:div w:id="1492675781">
                  <w:marLeft w:val="640"/>
                  <w:marRight w:val="0"/>
                  <w:marTop w:val="0"/>
                  <w:marBottom w:val="0"/>
                  <w:divBdr>
                    <w:top w:val="none" w:sz="0" w:space="0" w:color="auto"/>
                    <w:left w:val="none" w:sz="0" w:space="0" w:color="auto"/>
                    <w:bottom w:val="none" w:sz="0" w:space="0" w:color="auto"/>
                    <w:right w:val="none" w:sz="0" w:space="0" w:color="auto"/>
                  </w:divBdr>
                </w:div>
                <w:div w:id="1520241821">
                  <w:marLeft w:val="640"/>
                  <w:marRight w:val="0"/>
                  <w:marTop w:val="0"/>
                  <w:marBottom w:val="0"/>
                  <w:divBdr>
                    <w:top w:val="none" w:sz="0" w:space="0" w:color="auto"/>
                    <w:left w:val="none" w:sz="0" w:space="0" w:color="auto"/>
                    <w:bottom w:val="none" w:sz="0" w:space="0" w:color="auto"/>
                    <w:right w:val="none" w:sz="0" w:space="0" w:color="auto"/>
                  </w:divBdr>
                </w:div>
                <w:div w:id="1555505284">
                  <w:marLeft w:val="640"/>
                  <w:marRight w:val="0"/>
                  <w:marTop w:val="0"/>
                  <w:marBottom w:val="0"/>
                  <w:divBdr>
                    <w:top w:val="none" w:sz="0" w:space="0" w:color="auto"/>
                    <w:left w:val="none" w:sz="0" w:space="0" w:color="auto"/>
                    <w:bottom w:val="none" w:sz="0" w:space="0" w:color="auto"/>
                    <w:right w:val="none" w:sz="0" w:space="0" w:color="auto"/>
                  </w:divBdr>
                </w:div>
                <w:div w:id="1605504245">
                  <w:marLeft w:val="640"/>
                  <w:marRight w:val="0"/>
                  <w:marTop w:val="0"/>
                  <w:marBottom w:val="0"/>
                  <w:divBdr>
                    <w:top w:val="none" w:sz="0" w:space="0" w:color="auto"/>
                    <w:left w:val="none" w:sz="0" w:space="0" w:color="auto"/>
                    <w:bottom w:val="none" w:sz="0" w:space="0" w:color="auto"/>
                    <w:right w:val="none" w:sz="0" w:space="0" w:color="auto"/>
                  </w:divBdr>
                </w:div>
                <w:div w:id="1637027184">
                  <w:marLeft w:val="640"/>
                  <w:marRight w:val="0"/>
                  <w:marTop w:val="0"/>
                  <w:marBottom w:val="0"/>
                  <w:divBdr>
                    <w:top w:val="none" w:sz="0" w:space="0" w:color="auto"/>
                    <w:left w:val="none" w:sz="0" w:space="0" w:color="auto"/>
                    <w:bottom w:val="none" w:sz="0" w:space="0" w:color="auto"/>
                    <w:right w:val="none" w:sz="0" w:space="0" w:color="auto"/>
                  </w:divBdr>
                </w:div>
                <w:div w:id="1688022321">
                  <w:marLeft w:val="640"/>
                  <w:marRight w:val="0"/>
                  <w:marTop w:val="0"/>
                  <w:marBottom w:val="0"/>
                  <w:divBdr>
                    <w:top w:val="none" w:sz="0" w:space="0" w:color="auto"/>
                    <w:left w:val="none" w:sz="0" w:space="0" w:color="auto"/>
                    <w:bottom w:val="none" w:sz="0" w:space="0" w:color="auto"/>
                    <w:right w:val="none" w:sz="0" w:space="0" w:color="auto"/>
                  </w:divBdr>
                </w:div>
                <w:div w:id="1714621122">
                  <w:marLeft w:val="640"/>
                  <w:marRight w:val="0"/>
                  <w:marTop w:val="0"/>
                  <w:marBottom w:val="0"/>
                  <w:divBdr>
                    <w:top w:val="none" w:sz="0" w:space="0" w:color="auto"/>
                    <w:left w:val="none" w:sz="0" w:space="0" w:color="auto"/>
                    <w:bottom w:val="none" w:sz="0" w:space="0" w:color="auto"/>
                    <w:right w:val="none" w:sz="0" w:space="0" w:color="auto"/>
                  </w:divBdr>
                </w:div>
                <w:div w:id="1728407993">
                  <w:marLeft w:val="640"/>
                  <w:marRight w:val="0"/>
                  <w:marTop w:val="0"/>
                  <w:marBottom w:val="0"/>
                  <w:divBdr>
                    <w:top w:val="none" w:sz="0" w:space="0" w:color="auto"/>
                    <w:left w:val="none" w:sz="0" w:space="0" w:color="auto"/>
                    <w:bottom w:val="none" w:sz="0" w:space="0" w:color="auto"/>
                    <w:right w:val="none" w:sz="0" w:space="0" w:color="auto"/>
                  </w:divBdr>
                </w:div>
                <w:div w:id="1745640819">
                  <w:marLeft w:val="640"/>
                  <w:marRight w:val="0"/>
                  <w:marTop w:val="0"/>
                  <w:marBottom w:val="0"/>
                  <w:divBdr>
                    <w:top w:val="none" w:sz="0" w:space="0" w:color="auto"/>
                    <w:left w:val="none" w:sz="0" w:space="0" w:color="auto"/>
                    <w:bottom w:val="none" w:sz="0" w:space="0" w:color="auto"/>
                    <w:right w:val="none" w:sz="0" w:space="0" w:color="auto"/>
                  </w:divBdr>
                </w:div>
                <w:div w:id="1755279998">
                  <w:marLeft w:val="640"/>
                  <w:marRight w:val="0"/>
                  <w:marTop w:val="0"/>
                  <w:marBottom w:val="0"/>
                  <w:divBdr>
                    <w:top w:val="none" w:sz="0" w:space="0" w:color="auto"/>
                    <w:left w:val="none" w:sz="0" w:space="0" w:color="auto"/>
                    <w:bottom w:val="none" w:sz="0" w:space="0" w:color="auto"/>
                    <w:right w:val="none" w:sz="0" w:space="0" w:color="auto"/>
                  </w:divBdr>
                </w:div>
                <w:div w:id="1866557819">
                  <w:marLeft w:val="640"/>
                  <w:marRight w:val="0"/>
                  <w:marTop w:val="0"/>
                  <w:marBottom w:val="0"/>
                  <w:divBdr>
                    <w:top w:val="none" w:sz="0" w:space="0" w:color="auto"/>
                    <w:left w:val="none" w:sz="0" w:space="0" w:color="auto"/>
                    <w:bottom w:val="none" w:sz="0" w:space="0" w:color="auto"/>
                    <w:right w:val="none" w:sz="0" w:space="0" w:color="auto"/>
                  </w:divBdr>
                </w:div>
                <w:div w:id="1893880823">
                  <w:marLeft w:val="640"/>
                  <w:marRight w:val="0"/>
                  <w:marTop w:val="0"/>
                  <w:marBottom w:val="0"/>
                  <w:divBdr>
                    <w:top w:val="none" w:sz="0" w:space="0" w:color="auto"/>
                    <w:left w:val="none" w:sz="0" w:space="0" w:color="auto"/>
                    <w:bottom w:val="none" w:sz="0" w:space="0" w:color="auto"/>
                    <w:right w:val="none" w:sz="0" w:space="0" w:color="auto"/>
                  </w:divBdr>
                </w:div>
                <w:div w:id="1917520599">
                  <w:marLeft w:val="640"/>
                  <w:marRight w:val="0"/>
                  <w:marTop w:val="0"/>
                  <w:marBottom w:val="0"/>
                  <w:divBdr>
                    <w:top w:val="none" w:sz="0" w:space="0" w:color="auto"/>
                    <w:left w:val="none" w:sz="0" w:space="0" w:color="auto"/>
                    <w:bottom w:val="none" w:sz="0" w:space="0" w:color="auto"/>
                    <w:right w:val="none" w:sz="0" w:space="0" w:color="auto"/>
                  </w:divBdr>
                </w:div>
                <w:div w:id="1967422218">
                  <w:marLeft w:val="640"/>
                  <w:marRight w:val="0"/>
                  <w:marTop w:val="0"/>
                  <w:marBottom w:val="0"/>
                  <w:divBdr>
                    <w:top w:val="none" w:sz="0" w:space="0" w:color="auto"/>
                    <w:left w:val="none" w:sz="0" w:space="0" w:color="auto"/>
                    <w:bottom w:val="none" w:sz="0" w:space="0" w:color="auto"/>
                    <w:right w:val="none" w:sz="0" w:space="0" w:color="auto"/>
                  </w:divBdr>
                </w:div>
                <w:div w:id="1983803122">
                  <w:marLeft w:val="640"/>
                  <w:marRight w:val="0"/>
                  <w:marTop w:val="0"/>
                  <w:marBottom w:val="0"/>
                  <w:divBdr>
                    <w:top w:val="none" w:sz="0" w:space="0" w:color="auto"/>
                    <w:left w:val="none" w:sz="0" w:space="0" w:color="auto"/>
                    <w:bottom w:val="none" w:sz="0" w:space="0" w:color="auto"/>
                    <w:right w:val="none" w:sz="0" w:space="0" w:color="auto"/>
                  </w:divBdr>
                </w:div>
                <w:div w:id="2024553222">
                  <w:marLeft w:val="640"/>
                  <w:marRight w:val="0"/>
                  <w:marTop w:val="0"/>
                  <w:marBottom w:val="0"/>
                  <w:divBdr>
                    <w:top w:val="none" w:sz="0" w:space="0" w:color="auto"/>
                    <w:left w:val="none" w:sz="0" w:space="0" w:color="auto"/>
                    <w:bottom w:val="none" w:sz="0" w:space="0" w:color="auto"/>
                    <w:right w:val="none" w:sz="0" w:space="0" w:color="auto"/>
                  </w:divBdr>
                </w:div>
                <w:div w:id="2032342959">
                  <w:marLeft w:val="640"/>
                  <w:marRight w:val="0"/>
                  <w:marTop w:val="0"/>
                  <w:marBottom w:val="0"/>
                  <w:divBdr>
                    <w:top w:val="none" w:sz="0" w:space="0" w:color="auto"/>
                    <w:left w:val="none" w:sz="0" w:space="0" w:color="auto"/>
                    <w:bottom w:val="none" w:sz="0" w:space="0" w:color="auto"/>
                    <w:right w:val="none" w:sz="0" w:space="0" w:color="auto"/>
                  </w:divBdr>
                </w:div>
                <w:div w:id="2033875450">
                  <w:marLeft w:val="640"/>
                  <w:marRight w:val="0"/>
                  <w:marTop w:val="0"/>
                  <w:marBottom w:val="0"/>
                  <w:divBdr>
                    <w:top w:val="none" w:sz="0" w:space="0" w:color="auto"/>
                    <w:left w:val="none" w:sz="0" w:space="0" w:color="auto"/>
                    <w:bottom w:val="none" w:sz="0" w:space="0" w:color="auto"/>
                    <w:right w:val="none" w:sz="0" w:space="0" w:color="auto"/>
                  </w:divBdr>
                </w:div>
              </w:divsChild>
            </w:div>
            <w:div w:id="2104446441">
              <w:marLeft w:val="0"/>
              <w:marRight w:val="0"/>
              <w:marTop w:val="0"/>
              <w:marBottom w:val="0"/>
              <w:divBdr>
                <w:top w:val="none" w:sz="0" w:space="0" w:color="auto"/>
                <w:left w:val="none" w:sz="0" w:space="0" w:color="auto"/>
                <w:bottom w:val="none" w:sz="0" w:space="0" w:color="auto"/>
                <w:right w:val="none" w:sz="0" w:space="0" w:color="auto"/>
              </w:divBdr>
              <w:divsChild>
                <w:div w:id="73473523">
                  <w:marLeft w:val="640"/>
                  <w:marRight w:val="0"/>
                  <w:marTop w:val="0"/>
                  <w:marBottom w:val="0"/>
                  <w:divBdr>
                    <w:top w:val="none" w:sz="0" w:space="0" w:color="auto"/>
                    <w:left w:val="none" w:sz="0" w:space="0" w:color="auto"/>
                    <w:bottom w:val="none" w:sz="0" w:space="0" w:color="auto"/>
                    <w:right w:val="none" w:sz="0" w:space="0" w:color="auto"/>
                  </w:divBdr>
                </w:div>
                <w:div w:id="94516946">
                  <w:marLeft w:val="640"/>
                  <w:marRight w:val="0"/>
                  <w:marTop w:val="0"/>
                  <w:marBottom w:val="0"/>
                  <w:divBdr>
                    <w:top w:val="none" w:sz="0" w:space="0" w:color="auto"/>
                    <w:left w:val="none" w:sz="0" w:space="0" w:color="auto"/>
                    <w:bottom w:val="none" w:sz="0" w:space="0" w:color="auto"/>
                    <w:right w:val="none" w:sz="0" w:space="0" w:color="auto"/>
                  </w:divBdr>
                </w:div>
                <w:div w:id="136843028">
                  <w:marLeft w:val="640"/>
                  <w:marRight w:val="0"/>
                  <w:marTop w:val="0"/>
                  <w:marBottom w:val="0"/>
                  <w:divBdr>
                    <w:top w:val="none" w:sz="0" w:space="0" w:color="auto"/>
                    <w:left w:val="none" w:sz="0" w:space="0" w:color="auto"/>
                    <w:bottom w:val="none" w:sz="0" w:space="0" w:color="auto"/>
                    <w:right w:val="none" w:sz="0" w:space="0" w:color="auto"/>
                  </w:divBdr>
                </w:div>
                <w:div w:id="188498149">
                  <w:marLeft w:val="640"/>
                  <w:marRight w:val="0"/>
                  <w:marTop w:val="0"/>
                  <w:marBottom w:val="0"/>
                  <w:divBdr>
                    <w:top w:val="none" w:sz="0" w:space="0" w:color="auto"/>
                    <w:left w:val="none" w:sz="0" w:space="0" w:color="auto"/>
                    <w:bottom w:val="none" w:sz="0" w:space="0" w:color="auto"/>
                    <w:right w:val="none" w:sz="0" w:space="0" w:color="auto"/>
                  </w:divBdr>
                </w:div>
                <w:div w:id="348222571">
                  <w:marLeft w:val="640"/>
                  <w:marRight w:val="0"/>
                  <w:marTop w:val="0"/>
                  <w:marBottom w:val="0"/>
                  <w:divBdr>
                    <w:top w:val="none" w:sz="0" w:space="0" w:color="auto"/>
                    <w:left w:val="none" w:sz="0" w:space="0" w:color="auto"/>
                    <w:bottom w:val="none" w:sz="0" w:space="0" w:color="auto"/>
                    <w:right w:val="none" w:sz="0" w:space="0" w:color="auto"/>
                  </w:divBdr>
                </w:div>
                <w:div w:id="408701465">
                  <w:marLeft w:val="640"/>
                  <w:marRight w:val="0"/>
                  <w:marTop w:val="0"/>
                  <w:marBottom w:val="0"/>
                  <w:divBdr>
                    <w:top w:val="none" w:sz="0" w:space="0" w:color="auto"/>
                    <w:left w:val="none" w:sz="0" w:space="0" w:color="auto"/>
                    <w:bottom w:val="none" w:sz="0" w:space="0" w:color="auto"/>
                    <w:right w:val="none" w:sz="0" w:space="0" w:color="auto"/>
                  </w:divBdr>
                </w:div>
                <w:div w:id="446119999">
                  <w:marLeft w:val="640"/>
                  <w:marRight w:val="0"/>
                  <w:marTop w:val="0"/>
                  <w:marBottom w:val="0"/>
                  <w:divBdr>
                    <w:top w:val="none" w:sz="0" w:space="0" w:color="auto"/>
                    <w:left w:val="none" w:sz="0" w:space="0" w:color="auto"/>
                    <w:bottom w:val="none" w:sz="0" w:space="0" w:color="auto"/>
                    <w:right w:val="none" w:sz="0" w:space="0" w:color="auto"/>
                  </w:divBdr>
                </w:div>
                <w:div w:id="451091336">
                  <w:marLeft w:val="640"/>
                  <w:marRight w:val="0"/>
                  <w:marTop w:val="0"/>
                  <w:marBottom w:val="0"/>
                  <w:divBdr>
                    <w:top w:val="none" w:sz="0" w:space="0" w:color="auto"/>
                    <w:left w:val="none" w:sz="0" w:space="0" w:color="auto"/>
                    <w:bottom w:val="none" w:sz="0" w:space="0" w:color="auto"/>
                    <w:right w:val="none" w:sz="0" w:space="0" w:color="auto"/>
                  </w:divBdr>
                </w:div>
                <w:div w:id="487403434">
                  <w:marLeft w:val="640"/>
                  <w:marRight w:val="0"/>
                  <w:marTop w:val="0"/>
                  <w:marBottom w:val="0"/>
                  <w:divBdr>
                    <w:top w:val="none" w:sz="0" w:space="0" w:color="auto"/>
                    <w:left w:val="none" w:sz="0" w:space="0" w:color="auto"/>
                    <w:bottom w:val="none" w:sz="0" w:space="0" w:color="auto"/>
                    <w:right w:val="none" w:sz="0" w:space="0" w:color="auto"/>
                  </w:divBdr>
                </w:div>
                <w:div w:id="511724523">
                  <w:marLeft w:val="640"/>
                  <w:marRight w:val="0"/>
                  <w:marTop w:val="0"/>
                  <w:marBottom w:val="0"/>
                  <w:divBdr>
                    <w:top w:val="none" w:sz="0" w:space="0" w:color="auto"/>
                    <w:left w:val="none" w:sz="0" w:space="0" w:color="auto"/>
                    <w:bottom w:val="none" w:sz="0" w:space="0" w:color="auto"/>
                    <w:right w:val="none" w:sz="0" w:space="0" w:color="auto"/>
                  </w:divBdr>
                </w:div>
                <w:div w:id="540747885">
                  <w:marLeft w:val="640"/>
                  <w:marRight w:val="0"/>
                  <w:marTop w:val="0"/>
                  <w:marBottom w:val="0"/>
                  <w:divBdr>
                    <w:top w:val="none" w:sz="0" w:space="0" w:color="auto"/>
                    <w:left w:val="none" w:sz="0" w:space="0" w:color="auto"/>
                    <w:bottom w:val="none" w:sz="0" w:space="0" w:color="auto"/>
                    <w:right w:val="none" w:sz="0" w:space="0" w:color="auto"/>
                  </w:divBdr>
                </w:div>
                <w:div w:id="565073978">
                  <w:marLeft w:val="640"/>
                  <w:marRight w:val="0"/>
                  <w:marTop w:val="0"/>
                  <w:marBottom w:val="0"/>
                  <w:divBdr>
                    <w:top w:val="none" w:sz="0" w:space="0" w:color="auto"/>
                    <w:left w:val="none" w:sz="0" w:space="0" w:color="auto"/>
                    <w:bottom w:val="none" w:sz="0" w:space="0" w:color="auto"/>
                    <w:right w:val="none" w:sz="0" w:space="0" w:color="auto"/>
                  </w:divBdr>
                </w:div>
                <w:div w:id="625234931">
                  <w:marLeft w:val="640"/>
                  <w:marRight w:val="0"/>
                  <w:marTop w:val="0"/>
                  <w:marBottom w:val="0"/>
                  <w:divBdr>
                    <w:top w:val="none" w:sz="0" w:space="0" w:color="auto"/>
                    <w:left w:val="none" w:sz="0" w:space="0" w:color="auto"/>
                    <w:bottom w:val="none" w:sz="0" w:space="0" w:color="auto"/>
                    <w:right w:val="none" w:sz="0" w:space="0" w:color="auto"/>
                  </w:divBdr>
                </w:div>
                <w:div w:id="663170170">
                  <w:marLeft w:val="640"/>
                  <w:marRight w:val="0"/>
                  <w:marTop w:val="0"/>
                  <w:marBottom w:val="0"/>
                  <w:divBdr>
                    <w:top w:val="none" w:sz="0" w:space="0" w:color="auto"/>
                    <w:left w:val="none" w:sz="0" w:space="0" w:color="auto"/>
                    <w:bottom w:val="none" w:sz="0" w:space="0" w:color="auto"/>
                    <w:right w:val="none" w:sz="0" w:space="0" w:color="auto"/>
                  </w:divBdr>
                </w:div>
                <w:div w:id="739399952">
                  <w:marLeft w:val="640"/>
                  <w:marRight w:val="0"/>
                  <w:marTop w:val="0"/>
                  <w:marBottom w:val="0"/>
                  <w:divBdr>
                    <w:top w:val="none" w:sz="0" w:space="0" w:color="auto"/>
                    <w:left w:val="none" w:sz="0" w:space="0" w:color="auto"/>
                    <w:bottom w:val="none" w:sz="0" w:space="0" w:color="auto"/>
                    <w:right w:val="none" w:sz="0" w:space="0" w:color="auto"/>
                  </w:divBdr>
                </w:div>
                <w:div w:id="793057263">
                  <w:marLeft w:val="640"/>
                  <w:marRight w:val="0"/>
                  <w:marTop w:val="0"/>
                  <w:marBottom w:val="0"/>
                  <w:divBdr>
                    <w:top w:val="none" w:sz="0" w:space="0" w:color="auto"/>
                    <w:left w:val="none" w:sz="0" w:space="0" w:color="auto"/>
                    <w:bottom w:val="none" w:sz="0" w:space="0" w:color="auto"/>
                    <w:right w:val="none" w:sz="0" w:space="0" w:color="auto"/>
                  </w:divBdr>
                </w:div>
                <w:div w:id="912810979">
                  <w:marLeft w:val="640"/>
                  <w:marRight w:val="0"/>
                  <w:marTop w:val="0"/>
                  <w:marBottom w:val="0"/>
                  <w:divBdr>
                    <w:top w:val="none" w:sz="0" w:space="0" w:color="auto"/>
                    <w:left w:val="none" w:sz="0" w:space="0" w:color="auto"/>
                    <w:bottom w:val="none" w:sz="0" w:space="0" w:color="auto"/>
                    <w:right w:val="none" w:sz="0" w:space="0" w:color="auto"/>
                  </w:divBdr>
                </w:div>
                <w:div w:id="928930643">
                  <w:marLeft w:val="640"/>
                  <w:marRight w:val="0"/>
                  <w:marTop w:val="0"/>
                  <w:marBottom w:val="0"/>
                  <w:divBdr>
                    <w:top w:val="none" w:sz="0" w:space="0" w:color="auto"/>
                    <w:left w:val="none" w:sz="0" w:space="0" w:color="auto"/>
                    <w:bottom w:val="none" w:sz="0" w:space="0" w:color="auto"/>
                    <w:right w:val="none" w:sz="0" w:space="0" w:color="auto"/>
                  </w:divBdr>
                </w:div>
                <w:div w:id="968434922">
                  <w:marLeft w:val="640"/>
                  <w:marRight w:val="0"/>
                  <w:marTop w:val="0"/>
                  <w:marBottom w:val="0"/>
                  <w:divBdr>
                    <w:top w:val="none" w:sz="0" w:space="0" w:color="auto"/>
                    <w:left w:val="none" w:sz="0" w:space="0" w:color="auto"/>
                    <w:bottom w:val="none" w:sz="0" w:space="0" w:color="auto"/>
                    <w:right w:val="none" w:sz="0" w:space="0" w:color="auto"/>
                  </w:divBdr>
                </w:div>
                <w:div w:id="980770267">
                  <w:marLeft w:val="640"/>
                  <w:marRight w:val="0"/>
                  <w:marTop w:val="0"/>
                  <w:marBottom w:val="0"/>
                  <w:divBdr>
                    <w:top w:val="none" w:sz="0" w:space="0" w:color="auto"/>
                    <w:left w:val="none" w:sz="0" w:space="0" w:color="auto"/>
                    <w:bottom w:val="none" w:sz="0" w:space="0" w:color="auto"/>
                    <w:right w:val="none" w:sz="0" w:space="0" w:color="auto"/>
                  </w:divBdr>
                </w:div>
                <w:div w:id="1002928696">
                  <w:marLeft w:val="640"/>
                  <w:marRight w:val="0"/>
                  <w:marTop w:val="0"/>
                  <w:marBottom w:val="0"/>
                  <w:divBdr>
                    <w:top w:val="none" w:sz="0" w:space="0" w:color="auto"/>
                    <w:left w:val="none" w:sz="0" w:space="0" w:color="auto"/>
                    <w:bottom w:val="none" w:sz="0" w:space="0" w:color="auto"/>
                    <w:right w:val="none" w:sz="0" w:space="0" w:color="auto"/>
                  </w:divBdr>
                </w:div>
                <w:div w:id="1111821414">
                  <w:marLeft w:val="640"/>
                  <w:marRight w:val="0"/>
                  <w:marTop w:val="0"/>
                  <w:marBottom w:val="0"/>
                  <w:divBdr>
                    <w:top w:val="none" w:sz="0" w:space="0" w:color="auto"/>
                    <w:left w:val="none" w:sz="0" w:space="0" w:color="auto"/>
                    <w:bottom w:val="none" w:sz="0" w:space="0" w:color="auto"/>
                    <w:right w:val="none" w:sz="0" w:space="0" w:color="auto"/>
                  </w:divBdr>
                </w:div>
                <w:div w:id="1135104504">
                  <w:marLeft w:val="640"/>
                  <w:marRight w:val="0"/>
                  <w:marTop w:val="0"/>
                  <w:marBottom w:val="0"/>
                  <w:divBdr>
                    <w:top w:val="none" w:sz="0" w:space="0" w:color="auto"/>
                    <w:left w:val="none" w:sz="0" w:space="0" w:color="auto"/>
                    <w:bottom w:val="none" w:sz="0" w:space="0" w:color="auto"/>
                    <w:right w:val="none" w:sz="0" w:space="0" w:color="auto"/>
                  </w:divBdr>
                </w:div>
                <w:div w:id="1137528245">
                  <w:marLeft w:val="640"/>
                  <w:marRight w:val="0"/>
                  <w:marTop w:val="0"/>
                  <w:marBottom w:val="0"/>
                  <w:divBdr>
                    <w:top w:val="none" w:sz="0" w:space="0" w:color="auto"/>
                    <w:left w:val="none" w:sz="0" w:space="0" w:color="auto"/>
                    <w:bottom w:val="none" w:sz="0" w:space="0" w:color="auto"/>
                    <w:right w:val="none" w:sz="0" w:space="0" w:color="auto"/>
                  </w:divBdr>
                </w:div>
                <w:div w:id="1141725791">
                  <w:marLeft w:val="640"/>
                  <w:marRight w:val="0"/>
                  <w:marTop w:val="0"/>
                  <w:marBottom w:val="0"/>
                  <w:divBdr>
                    <w:top w:val="none" w:sz="0" w:space="0" w:color="auto"/>
                    <w:left w:val="none" w:sz="0" w:space="0" w:color="auto"/>
                    <w:bottom w:val="none" w:sz="0" w:space="0" w:color="auto"/>
                    <w:right w:val="none" w:sz="0" w:space="0" w:color="auto"/>
                  </w:divBdr>
                </w:div>
                <w:div w:id="1215198342">
                  <w:marLeft w:val="640"/>
                  <w:marRight w:val="0"/>
                  <w:marTop w:val="0"/>
                  <w:marBottom w:val="0"/>
                  <w:divBdr>
                    <w:top w:val="none" w:sz="0" w:space="0" w:color="auto"/>
                    <w:left w:val="none" w:sz="0" w:space="0" w:color="auto"/>
                    <w:bottom w:val="none" w:sz="0" w:space="0" w:color="auto"/>
                    <w:right w:val="none" w:sz="0" w:space="0" w:color="auto"/>
                  </w:divBdr>
                </w:div>
                <w:div w:id="1230456503">
                  <w:marLeft w:val="640"/>
                  <w:marRight w:val="0"/>
                  <w:marTop w:val="0"/>
                  <w:marBottom w:val="0"/>
                  <w:divBdr>
                    <w:top w:val="none" w:sz="0" w:space="0" w:color="auto"/>
                    <w:left w:val="none" w:sz="0" w:space="0" w:color="auto"/>
                    <w:bottom w:val="none" w:sz="0" w:space="0" w:color="auto"/>
                    <w:right w:val="none" w:sz="0" w:space="0" w:color="auto"/>
                  </w:divBdr>
                </w:div>
                <w:div w:id="1273441621">
                  <w:marLeft w:val="640"/>
                  <w:marRight w:val="0"/>
                  <w:marTop w:val="0"/>
                  <w:marBottom w:val="0"/>
                  <w:divBdr>
                    <w:top w:val="none" w:sz="0" w:space="0" w:color="auto"/>
                    <w:left w:val="none" w:sz="0" w:space="0" w:color="auto"/>
                    <w:bottom w:val="none" w:sz="0" w:space="0" w:color="auto"/>
                    <w:right w:val="none" w:sz="0" w:space="0" w:color="auto"/>
                  </w:divBdr>
                </w:div>
                <w:div w:id="1359812854">
                  <w:marLeft w:val="640"/>
                  <w:marRight w:val="0"/>
                  <w:marTop w:val="0"/>
                  <w:marBottom w:val="0"/>
                  <w:divBdr>
                    <w:top w:val="none" w:sz="0" w:space="0" w:color="auto"/>
                    <w:left w:val="none" w:sz="0" w:space="0" w:color="auto"/>
                    <w:bottom w:val="none" w:sz="0" w:space="0" w:color="auto"/>
                    <w:right w:val="none" w:sz="0" w:space="0" w:color="auto"/>
                  </w:divBdr>
                </w:div>
                <w:div w:id="1370255943">
                  <w:marLeft w:val="640"/>
                  <w:marRight w:val="0"/>
                  <w:marTop w:val="0"/>
                  <w:marBottom w:val="0"/>
                  <w:divBdr>
                    <w:top w:val="none" w:sz="0" w:space="0" w:color="auto"/>
                    <w:left w:val="none" w:sz="0" w:space="0" w:color="auto"/>
                    <w:bottom w:val="none" w:sz="0" w:space="0" w:color="auto"/>
                    <w:right w:val="none" w:sz="0" w:space="0" w:color="auto"/>
                  </w:divBdr>
                </w:div>
                <w:div w:id="1380517597">
                  <w:marLeft w:val="640"/>
                  <w:marRight w:val="0"/>
                  <w:marTop w:val="0"/>
                  <w:marBottom w:val="0"/>
                  <w:divBdr>
                    <w:top w:val="none" w:sz="0" w:space="0" w:color="auto"/>
                    <w:left w:val="none" w:sz="0" w:space="0" w:color="auto"/>
                    <w:bottom w:val="none" w:sz="0" w:space="0" w:color="auto"/>
                    <w:right w:val="none" w:sz="0" w:space="0" w:color="auto"/>
                  </w:divBdr>
                </w:div>
                <w:div w:id="1603489335">
                  <w:marLeft w:val="640"/>
                  <w:marRight w:val="0"/>
                  <w:marTop w:val="0"/>
                  <w:marBottom w:val="0"/>
                  <w:divBdr>
                    <w:top w:val="none" w:sz="0" w:space="0" w:color="auto"/>
                    <w:left w:val="none" w:sz="0" w:space="0" w:color="auto"/>
                    <w:bottom w:val="none" w:sz="0" w:space="0" w:color="auto"/>
                    <w:right w:val="none" w:sz="0" w:space="0" w:color="auto"/>
                  </w:divBdr>
                </w:div>
                <w:div w:id="1613899015">
                  <w:marLeft w:val="640"/>
                  <w:marRight w:val="0"/>
                  <w:marTop w:val="0"/>
                  <w:marBottom w:val="0"/>
                  <w:divBdr>
                    <w:top w:val="none" w:sz="0" w:space="0" w:color="auto"/>
                    <w:left w:val="none" w:sz="0" w:space="0" w:color="auto"/>
                    <w:bottom w:val="none" w:sz="0" w:space="0" w:color="auto"/>
                    <w:right w:val="none" w:sz="0" w:space="0" w:color="auto"/>
                  </w:divBdr>
                </w:div>
                <w:div w:id="1624118830">
                  <w:marLeft w:val="640"/>
                  <w:marRight w:val="0"/>
                  <w:marTop w:val="0"/>
                  <w:marBottom w:val="0"/>
                  <w:divBdr>
                    <w:top w:val="none" w:sz="0" w:space="0" w:color="auto"/>
                    <w:left w:val="none" w:sz="0" w:space="0" w:color="auto"/>
                    <w:bottom w:val="none" w:sz="0" w:space="0" w:color="auto"/>
                    <w:right w:val="none" w:sz="0" w:space="0" w:color="auto"/>
                  </w:divBdr>
                </w:div>
                <w:div w:id="1716931763">
                  <w:marLeft w:val="640"/>
                  <w:marRight w:val="0"/>
                  <w:marTop w:val="0"/>
                  <w:marBottom w:val="0"/>
                  <w:divBdr>
                    <w:top w:val="none" w:sz="0" w:space="0" w:color="auto"/>
                    <w:left w:val="none" w:sz="0" w:space="0" w:color="auto"/>
                    <w:bottom w:val="none" w:sz="0" w:space="0" w:color="auto"/>
                    <w:right w:val="none" w:sz="0" w:space="0" w:color="auto"/>
                  </w:divBdr>
                </w:div>
                <w:div w:id="1723677224">
                  <w:marLeft w:val="640"/>
                  <w:marRight w:val="0"/>
                  <w:marTop w:val="0"/>
                  <w:marBottom w:val="0"/>
                  <w:divBdr>
                    <w:top w:val="none" w:sz="0" w:space="0" w:color="auto"/>
                    <w:left w:val="none" w:sz="0" w:space="0" w:color="auto"/>
                    <w:bottom w:val="none" w:sz="0" w:space="0" w:color="auto"/>
                    <w:right w:val="none" w:sz="0" w:space="0" w:color="auto"/>
                  </w:divBdr>
                </w:div>
                <w:div w:id="1752043758">
                  <w:marLeft w:val="640"/>
                  <w:marRight w:val="0"/>
                  <w:marTop w:val="0"/>
                  <w:marBottom w:val="0"/>
                  <w:divBdr>
                    <w:top w:val="none" w:sz="0" w:space="0" w:color="auto"/>
                    <w:left w:val="none" w:sz="0" w:space="0" w:color="auto"/>
                    <w:bottom w:val="none" w:sz="0" w:space="0" w:color="auto"/>
                    <w:right w:val="none" w:sz="0" w:space="0" w:color="auto"/>
                  </w:divBdr>
                </w:div>
                <w:div w:id="1754282299">
                  <w:marLeft w:val="640"/>
                  <w:marRight w:val="0"/>
                  <w:marTop w:val="0"/>
                  <w:marBottom w:val="0"/>
                  <w:divBdr>
                    <w:top w:val="none" w:sz="0" w:space="0" w:color="auto"/>
                    <w:left w:val="none" w:sz="0" w:space="0" w:color="auto"/>
                    <w:bottom w:val="none" w:sz="0" w:space="0" w:color="auto"/>
                    <w:right w:val="none" w:sz="0" w:space="0" w:color="auto"/>
                  </w:divBdr>
                </w:div>
                <w:div w:id="1780298214">
                  <w:marLeft w:val="640"/>
                  <w:marRight w:val="0"/>
                  <w:marTop w:val="0"/>
                  <w:marBottom w:val="0"/>
                  <w:divBdr>
                    <w:top w:val="none" w:sz="0" w:space="0" w:color="auto"/>
                    <w:left w:val="none" w:sz="0" w:space="0" w:color="auto"/>
                    <w:bottom w:val="none" w:sz="0" w:space="0" w:color="auto"/>
                    <w:right w:val="none" w:sz="0" w:space="0" w:color="auto"/>
                  </w:divBdr>
                </w:div>
                <w:div w:id="1850631579">
                  <w:marLeft w:val="640"/>
                  <w:marRight w:val="0"/>
                  <w:marTop w:val="0"/>
                  <w:marBottom w:val="0"/>
                  <w:divBdr>
                    <w:top w:val="none" w:sz="0" w:space="0" w:color="auto"/>
                    <w:left w:val="none" w:sz="0" w:space="0" w:color="auto"/>
                    <w:bottom w:val="none" w:sz="0" w:space="0" w:color="auto"/>
                    <w:right w:val="none" w:sz="0" w:space="0" w:color="auto"/>
                  </w:divBdr>
                </w:div>
                <w:div w:id="2031181337">
                  <w:marLeft w:val="640"/>
                  <w:marRight w:val="0"/>
                  <w:marTop w:val="0"/>
                  <w:marBottom w:val="0"/>
                  <w:divBdr>
                    <w:top w:val="none" w:sz="0" w:space="0" w:color="auto"/>
                    <w:left w:val="none" w:sz="0" w:space="0" w:color="auto"/>
                    <w:bottom w:val="none" w:sz="0" w:space="0" w:color="auto"/>
                    <w:right w:val="none" w:sz="0" w:space="0" w:color="auto"/>
                  </w:divBdr>
                </w:div>
                <w:div w:id="2127893732">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49978382">
          <w:marLeft w:val="640"/>
          <w:marRight w:val="0"/>
          <w:marTop w:val="0"/>
          <w:marBottom w:val="0"/>
          <w:divBdr>
            <w:top w:val="none" w:sz="0" w:space="0" w:color="auto"/>
            <w:left w:val="none" w:sz="0" w:space="0" w:color="auto"/>
            <w:bottom w:val="none" w:sz="0" w:space="0" w:color="auto"/>
            <w:right w:val="none" w:sz="0" w:space="0" w:color="auto"/>
          </w:divBdr>
        </w:div>
        <w:div w:id="217127918">
          <w:marLeft w:val="640"/>
          <w:marRight w:val="0"/>
          <w:marTop w:val="0"/>
          <w:marBottom w:val="0"/>
          <w:divBdr>
            <w:top w:val="none" w:sz="0" w:space="0" w:color="auto"/>
            <w:left w:val="none" w:sz="0" w:space="0" w:color="auto"/>
            <w:bottom w:val="none" w:sz="0" w:space="0" w:color="auto"/>
            <w:right w:val="none" w:sz="0" w:space="0" w:color="auto"/>
          </w:divBdr>
        </w:div>
        <w:div w:id="386294723">
          <w:marLeft w:val="640"/>
          <w:marRight w:val="0"/>
          <w:marTop w:val="0"/>
          <w:marBottom w:val="0"/>
          <w:divBdr>
            <w:top w:val="none" w:sz="0" w:space="0" w:color="auto"/>
            <w:left w:val="none" w:sz="0" w:space="0" w:color="auto"/>
            <w:bottom w:val="none" w:sz="0" w:space="0" w:color="auto"/>
            <w:right w:val="none" w:sz="0" w:space="0" w:color="auto"/>
          </w:divBdr>
        </w:div>
        <w:div w:id="539707309">
          <w:marLeft w:val="640"/>
          <w:marRight w:val="0"/>
          <w:marTop w:val="0"/>
          <w:marBottom w:val="0"/>
          <w:divBdr>
            <w:top w:val="none" w:sz="0" w:space="0" w:color="auto"/>
            <w:left w:val="none" w:sz="0" w:space="0" w:color="auto"/>
            <w:bottom w:val="none" w:sz="0" w:space="0" w:color="auto"/>
            <w:right w:val="none" w:sz="0" w:space="0" w:color="auto"/>
          </w:divBdr>
        </w:div>
        <w:div w:id="646545008">
          <w:marLeft w:val="640"/>
          <w:marRight w:val="0"/>
          <w:marTop w:val="0"/>
          <w:marBottom w:val="0"/>
          <w:divBdr>
            <w:top w:val="none" w:sz="0" w:space="0" w:color="auto"/>
            <w:left w:val="none" w:sz="0" w:space="0" w:color="auto"/>
            <w:bottom w:val="none" w:sz="0" w:space="0" w:color="auto"/>
            <w:right w:val="none" w:sz="0" w:space="0" w:color="auto"/>
          </w:divBdr>
        </w:div>
        <w:div w:id="751899336">
          <w:marLeft w:val="640"/>
          <w:marRight w:val="0"/>
          <w:marTop w:val="0"/>
          <w:marBottom w:val="0"/>
          <w:divBdr>
            <w:top w:val="none" w:sz="0" w:space="0" w:color="auto"/>
            <w:left w:val="none" w:sz="0" w:space="0" w:color="auto"/>
            <w:bottom w:val="none" w:sz="0" w:space="0" w:color="auto"/>
            <w:right w:val="none" w:sz="0" w:space="0" w:color="auto"/>
          </w:divBdr>
        </w:div>
        <w:div w:id="807361913">
          <w:marLeft w:val="640"/>
          <w:marRight w:val="0"/>
          <w:marTop w:val="0"/>
          <w:marBottom w:val="0"/>
          <w:divBdr>
            <w:top w:val="none" w:sz="0" w:space="0" w:color="auto"/>
            <w:left w:val="none" w:sz="0" w:space="0" w:color="auto"/>
            <w:bottom w:val="none" w:sz="0" w:space="0" w:color="auto"/>
            <w:right w:val="none" w:sz="0" w:space="0" w:color="auto"/>
          </w:divBdr>
        </w:div>
        <w:div w:id="820776395">
          <w:marLeft w:val="640"/>
          <w:marRight w:val="0"/>
          <w:marTop w:val="0"/>
          <w:marBottom w:val="0"/>
          <w:divBdr>
            <w:top w:val="none" w:sz="0" w:space="0" w:color="auto"/>
            <w:left w:val="none" w:sz="0" w:space="0" w:color="auto"/>
            <w:bottom w:val="none" w:sz="0" w:space="0" w:color="auto"/>
            <w:right w:val="none" w:sz="0" w:space="0" w:color="auto"/>
          </w:divBdr>
        </w:div>
        <w:div w:id="857697001">
          <w:marLeft w:val="640"/>
          <w:marRight w:val="0"/>
          <w:marTop w:val="0"/>
          <w:marBottom w:val="0"/>
          <w:divBdr>
            <w:top w:val="none" w:sz="0" w:space="0" w:color="auto"/>
            <w:left w:val="none" w:sz="0" w:space="0" w:color="auto"/>
            <w:bottom w:val="none" w:sz="0" w:space="0" w:color="auto"/>
            <w:right w:val="none" w:sz="0" w:space="0" w:color="auto"/>
          </w:divBdr>
        </w:div>
        <w:div w:id="956451953">
          <w:marLeft w:val="640"/>
          <w:marRight w:val="0"/>
          <w:marTop w:val="0"/>
          <w:marBottom w:val="0"/>
          <w:divBdr>
            <w:top w:val="none" w:sz="0" w:space="0" w:color="auto"/>
            <w:left w:val="none" w:sz="0" w:space="0" w:color="auto"/>
            <w:bottom w:val="none" w:sz="0" w:space="0" w:color="auto"/>
            <w:right w:val="none" w:sz="0" w:space="0" w:color="auto"/>
          </w:divBdr>
        </w:div>
        <w:div w:id="1023171553">
          <w:marLeft w:val="640"/>
          <w:marRight w:val="0"/>
          <w:marTop w:val="0"/>
          <w:marBottom w:val="0"/>
          <w:divBdr>
            <w:top w:val="none" w:sz="0" w:space="0" w:color="auto"/>
            <w:left w:val="none" w:sz="0" w:space="0" w:color="auto"/>
            <w:bottom w:val="none" w:sz="0" w:space="0" w:color="auto"/>
            <w:right w:val="none" w:sz="0" w:space="0" w:color="auto"/>
          </w:divBdr>
        </w:div>
        <w:div w:id="1033262972">
          <w:marLeft w:val="640"/>
          <w:marRight w:val="0"/>
          <w:marTop w:val="0"/>
          <w:marBottom w:val="0"/>
          <w:divBdr>
            <w:top w:val="none" w:sz="0" w:space="0" w:color="auto"/>
            <w:left w:val="none" w:sz="0" w:space="0" w:color="auto"/>
            <w:bottom w:val="none" w:sz="0" w:space="0" w:color="auto"/>
            <w:right w:val="none" w:sz="0" w:space="0" w:color="auto"/>
          </w:divBdr>
        </w:div>
        <w:div w:id="1059786181">
          <w:marLeft w:val="640"/>
          <w:marRight w:val="0"/>
          <w:marTop w:val="0"/>
          <w:marBottom w:val="0"/>
          <w:divBdr>
            <w:top w:val="none" w:sz="0" w:space="0" w:color="auto"/>
            <w:left w:val="none" w:sz="0" w:space="0" w:color="auto"/>
            <w:bottom w:val="none" w:sz="0" w:space="0" w:color="auto"/>
            <w:right w:val="none" w:sz="0" w:space="0" w:color="auto"/>
          </w:divBdr>
        </w:div>
        <w:div w:id="1089421566">
          <w:marLeft w:val="640"/>
          <w:marRight w:val="0"/>
          <w:marTop w:val="0"/>
          <w:marBottom w:val="0"/>
          <w:divBdr>
            <w:top w:val="none" w:sz="0" w:space="0" w:color="auto"/>
            <w:left w:val="none" w:sz="0" w:space="0" w:color="auto"/>
            <w:bottom w:val="none" w:sz="0" w:space="0" w:color="auto"/>
            <w:right w:val="none" w:sz="0" w:space="0" w:color="auto"/>
          </w:divBdr>
        </w:div>
        <w:div w:id="1144812257">
          <w:marLeft w:val="640"/>
          <w:marRight w:val="0"/>
          <w:marTop w:val="0"/>
          <w:marBottom w:val="0"/>
          <w:divBdr>
            <w:top w:val="none" w:sz="0" w:space="0" w:color="auto"/>
            <w:left w:val="none" w:sz="0" w:space="0" w:color="auto"/>
            <w:bottom w:val="none" w:sz="0" w:space="0" w:color="auto"/>
            <w:right w:val="none" w:sz="0" w:space="0" w:color="auto"/>
          </w:divBdr>
        </w:div>
        <w:div w:id="1191575648">
          <w:marLeft w:val="640"/>
          <w:marRight w:val="0"/>
          <w:marTop w:val="0"/>
          <w:marBottom w:val="0"/>
          <w:divBdr>
            <w:top w:val="none" w:sz="0" w:space="0" w:color="auto"/>
            <w:left w:val="none" w:sz="0" w:space="0" w:color="auto"/>
            <w:bottom w:val="none" w:sz="0" w:space="0" w:color="auto"/>
            <w:right w:val="none" w:sz="0" w:space="0" w:color="auto"/>
          </w:divBdr>
        </w:div>
        <w:div w:id="1232085960">
          <w:marLeft w:val="640"/>
          <w:marRight w:val="0"/>
          <w:marTop w:val="0"/>
          <w:marBottom w:val="0"/>
          <w:divBdr>
            <w:top w:val="none" w:sz="0" w:space="0" w:color="auto"/>
            <w:left w:val="none" w:sz="0" w:space="0" w:color="auto"/>
            <w:bottom w:val="none" w:sz="0" w:space="0" w:color="auto"/>
            <w:right w:val="none" w:sz="0" w:space="0" w:color="auto"/>
          </w:divBdr>
        </w:div>
        <w:div w:id="1281183421">
          <w:marLeft w:val="640"/>
          <w:marRight w:val="0"/>
          <w:marTop w:val="0"/>
          <w:marBottom w:val="0"/>
          <w:divBdr>
            <w:top w:val="none" w:sz="0" w:space="0" w:color="auto"/>
            <w:left w:val="none" w:sz="0" w:space="0" w:color="auto"/>
            <w:bottom w:val="none" w:sz="0" w:space="0" w:color="auto"/>
            <w:right w:val="none" w:sz="0" w:space="0" w:color="auto"/>
          </w:divBdr>
        </w:div>
        <w:div w:id="1308047217">
          <w:marLeft w:val="640"/>
          <w:marRight w:val="0"/>
          <w:marTop w:val="0"/>
          <w:marBottom w:val="0"/>
          <w:divBdr>
            <w:top w:val="none" w:sz="0" w:space="0" w:color="auto"/>
            <w:left w:val="none" w:sz="0" w:space="0" w:color="auto"/>
            <w:bottom w:val="none" w:sz="0" w:space="0" w:color="auto"/>
            <w:right w:val="none" w:sz="0" w:space="0" w:color="auto"/>
          </w:divBdr>
        </w:div>
        <w:div w:id="1313607109">
          <w:marLeft w:val="640"/>
          <w:marRight w:val="0"/>
          <w:marTop w:val="0"/>
          <w:marBottom w:val="0"/>
          <w:divBdr>
            <w:top w:val="none" w:sz="0" w:space="0" w:color="auto"/>
            <w:left w:val="none" w:sz="0" w:space="0" w:color="auto"/>
            <w:bottom w:val="none" w:sz="0" w:space="0" w:color="auto"/>
            <w:right w:val="none" w:sz="0" w:space="0" w:color="auto"/>
          </w:divBdr>
        </w:div>
        <w:div w:id="1323192659">
          <w:marLeft w:val="640"/>
          <w:marRight w:val="0"/>
          <w:marTop w:val="0"/>
          <w:marBottom w:val="0"/>
          <w:divBdr>
            <w:top w:val="none" w:sz="0" w:space="0" w:color="auto"/>
            <w:left w:val="none" w:sz="0" w:space="0" w:color="auto"/>
            <w:bottom w:val="none" w:sz="0" w:space="0" w:color="auto"/>
            <w:right w:val="none" w:sz="0" w:space="0" w:color="auto"/>
          </w:divBdr>
        </w:div>
        <w:div w:id="1386173244">
          <w:marLeft w:val="640"/>
          <w:marRight w:val="0"/>
          <w:marTop w:val="0"/>
          <w:marBottom w:val="0"/>
          <w:divBdr>
            <w:top w:val="none" w:sz="0" w:space="0" w:color="auto"/>
            <w:left w:val="none" w:sz="0" w:space="0" w:color="auto"/>
            <w:bottom w:val="none" w:sz="0" w:space="0" w:color="auto"/>
            <w:right w:val="none" w:sz="0" w:space="0" w:color="auto"/>
          </w:divBdr>
        </w:div>
        <w:div w:id="1443770650">
          <w:marLeft w:val="640"/>
          <w:marRight w:val="0"/>
          <w:marTop w:val="0"/>
          <w:marBottom w:val="0"/>
          <w:divBdr>
            <w:top w:val="none" w:sz="0" w:space="0" w:color="auto"/>
            <w:left w:val="none" w:sz="0" w:space="0" w:color="auto"/>
            <w:bottom w:val="none" w:sz="0" w:space="0" w:color="auto"/>
            <w:right w:val="none" w:sz="0" w:space="0" w:color="auto"/>
          </w:divBdr>
        </w:div>
        <w:div w:id="1551959273">
          <w:marLeft w:val="640"/>
          <w:marRight w:val="0"/>
          <w:marTop w:val="0"/>
          <w:marBottom w:val="0"/>
          <w:divBdr>
            <w:top w:val="none" w:sz="0" w:space="0" w:color="auto"/>
            <w:left w:val="none" w:sz="0" w:space="0" w:color="auto"/>
            <w:bottom w:val="none" w:sz="0" w:space="0" w:color="auto"/>
            <w:right w:val="none" w:sz="0" w:space="0" w:color="auto"/>
          </w:divBdr>
        </w:div>
        <w:div w:id="1633975634">
          <w:marLeft w:val="640"/>
          <w:marRight w:val="0"/>
          <w:marTop w:val="0"/>
          <w:marBottom w:val="0"/>
          <w:divBdr>
            <w:top w:val="none" w:sz="0" w:space="0" w:color="auto"/>
            <w:left w:val="none" w:sz="0" w:space="0" w:color="auto"/>
            <w:bottom w:val="none" w:sz="0" w:space="0" w:color="auto"/>
            <w:right w:val="none" w:sz="0" w:space="0" w:color="auto"/>
          </w:divBdr>
        </w:div>
        <w:div w:id="1724403199">
          <w:marLeft w:val="640"/>
          <w:marRight w:val="0"/>
          <w:marTop w:val="0"/>
          <w:marBottom w:val="0"/>
          <w:divBdr>
            <w:top w:val="none" w:sz="0" w:space="0" w:color="auto"/>
            <w:left w:val="none" w:sz="0" w:space="0" w:color="auto"/>
            <w:bottom w:val="none" w:sz="0" w:space="0" w:color="auto"/>
            <w:right w:val="none" w:sz="0" w:space="0" w:color="auto"/>
          </w:divBdr>
        </w:div>
        <w:div w:id="1733262833">
          <w:marLeft w:val="640"/>
          <w:marRight w:val="0"/>
          <w:marTop w:val="0"/>
          <w:marBottom w:val="0"/>
          <w:divBdr>
            <w:top w:val="none" w:sz="0" w:space="0" w:color="auto"/>
            <w:left w:val="none" w:sz="0" w:space="0" w:color="auto"/>
            <w:bottom w:val="none" w:sz="0" w:space="0" w:color="auto"/>
            <w:right w:val="none" w:sz="0" w:space="0" w:color="auto"/>
          </w:divBdr>
        </w:div>
        <w:div w:id="1733308108">
          <w:marLeft w:val="640"/>
          <w:marRight w:val="0"/>
          <w:marTop w:val="0"/>
          <w:marBottom w:val="0"/>
          <w:divBdr>
            <w:top w:val="none" w:sz="0" w:space="0" w:color="auto"/>
            <w:left w:val="none" w:sz="0" w:space="0" w:color="auto"/>
            <w:bottom w:val="none" w:sz="0" w:space="0" w:color="auto"/>
            <w:right w:val="none" w:sz="0" w:space="0" w:color="auto"/>
          </w:divBdr>
        </w:div>
        <w:div w:id="1745683513">
          <w:marLeft w:val="640"/>
          <w:marRight w:val="0"/>
          <w:marTop w:val="0"/>
          <w:marBottom w:val="0"/>
          <w:divBdr>
            <w:top w:val="none" w:sz="0" w:space="0" w:color="auto"/>
            <w:left w:val="none" w:sz="0" w:space="0" w:color="auto"/>
            <w:bottom w:val="none" w:sz="0" w:space="0" w:color="auto"/>
            <w:right w:val="none" w:sz="0" w:space="0" w:color="auto"/>
          </w:divBdr>
        </w:div>
        <w:div w:id="1765223824">
          <w:marLeft w:val="640"/>
          <w:marRight w:val="0"/>
          <w:marTop w:val="0"/>
          <w:marBottom w:val="0"/>
          <w:divBdr>
            <w:top w:val="none" w:sz="0" w:space="0" w:color="auto"/>
            <w:left w:val="none" w:sz="0" w:space="0" w:color="auto"/>
            <w:bottom w:val="none" w:sz="0" w:space="0" w:color="auto"/>
            <w:right w:val="none" w:sz="0" w:space="0" w:color="auto"/>
          </w:divBdr>
        </w:div>
        <w:div w:id="1794396263">
          <w:marLeft w:val="640"/>
          <w:marRight w:val="0"/>
          <w:marTop w:val="0"/>
          <w:marBottom w:val="0"/>
          <w:divBdr>
            <w:top w:val="none" w:sz="0" w:space="0" w:color="auto"/>
            <w:left w:val="none" w:sz="0" w:space="0" w:color="auto"/>
            <w:bottom w:val="none" w:sz="0" w:space="0" w:color="auto"/>
            <w:right w:val="none" w:sz="0" w:space="0" w:color="auto"/>
          </w:divBdr>
        </w:div>
        <w:div w:id="1858082214">
          <w:marLeft w:val="640"/>
          <w:marRight w:val="0"/>
          <w:marTop w:val="0"/>
          <w:marBottom w:val="0"/>
          <w:divBdr>
            <w:top w:val="none" w:sz="0" w:space="0" w:color="auto"/>
            <w:left w:val="none" w:sz="0" w:space="0" w:color="auto"/>
            <w:bottom w:val="none" w:sz="0" w:space="0" w:color="auto"/>
            <w:right w:val="none" w:sz="0" w:space="0" w:color="auto"/>
          </w:divBdr>
        </w:div>
        <w:div w:id="1883516890">
          <w:marLeft w:val="640"/>
          <w:marRight w:val="0"/>
          <w:marTop w:val="0"/>
          <w:marBottom w:val="0"/>
          <w:divBdr>
            <w:top w:val="none" w:sz="0" w:space="0" w:color="auto"/>
            <w:left w:val="none" w:sz="0" w:space="0" w:color="auto"/>
            <w:bottom w:val="none" w:sz="0" w:space="0" w:color="auto"/>
            <w:right w:val="none" w:sz="0" w:space="0" w:color="auto"/>
          </w:divBdr>
        </w:div>
        <w:div w:id="1950623398">
          <w:marLeft w:val="640"/>
          <w:marRight w:val="0"/>
          <w:marTop w:val="0"/>
          <w:marBottom w:val="0"/>
          <w:divBdr>
            <w:top w:val="none" w:sz="0" w:space="0" w:color="auto"/>
            <w:left w:val="none" w:sz="0" w:space="0" w:color="auto"/>
            <w:bottom w:val="none" w:sz="0" w:space="0" w:color="auto"/>
            <w:right w:val="none" w:sz="0" w:space="0" w:color="auto"/>
          </w:divBdr>
        </w:div>
        <w:div w:id="1954896272">
          <w:marLeft w:val="640"/>
          <w:marRight w:val="0"/>
          <w:marTop w:val="0"/>
          <w:marBottom w:val="0"/>
          <w:divBdr>
            <w:top w:val="none" w:sz="0" w:space="0" w:color="auto"/>
            <w:left w:val="none" w:sz="0" w:space="0" w:color="auto"/>
            <w:bottom w:val="none" w:sz="0" w:space="0" w:color="auto"/>
            <w:right w:val="none" w:sz="0" w:space="0" w:color="auto"/>
          </w:divBdr>
        </w:div>
        <w:div w:id="1996490155">
          <w:marLeft w:val="640"/>
          <w:marRight w:val="0"/>
          <w:marTop w:val="0"/>
          <w:marBottom w:val="0"/>
          <w:divBdr>
            <w:top w:val="none" w:sz="0" w:space="0" w:color="auto"/>
            <w:left w:val="none" w:sz="0" w:space="0" w:color="auto"/>
            <w:bottom w:val="none" w:sz="0" w:space="0" w:color="auto"/>
            <w:right w:val="none" w:sz="0" w:space="0" w:color="auto"/>
          </w:divBdr>
        </w:div>
        <w:div w:id="2072651998">
          <w:marLeft w:val="640"/>
          <w:marRight w:val="0"/>
          <w:marTop w:val="0"/>
          <w:marBottom w:val="0"/>
          <w:divBdr>
            <w:top w:val="none" w:sz="0" w:space="0" w:color="auto"/>
            <w:left w:val="none" w:sz="0" w:space="0" w:color="auto"/>
            <w:bottom w:val="none" w:sz="0" w:space="0" w:color="auto"/>
            <w:right w:val="none" w:sz="0" w:space="0" w:color="auto"/>
          </w:divBdr>
        </w:div>
        <w:div w:id="2124380281">
          <w:marLeft w:val="640"/>
          <w:marRight w:val="0"/>
          <w:marTop w:val="0"/>
          <w:marBottom w:val="0"/>
          <w:divBdr>
            <w:top w:val="none" w:sz="0" w:space="0" w:color="auto"/>
            <w:left w:val="none" w:sz="0" w:space="0" w:color="auto"/>
            <w:bottom w:val="none" w:sz="0" w:space="0" w:color="auto"/>
            <w:right w:val="none" w:sz="0" w:space="0" w:color="auto"/>
          </w:divBdr>
        </w:div>
      </w:divsChild>
    </w:div>
    <w:div w:id="1057777571">
      <w:bodyDiv w:val="1"/>
      <w:marLeft w:val="0"/>
      <w:marRight w:val="0"/>
      <w:marTop w:val="0"/>
      <w:marBottom w:val="0"/>
      <w:divBdr>
        <w:top w:val="none" w:sz="0" w:space="0" w:color="auto"/>
        <w:left w:val="none" w:sz="0" w:space="0" w:color="auto"/>
        <w:bottom w:val="none" w:sz="0" w:space="0" w:color="auto"/>
        <w:right w:val="none" w:sz="0" w:space="0" w:color="auto"/>
      </w:divBdr>
      <w:divsChild>
        <w:div w:id="263154724">
          <w:marLeft w:val="640"/>
          <w:marRight w:val="0"/>
          <w:marTop w:val="0"/>
          <w:marBottom w:val="0"/>
          <w:divBdr>
            <w:top w:val="none" w:sz="0" w:space="0" w:color="auto"/>
            <w:left w:val="none" w:sz="0" w:space="0" w:color="auto"/>
            <w:bottom w:val="none" w:sz="0" w:space="0" w:color="auto"/>
            <w:right w:val="none" w:sz="0" w:space="0" w:color="auto"/>
          </w:divBdr>
        </w:div>
        <w:div w:id="416483961">
          <w:marLeft w:val="640"/>
          <w:marRight w:val="0"/>
          <w:marTop w:val="0"/>
          <w:marBottom w:val="0"/>
          <w:divBdr>
            <w:top w:val="none" w:sz="0" w:space="0" w:color="auto"/>
            <w:left w:val="none" w:sz="0" w:space="0" w:color="auto"/>
            <w:bottom w:val="none" w:sz="0" w:space="0" w:color="auto"/>
            <w:right w:val="none" w:sz="0" w:space="0" w:color="auto"/>
          </w:divBdr>
        </w:div>
        <w:div w:id="1016077269">
          <w:marLeft w:val="640"/>
          <w:marRight w:val="0"/>
          <w:marTop w:val="0"/>
          <w:marBottom w:val="0"/>
          <w:divBdr>
            <w:top w:val="none" w:sz="0" w:space="0" w:color="auto"/>
            <w:left w:val="none" w:sz="0" w:space="0" w:color="auto"/>
            <w:bottom w:val="none" w:sz="0" w:space="0" w:color="auto"/>
            <w:right w:val="none" w:sz="0" w:space="0" w:color="auto"/>
          </w:divBdr>
        </w:div>
        <w:div w:id="1081022424">
          <w:marLeft w:val="640"/>
          <w:marRight w:val="0"/>
          <w:marTop w:val="0"/>
          <w:marBottom w:val="0"/>
          <w:divBdr>
            <w:top w:val="none" w:sz="0" w:space="0" w:color="auto"/>
            <w:left w:val="none" w:sz="0" w:space="0" w:color="auto"/>
            <w:bottom w:val="none" w:sz="0" w:space="0" w:color="auto"/>
            <w:right w:val="none" w:sz="0" w:space="0" w:color="auto"/>
          </w:divBdr>
        </w:div>
        <w:div w:id="1308626131">
          <w:marLeft w:val="640"/>
          <w:marRight w:val="0"/>
          <w:marTop w:val="0"/>
          <w:marBottom w:val="0"/>
          <w:divBdr>
            <w:top w:val="none" w:sz="0" w:space="0" w:color="auto"/>
            <w:left w:val="none" w:sz="0" w:space="0" w:color="auto"/>
            <w:bottom w:val="none" w:sz="0" w:space="0" w:color="auto"/>
            <w:right w:val="none" w:sz="0" w:space="0" w:color="auto"/>
          </w:divBdr>
        </w:div>
        <w:div w:id="1371150662">
          <w:marLeft w:val="640"/>
          <w:marRight w:val="0"/>
          <w:marTop w:val="0"/>
          <w:marBottom w:val="0"/>
          <w:divBdr>
            <w:top w:val="none" w:sz="0" w:space="0" w:color="auto"/>
            <w:left w:val="none" w:sz="0" w:space="0" w:color="auto"/>
            <w:bottom w:val="none" w:sz="0" w:space="0" w:color="auto"/>
            <w:right w:val="none" w:sz="0" w:space="0" w:color="auto"/>
          </w:divBdr>
        </w:div>
        <w:div w:id="1628127385">
          <w:marLeft w:val="640"/>
          <w:marRight w:val="0"/>
          <w:marTop w:val="0"/>
          <w:marBottom w:val="0"/>
          <w:divBdr>
            <w:top w:val="none" w:sz="0" w:space="0" w:color="auto"/>
            <w:left w:val="none" w:sz="0" w:space="0" w:color="auto"/>
            <w:bottom w:val="none" w:sz="0" w:space="0" w:color="auto"/>
            <w:right w:val="none" w:sz="0" w:space="0" w:color="auto"/>
          </w:divBdr>
        </w:div>
      </w:divsChild>
    </w:div>
    <w:div w:id="1057972926">
      <w:bodyDiv w:val="1"/>
      <w:marLeft w:val="0"/>
      <w:marRight w:val="0"/>
      <w:marTop w:val="0"/>
      <w:marBottom w:val="0"/>
      <w:divBdr>
        <w:top w:val="none" w:sz="0" w:space="0" w:color="auto"/>
        <w:left w:val="none" w:sz="0" w:space="0" w:color="auto"/>
        <w:bottom w:val="none" w:sz="0" w:space="0" w:color="auto"/>
        <w:right w:val="none" w:sz="0" w:space="0" w:color="auto"/>
      </w:divBdr>
      <w:divsChild>
        <w:div w:id="9987396">
          <w:marLeft w:val="640"/>
          <w:marRight w:val="0"/>
          <w:marTop w:val="0"/>
          <w:marBottom w:val="0"/>
          <w:divBdr>
            <w:top w:val="none" w:sz="0" w:space="0" w:color="auto"/>
            <w:left w:val="none" w:sz="0" w:space="0" w:color="auto"/>
            <w:bottom w:val="none" w:sz="0" w:space="0" w:color="auto"/>
            <w:right w:val="none" w:sz="0" w:space="0" w:color="auto"/>
          </w:divBdr>
        </w:div>
        <w:div w:id="32849281">
          <w:marLeft w:val="640"/>
          <w:marRight w:val="0"/>
          <w:marTop w:val="0"/>
          <w:marBottom w:val="0"/>
          <w:divBdr>
            <w:top w:val="none" w:sz="0" w:space="0" w:color="auto"/>
            <w:left w:val="none" w:sz="0" w:space="0" w:color="auto"/>
            <w:bottom w:val="none" w:sz="0" w:space="0" w:color="auto"/>
            <w:right w:val="none" w:sz="0" w:space="0" w:color="auto"/>
          </w:divBdr>
        </w:div>
        <w:div w:id="36778401">
          <w:marLeft w:val="640"/>
          <w:marRight w:val="0"/>
          <w:marTop w:val="0"/>
          <w:marBottom w:val="0"/>
          <w:divBdr>
            <w:top w:val="none" w:sz="0" w:space="0" w:color="auto"/>
            <w:left w:val="none" w:sz="0" w:space="0" w:color="auto"/>
            <w:bottom w:val="none" w:sz="0" w:space="0" w:color="auto"/>
            <w:right w:val="none" w:sz="0" w:space="0" w:color="auto"/>
          </w:divBdr>
        </w:div>
        <w:div w:id="220101788">
          <w:marLeft w:val="640"/>
          <w:marRight w:val="0"/>
          <w:marTop w:val="0"/>
          <w:marBottom w:val="0"/>
          <w:divBdr>
            <w:top w:val="none" w:sz="0" w:space="0" w:color="auto"/>
            <w:left w:val="none" w:sz="0" w:space="0" w:color="auto"/>
            <w:bottom w:val="none" w:sz="0" w:space="0" w:color="auto"/>
            <w:right w:val="none" w:sz="0" w:space="0" w:color="auto"/>
          </w:divBdr>
        </w:div>
        <w:div w:id="357313509">
          <w:marLeft w:val="640"/>
          <w:marRight w:val="0"/>
          <w:marTop w:val="0"/>
          <w:marBottom w:val="0"/>
          <w:divBdr>
            <w:top w:val="none" w:sz="0" w:space="0" w:color="auto"/>
            <w:left w:val="none" w:sz="0" w:space="0" w:color="auto"/>
            <w:bottom w:val="none" w:sz="0" w:space="0" w:color="auto"/>
            <w:right w:val="none" w:sz="0" w:space="0" w:color="auto"/>
          </w:divBdr>
        </w:div>
        <w:div w:id="383792859">
          <w:marLeft w:val="640"/>
          <w:marRight w:val="0"/>
          <w:marTop w:val="0"/>
          <w:marBottom w:val="0"/>
          <w:divBdr>
            <w:top w:val="none" w:sz="0" w:space="0" w:color="auto"/>
            <w:left w:val="none" w:sz="0" w:space="0" w:color="auto"/>
            <w:bottom w:val="none" w:sz="0" w:space="0" w:color="auto"/>
            <w:right w:val="none" w:sz="0" w:space="0" w:color="auto"/>
          </w:divBdr>
        </w:div>
        <w:div w:id="619145022">
          <w:marLeft w:val="640"/>
          <w:marRight w:val="0"/>
          <w:marTop w:val="0"/>
          <w:marBottom w:val="0"/>
          <w:divBdr>
            <w:top w:val="none" w:sz="0" w:space="0" w:color="auto"/>
            <w:left w:val="none" w:sz="0" w:space="0" w:color="auto"/>
            <w:bottom w:val="none" w:sz="0" w:space="0" w:color="auto"/>
            <w:right w:val="none" w:sz="0" w:space="0" w:color="auto"/>
          </w:divBdr>
        </w:div>
        <w:div w:id="1258365557">
          <w:marLeft w:val="640"/>
          <w:marRight w:val="0"/>
          <w:marTop w:val="0"/>
          <w:marBottom w:val="0"/>
          <w:divBdr>
            <w:top w:val="none" w:sz="0" w:space="0" w:color="auto"/>
            <w:left w:val="none" w:sz="0" w:space="0" w:color="auto"/>
            <w:bottom w:val="none" w:sz="0" w:space="0" w:color="auto"/>
            <w:right w:val="none" w:sz="0" w:space="0" w:color="auto"/>
          </w:divBdr>
        </w:div>
        <w:div w:id="1670985659">
          <w:marLeft w:val="640"/>
          <w:marRight w:val="0"/>
          <w:marTop w:val="0"/>
          <w:marBottom w:val="0"/>
          <w:divBdr>
            <w:top w:val="none" w:sz="0" w:space="0" w:color="auto"/>
            <w:left w:val="none" w:sz="0" w:space="0" w:color="auto"/>
            <w:bottom w:val="none" w:sz="0" w:space="0" w:color="auto"/>
            <w:right w:val="none" w:sz="0" w:space="0" w:color="auto"/>
          </w:divBdr>
        </w:div>
        <w:div w:id="1750152027">
          <w:marLeft w:val="640"/>
          <w:marRight w:val="0"/>
          <w:marTop w:val="0"/>
          <w:marBottom w:val="0"/>
          <w:divBdr>
            <w:top w:val="none" w:sz="0" w:space="0" w:color="auto"/>
            <w:left w:val="none" w:sz="0" w:space="0" w:color="auto"/>
            <w:bottom w:val="none" w:sz="0" w:space="0" w:color="auto"/>
            <w:right w:val="none" w:sz="0" w:space="0" w:color="auto"/>
          </w:divBdr>
        </w:div>
        <w:div w:id="1900049343">
          <w:marLeft w:val="640"/>
          <w:marRight w:val="0"/>
          <w:marTop w:val="0"/>
          <w:marBottom w:val="0"/>
          <w:divBdr>
            <w:top w:val="none" w:sz="0" w:space="0" w:color="auto"/>
            <w:left w:val="none" w:sz="0" w:space="0" w:color="auto"/>
            <w:bottom w:val="none" w:sz="0" w:space="0" w:color="auto"/>
            <w:right w:val="none" w:sz="0" w:space="0" w:color="auto"/>
          </w:divBdr>
        </w:div>
        <w:div w:id="2007631023">
          <w:marLeft w:val="640"/>
          <w:marRight w:val="0"/>
          <w:marTop w:val="0"/>
          <w:marBottom w:val="0"/>
          <w:divBdr>
            <w:top w:val="none" w:sz="0" w:space="0" w:color="auto"/>
            <w:left w:val="none" w:sz="0" w:space="0" w:color="auto"/>
            <w:bottom w:val="none" w:sz="0" w:space="0" w:color="auto"/>
            <w:right w:val="none" w:sz="0" w:space="0" w:color="auto"/>
          </w:divBdr>
        </w:div>
      </w:divsChild>
    </w:div>
    <w:div w:id="1061171702">
      <w:bodyDiv w:val="1"/>
      <w:marLeft w:val="0"/>
      <w:marRight w:val="0"/>
      <w:marTop w:val="0"/>
      <w:marBottom w:val="0"/>
      <w:divBdr>
        <w:top w:val="none" w:sz="0" w:space="0" w:color="auto"/>
        <w:left w:val="none" w:sz="0" w:space="0" w:color="auto"/>
        <w:bottom w:val="none" w:sz="0" w:space="0" w:color="auto"/>
        <w:right w:val="none" w:sz="0" w:space="0" w:color="auto"/>
      </w:divBdr>
      <w:divsChild>
        <w:div w:id="59989246">
          <w:marLeft w:val="640"/>
          <w:marRight w:val="0"/>
          <w:marTop w:val="0"/>
          <w:marBottom w:val="0"/>
          <w:divBdr>
            <w:top w:val="none" w:sz="0" w:space="0" w:color="auto"/>
            <w:left w:val="none" w:sz="0" w:space="0" w:color="auto"/>
            <w:bottom w:val="none" w:sz="0" w:space="0" w:color="auto"/>
            <w:right w:val="none" w:sz="0" w:space="0" w:color="auto"/>
          </w:divBdr>
        </w:div>
        <w:div w:id="71776335">
          <w:marLeft w:val="640"/>
          <w:marRight w:val="0"/>
          <w:marTop w:val="0"/>
          <w:marBottom w:val="0"/>
          <w:divBdr>
            <w:top w:val="none" w:sz="0" w:space="0" w:color="auto"/>
            <w:left w:val="none" w:sz="0" w:space="0" w:color="auto"/>
            <w:bottom w:val="none" w:sz="0" w:space="0" w:color="auto"/>
            <w:right w:val="none" w:sz="0" w:space="0" w:color="auto"/>
          </w:divBdr>
        </w:div>
        <w:div w:id="208077438">
          <w:marLeft w:val="640"/>
          <w:marRight w:val="0"/>
          <w:marTop w:val="0"/>
          <w:marBottom w:val="0"/>
          <w:divBdr>
            <w:top w:val="none" w:sz="0" w:space="0" w:color="auto"/>
            <w:left w:val="none" w:sz="0" w:space="0" w:color="auto"/>
            <w:bottom w:val="none" w:sz="0" w:space="0" w:color="auto"/>
            <w:right w:val="none" w:sz="0" w:space="0" w:color="auto"/>
          </w:divBdr>
        </w:div>
        <w:div w:id="287856689">
          <w:marLeft w:val="640"/>
          <w:marRight w:val="0"/>
          <w:marTop w:val="0"/>
          <w:marBottom w:val="0"/>
          <w:divBdr>
            <w:top w:val="none" w:sz="0" w:space="0" w:color="auto"/>
            <w:left w:val="none" w:sz="0" w:space="0" w:color="auto"/>
            <w:bottom w:val="none" w:sz="0" w:space="0" w:color="auto"/>
            <w:right w:val="none" w:sz="0" w:space="0" w:color="auto"/>
          </w:divBdr>
        </w:div>
        <w:div w:id="484585321">
          <w:marLeft w:val="640"/>
          <w:marRight w:val="0"/>
          <w:marTop w:val="0"/>
          <w:marBottom w:val="0"/>
          <w:divBdr>
            <w:top w:val="none" w:sz="0" w:space="0" w:color="auto"/>
            <w:left w:val="none" w:sz="0" w:space="0" w:color="auto"/>
            <w:bottom w:val="none" w:sz="0" w:space="0" w:color="auto"/>
            <w:right w:val="none" w:sz="0" w:space="0" w:color="auto"/>
          </w:divBdr>
        </w:div>
        <w:div w:id="530186984">
          <w:marLeft w:val="640"/>
          <w:marRight w:val="0"/>
          <w:marTop w:val="0"/>
          <w:marBottom w:val="0"/>
          <w:divBdr>
            <w:top w:val="none" w:sz="0" w:space="0" w:color="auto"/>
            <w:left w:val="none" w:sz="0" w:space="0" w:color="auto"/>
            <w:bottom w:val="none" w:sz="0" w:space="0" w:color="auto"/>
            <w:right w:val="none" w:sz="0" w:space="0" w:color="auto"/>
          </w:divBdr>
        </w:div>
        <w:div w:id="537667561">
          <w:marLeft w:val="640"/>
          <w:marRight w:val="0"/>
          <w:marTop w:val="0"/>
          <w:marBottom w:val="0"/>
          <w:divBdr>
            <w:top w:val="none" w:sz="0" w:space="0" w:color="auto"/>
            <w:left w:val="none" w:sz="0" w:space="0" w:color="auto"/>
            <w:bottom w:val="none" w:sz="0" w:space="0" w:color="auto"/>
            <w:right w:val="none" w:sz="0" w:space="0" w:color="auto"/>
          </w:divBdr>
        </w:div>
        <w:div w:id="657612251">
          <w:marLeft w:val="640"/>
          <w:marRight w:val="0"/>
          <w:marTop w:val="0"/>
          <w:marBottom w:val="0"/>
          <w:divBdr>
            <w:top w:val="none" w:sz="0" w:space="0" w:color="auto"/>
            <w:left w:val="none" w:sz="0" w:space="0" w:color="auto"/>
            <w:bottom w:val="none" w:sz="0" w:space="0" w:color="auto"/>
            <w:right w:val="none" w:sz="0" w:space="0" w:color="auto"/>
          </w:divBdr>
        </w:div>
        <w:div w:id="704791683">
          <w:marLeft w:val="640"/>
          <w:marRight w:val="0"/>
          <w:marTop w:val="0"/>
          <w:marBottom w:val="0"/>
          <w:divBdr>
            <w:top w:val="none" w:sz="0" w:space="0" w:color="auto"/>
            <w:left w:val="none" w:sz="0" w:space="0" w:color="auto"/>
            <w:bottom w:val="none" w:sz="0" w:space="0" w:color="auto"/>
            <w:right w:val="none" w:sz="0" w:space="0" w:color="auto"/>
          </w:divBdr>
        </w:div>
        <w:div w:id="732242957">
          <w:marLeft w:val="640"/>
          <w:marRight w:val="0"/>
          <w:marTop w:val="0"/>
          <w:marBottom w:val="0"/>
          <w:divBdr>
            <w:top w:val="none" w:sz="0" w:space="0" w:color="auto"/>
            <w:left w:val="none" w:sz="0" w:space="0" w:color="auto"/>
            <w:bottom w:val="none" w:sz="0" w:space="0" w:color="auto"/>
            <w:right w:val="none" w:sz="0" w:space="0" w:color="auto"/>
          </w:divBdr>
        </w:div>
        <w:div w:id="1084298339">
          <w:marLeft w:val="640"/>
          <w:marRight w:val="0"/>
          <w:marTop w:val="0"/>
          <w:marBottom w:val="0"/>
          <w:divBdr>
            <w:top w:val="none" w:sz="0" w:space="0" w:color="auto"/>
            <w:left w:val="none" w:sz="0" w:space="0" w:color="auto"/>
            <w:bottom w:val="none" w:sz="0" w:space="0" w:color="auto"/>
            <w:right w:val="none" w:sz="0" w:space="0" w:color="auto"/>
          </w:divBdr>
        </w:div>
        <w:div w:id="1151753241">
          <w:marLeft w:val="640"/>
          <w:marRight w:val="0"/>
          <w:marTop w:val="0"/>
          <w:marBottom w:val="0"/>
          <w:divBdr>
            <w:top w:val="none" w:sz="0" w:space="0" w:color="auto"/>
            <w:left w:val="none" w:sz="0" w:space="0" w:color="auto"/>
            <w:bottom w:val="none" w:sz="0" w:space="0" w:color="auto"/>
            <w:right w:val="none" w:sz="0" w:space="0" w:color="auto"/>
          </w:divBdr>
        </w:div>
        <w:div w:id="1262102539">
          <w:marLeft w:val="640"/>
          <w:marRight w:val="0"/>
          <w:marTop w:val="0"/>
          <w:marBottom w:val="0"/>
          <w:divBdr>
            <w:top w:val="none" w:sz="0" w:space="0" w:color="auto"/>
            <w:left w:val="none" w:sz="0" w:space="0" w:color="auto"/>
            <w:bottom w:val="none" w:sz="0" w:space="0" w:color="auto"/>
            <w:right w:val="none" w:sz="0" w:space="0" w:color="auto"/>
          </w:divBdr>
        </w:div>
        <w:div w:id="1501584794">
          <w:marLeft w:val="640"/>
          <w:marRight w:val="0"/>
          <w:marTop w:val="0"/>
          <w:marBottom w:val="0"/>
          <w:divBdr>
            <w:top w:val="none" w:sz="0" w:space="0" w:color="auto"/>
            <w:left w:val="none" w:sz="0" w:space="0" w:color="auto"/>
            <w:bottom w:val="none" w:sz="0" w:space="0" w:color="auto"/>
            <w:right w:val="none" w:sz="0" w:space="0" w:color="auto"/>
          </w:divBdr>
        </w:div>
        <w:div w:id="1621642007">
          <w:marLeft w:val="640"/>
          <w:marRight w:val="0"/>
          <w:marTop w:val="0"/>
          <w:marBottom w:val="0"/>
          <w:divBdr>
            <w:top w:val="none" w:sz="0" w:space="0" w:color="auto"/>
            <w:left w:val="none" w:sz="0" w:space="0" w:color="auto"/>
            <w:bottom w:val="none" w:sz="0" w:space="0" w:color="auto"/>
            <w:right w:val="none" w:sz="0" w:space="0" w:color="auto"/>
          </w:divBdr>
        </w:div>
        <w:div w:id="1846242014">
          <w:marLeft w:val="640"/>
          <w:marRight w:val="0"/>
          <w:marTop w:val="0"/>
          <w:marBottom w:val="0"/>
          <w:divBdr>
            <w:top w:val="none" w:sz="0" w:space="0" w:color="auto"/>
            <w:left w:val="none" w:sz="0" w:space="0" w:color="auto"/>
            <w:bottom w:val="none" w:sz="0" w:space="0" w:color="auto"/>
            <w:right w:val="none" w:sz="0" w:space="0" w:color="auto"/>
          </w:divBdr>
        </w:div>
        <w:div w:id="2074115688">
          <w:marLeft w:val="640"/>
          <w:marRight w:val="0"/>
          <w:marTop w:val="0"/>
          <w:marBottom w:val="0"/>
          <w:divBdr>
            <w:top w:val="none" w:sz="0" w:space="0" w:color="auto"/>
            <w:left w:val="none" w:sz="0" w:space="0" w:color="auto"/>
            <w:bottom w:val="none" w:sz="0" w:space="0" w:color="auto"/>
            <w:right w:val="none" w:sz="0" w:space="0" w:color="auto"/>
          </w:divBdr>
        </w:div>
        <w:div w:id="2095583799">
          <w:marLeft w:val="640"/>
          <w:marRight w:val="0"/>
          <w:marTop w:val="0"/>
          <w:marBottom w:val="0"/>
          <w:divBdr>
            <w:top w:val="none" w:sz="0" w:space="0" w:color="auto"/>
            <w:left w:val="none" w:sz="0" w:space="0" w:color="auto"/>
            <w:bottom w:val="none" w:sz="0" w:space="0" w:color="auto"/>
            <w:right w:val="none" w:sz="0" w:space="0" w:color="auto"/>
          </w:divBdr>
        </w:div>
        <w:div w:id="2126844104">
          <w:marLeft w:val="640"/>
          <w:marRight w:val="0"/>
          <w:marTop w:val="0"/>
          <w:marBottom w:val="0"/>
          <w:divBdr>
            <w:top w:val="none" w:sz="0" w:space="0" w:color="auto"/>
            <w:left w:val="none" w:sz="0" w:space="0" w:color="auto"/>
            <w:bottom w:val="none" w:sz="0" w:space="0" w:color="auto"/>
            <w:right w:val="none" w:sz="0" w:space="0" w:color="auto"/>
          </w:divBdr>
        </w:div>
      </w:divsChild>
    </w:div>
    <w:div w:id="1074863856">
      <w:bodyDiv w:val="1"/>
      <w:marLeft w:val="0"/>
      <w:marRight w:val="0"/>
      <w:marTop w:val="0"/>
      <w:marBottom w:val="0"/>
      <w:divBdr>
        <w:top w:val="none" w:sz="0" w:space="0" w:color="auto"/>
        <w:left w:val="none" w:sz="0" w:space="0" w:color="auto"/>
        <w:bottom w:val="none" w:sz="0" w:space="0" w:color="auto"/>
        <w:right w:val="none" w:sz="0" w:space="0" w:color="auto"/>
      </w:divBdr>
      <w:divsChild>
        <w:div w:id="102380649">
          <w:marLeft w:val="640"/>
          <w:marRight w:val="0"/>
          <w:marTop w:val="0"/>
          <w:marBottom w:val="0"/>
          <w:divBdr>
            <w:top w:val="none" w:sz="0" w:space="0" w:color="auto"/>
            <w:left w:val="none" w:sz="0" w:space="0" w:color="auto"/>
            <w:bottom w:val="none" w:sz="0" w:space="0" w:color="auto"/>
            <w:right w:val="none" w:sz="0" w:space="0" w:color="auto"/>
          </w:divBdr>
        </w:div>
        <w:div w:id="271785729">
          <w:marLeft w:val="640"/>
          <w:marRight w:val="0"/>
          <w:marTop w:val="0"/>
          <w:marBottom w:val="0"/>
          <w:divBdr>
            <w:top w:val="none" w:sz="0" w:space="0" w:color="auto"/>
            <w:left w:val="none" w:sz="0" w:space="0" w:color="auto"/>
            <w:bottom w:val="none" w:sz="0" w:space="0" w:color="auto"/>
            <w:right w:val="none" w:sz="0" w:space="0" w:color="auto"/>
          </w:divBdr>
        </w:div>
        <w:div w:id="691806195">
          <w:marLeft w:val="640"/>
          <w:marRight w:val="0"/>
          <w:marTop w:val="0"/>
          <w:marBottom w:val="0"/>
          <w:divBdr>
            <w:top w:val="none" w:sz="0" w:space="0" w:color="auto"/>
            <w:left w:val="none" w:sz="0" w:space="0" w:color="auto"/>
            <w:bottom w:val="none" w:sz="0" w:space="0" w:color="auto"/>
            <w:right w:val="none" w:sz="0" w:space="0" w:color="auto"/>
          </w:divBdr>
        </w:div>
        <w:div w:id="1184516148">
          <w:marLeft w:val="640"/>
          <w:marRight w:val="0"/>
          <w:marTop w:val="0"/>
          <w:marBottom w:val="0"/>
          <w:divBdr>
            <w:top w:val="none" w:sz="0" w:space="0" w:color="auto"/>
            <w:left w:val="none" w:sz="0" w:space="0" w:color="auto"/>
            <w:bottom w:val="none" w:sz="0" w:space="0" w:color="auto"/>
            <w:right w:val="none" w:sz="0" w:space="0" w:color="auto"/>
          </w:divBdr>
        </w:div>
        <w:div w:id="1537236254">
          <w:marLeft w:val="640"/>
          <w:marRight w:val="0"/>
          <w:marTop w:val="0"/>
          <w:marBottom w:val="0"/>
          <w:divBdr>
            <w:top w:val="none" w:sz="0" w:space="0" w:color="auto"/>
            <w:left w:val="none" w:sz="0" w:space="0" w:color="auto"/>
            <w:bottom w:val="none" w:sz="0" w:space="0" w:color="auto"/>
            <w:right w:val="none" w:sz="0" w:space="0" w:color="auto"/>
          </w:divBdr>
        </w:div>
        <w:div w:id="1822842920">
          <w:marLeft w:val="640"/>
          <w:marRight w:val="0"/>
          <w:marTop w:val="0"/>
          <w:marBottom w:val="0"/>
          <w:divBdr>
            <w:top w:val="none" w:sz="0" w:space="0" w:color="auto"/>
            <w:left w:val="none" w:sz="0" w:space="0" w:color="auto"/>
            <w:bottom w:val="none" w:sz="0" w:space="0" w:color="auto"/>
            <w:right w:val="none" w:sz="0" w:space="0" w:color="auto"/>
          </w:divBdr>
        </w:div>
        <w:div w:id="1927763356">
          <w:marLeft w:val="640"/>
          <w:marRight w:val="0"/>
          <w:marTop w:val="0"/>
          <w:marBottom w:val="0"/>
          <w:divBdr>
            <w:top w:val="none" w:sz="0" w:space="0" w:color="auto"/>
            <w:left w:val="none" w:sz="0" w:space="0" w:color="auto"/>
            <w:bottom w:val="none" w:sz="0" w:space="0" w:color="auto"/>
            <w:right w:val="none" w:sz="0" w:space="0" w:color="auto"/>
          </w:divBdr>
        </w:div>
        <w:div w:id="2017681830">
          <w:marLeft w:val="640"/>
          <w:marRight w:val="0"/>
          <w:marTop w:val="0"/>
          <w:marBottom w:val="0"/>
          <w:divBdr>
            <w:top w:val="none" w:sz="0" w:space="0" w:color="auto"/>
            <w:left w:val="none" w:sz="0" w:space="0" w:color="auto"/>
            <w:bottom w:val="none" w:sz="0" w:space="0" w:color="auto"/>
            <w:right w:val="none" w:sz="0" w:space="0" w:color="auto"/>
          </w:divBdr>
        </w:div>
      </w:divsChild>
    </w:div>
    <w:div w:id="1090204100">
      <w:bodyDiv w:val="1"/>
      <w:marLeft w:val="0"/>
      <w:marRight w:val="0"/>
      <w:marTop w:val="0"/>
      <w:marBottom w:val="0"/>
      <w:divBdr>
        <w:top w:val="none" w:sz="0" w:space="0" w:color="auto"/>
        <w:left w:val="none" w:sz="0" w:space="0" w:color="auto"/>
        <w:bottom w:val="none" w:sz="0" w:space="0" w:color="auto"/>
        <w:right w:val="none" w:sz="0" w:space="0" w:color="auto"/>
      </w:divBdr>
      <w:divsChild>
        <w:div w:id="36784461">
          <w:marLeft w:val="640"/>
          <w:marRight w:val="0"/>
          <w:marTop w:val="0"/>
          <w:marBottom w:val="0"/>
          <w:divBdr>
            <w:top w:val="none" w:sz="0" w:space="0" w:color="auto"/>
            <w:left w:val="none" w:sz="0" w:space="0" w:color="auto"/>
            <w:bottom w:val="none" w:sz="0" w:space="0" w:color="auto"/>
            <w:right w:val="none" w:sz="0" w:space="0" w:color="auto"/>
          </w:divBdr>
        </w:div>
        <w:div w:id="213123559">
          <w:marLeft w:val="640"/>
          <w:marRight w:val="0"/>
          <w:marTop w:val="0"/>
          <w:marBottom w:val="0"/>
          <w:divBdr>
            <w:top w:val="none" w:sz="0" w:space="0" w:color="auto"/>
            <w:left w:val="none" w:sz="0" w:space="0" w:color="auto"/>
            <w:bottom w:val="none" w:sz="0" w:space="0" w:color="auto"/>
            <w:right w:val="none" w:sz="0" w:space="0" w:color="auto"/>
          </w:divBdr>
        </w:div>
        <w:div w:id="243103073">
          <w:marLeft w:val="640"/>
          <w:marRight w:val="0"/>
          <w:marTop w:val="0"/>
          <w:marBottom w:val="0"/>
          <w:divBdr>
            <w:top w:val="none" w:sz="0" w:space="0" w:color="auto"/>
            <w:left w:val="none" w:sz="0" w:space="0" w:color="auto"/>
            <w:bottom w:val="none" w:sz="0" w:space="0" w:color="auto"/>
            <w:right w:val="none" w:sz="0" w:space="0" w:color="auto"/>
          </w:divBdr>
        </w:div>
        <w:div w:id="315038492">
          <w:marLeft w:val="640"/>
          <w:marRight w:val="0"/>
          <w:marTop w:val="0"/>
          <w:marBottom w:val="0"/>
          <w:divBdr>
            <w:top w:val="none" w:sz="0" w:space="0" w:color="auto"/>
            <w:left w:val="none" w:sz="0" w:space="0" w:color="auto"/>
            <w:bottom w:val="none" w:sz="0" w:space="0" w:color="auto"/>
            <w:right w:val="none" w:sz="0" w:space="0" w:color="auto"/>
          </w:divBdr>
        </w:div>
        <w:div w:id="483278721">
          <w:marLeft w:val="640"/>
          <w:marRight w:val="0"/>
          <w:marTop w:val="0"/>
          <w:marBottom w:val="0"/>
          <w:divBdr>
            <w:top w:val="none" w:sz="0" w:space="0" w:color="auto"/>
            <w:left w:val="none" w:sz="0" w:space="0" w:color="auto"/>
            <w:bottom w:val="none" w:sz="0" w:space="0" w:color="auto"/>
            <w:right w:val="none" w:sz="0" w:space="0" w:color="auto"/>
          </w:divBdr>
        </w:div>
        <w:div w:id="561990073">
          <w:marLeft w:val="640"/>
          <w:marRight w:val="0"/>
          <w:marTop w:val="0"/>
          <w:marBottom w:val="0"/>
          <w:divBdr>
            <w:top w:val="none" w:sz="0" w:space="0" w:color="auto"/>
            <w:left w:val="none" w:sz="0" w:space="0" w:color="auto"/>
            <w:bottom w:val="none" w:sz="0" w:space="0" w:color="auto"/>
            <w:right w:val="none" w:sz="0" w:space="0" w:color="auto"/>
          </w:divBdr>
        </w:div>
        <w:div w:id="784927711">
          <w:marLeft w:val="640"/>
          <w:marRight w:val="0"/>
          <w:marTop w:val="0"/>
          <w:marBottom w:val="0"/>
          <w:divBdr>
            <w:top w:val="none" w:sz="0" w:space="0" w:color="auto"/>
            <w:left w:val="none" w:sz="0" w:space="0" w:color="auto"/>
            <w:bottom w:val="none" w:sz="0" w:space="0" w:color="auto"/>
            <w:right w:val="none" w:sz="0" w:space="0" w:color="auto"/>
          </w:divBdr>
        </w:div>
        <w:div w:id="861551085">
          <w:marLeft w:val="640"/>
          <w:marRight w:val="0"/>
          <w:marTop w:val="0"/>
          <w:marBottom w:val="0"/>
          <w:divBdr>
            <w:top w:val="none" w:sz="0" w:space="0" w:color="auto"/>
            <w:left w:val="none" w:sz="0" w:space="0" w:color="auto"/>
            <w:bottom w:val="none" w:sz="0" w:space="0" w:color="auto"/>
            <w:right w:val="none" w:sz="0" w:space="0" w:color="auto"/>
          </w:divBdr>
        </w:div>
        <w:div w:id="1027874555">
          <w:marLeft w:val="640"/>
          <w:marRight w:val="0"/>
          <w:marTop w:val="0"/>
          <w:marBottom w:val="0"/>
          <w:divBdr>
            <w:top w:val="none" w:sz="0" w:space="0" w:color="auto"/>
            <w:left w:val="none" w:sz="0" w:space="0" w:color="auto"/>
            <w:bottom w:val="none" w:sz="0" w:space="0" w:color="auto"/>
            <w:right w:val="none" w:sz="0" w:space="0" w:color="auto"/>
          </w:divBdr>
        </w:div>
        <w:div w:id="1067146754">
          <w:marLeft w:val="640"/>
          <w:marRight w:val="0"/>
          <w:marTop w:val="0"/>
          <w:marBottom w:val="0"/>
          <w:divBdr>
            <w:top w:val="none" w:sz="0" w:space="0" w:color="auto"/>
            <w:left w:val="none" w:sz="0" w:space="0" w:color="auto"/>
            <w:bottom w:val="none" w:sz="0" w:space="0" w:color="auto"/>
            <w:right w:val="none" w:sz="0" w:space="0" w:color="auto"/>
          </w:divBdr>
        </w:div>
        <w:div w:id="1262101336">
          <w:marLeft w:val="640"/>
          <w:marRight w:val="0"/>
          <w:marTop w:val="0"/>
          <w:marBottom w:val="0"/>
          <w:divBdr>
            <w:top w:val="none" w:sz="0" w:space="0" w:color="auto"/>
            <w:left w:val="none" w:sz="0" w:space="0" w:color="auto"/>
            <w:bottom w:val="none" w:sz="0" w:space="0" w:color="auto"/>
            <w:right w:val="none" w:sz="0" w:space="0" w:color="auto"/>
          </w:divBdr>
        </w:div>
        <w:div w:id="1526288002">
          <w:marLeft w:val="640"/>
          <w:marRight w:val="0"/>
          <w:marTop w:val="0"/>
          <w:marBottom w:val="0"/>
          <w:divBdr>
            <w:top w:val="none" w:sz="0" w:space="0" w:color="auto"/>
            <w:left w:val="none" w:sz="0" w:space="0" w:color="auto"/>
            <w:bottom w:val="none" w:sz="0" w:space="0" w:color="auto"/>
            <w:right w:val="none" w:sz="0" w:space="0" w:color="auto"/>
          </w:divBdr>
        </w:div>
        <w:div w:id="1960456092">
          <w:marLeft w:val="640"/>
          <w:marRight w:val="0"/>
          <w:marTop w:val="0"/>
          <w:marBottom w:val="0"/>
          <w:divBdr>
            <w:top w:val="none" w:sz="0" w:space="0" w:color="auto"/>
            <w:left w:val="none" w:sz="0" w:space="0" w:color="auto"/>
            <w:bottom w:val="none" w:sz="0" w:space="0" w:color="auto"/>
            <w:right w:val="none" w:sz="0" w:space="0" w:color="auto"/>
          </w:divBdr>
        </w:div>
        <w:div w:id="2128574093">
          <w:marLeft w:val="640"/>
          <w:marRight w:val="0"/>
          <w:marTop w:val="0"/>
          <w:marBottom w:val="0"/>
          <w:divBdr>
            <w:top w:val="none" w:sz="0" w:space="0" w:color="auto"/>
            <w:left w:val="none" w:sz="0" w:space="0" w:color="auto"/>
            <w:bottom w:val="none" w:sz="0" w:space="0" w:color="auto"/>
            <w:right w:val="none" w:sz="0" w:space="0" w:color="auto"/>
          </w:divBdr>
        </w:div>
      </w:divsChild>
    </w:div>
    <w:div w:id="1170486849">
      <w:bodyDiv w:val="1"/>
      <w:marLeft w:val="0"/>
      <w:marRight w:val="0"/>
      <w:marTop w:val="0"/>
      <w:marBottom w:val="0"/>
      <w:divBdr>
        <w:top w:val="none" w:sz="0" w:space="0" w:color="auto"/>
        <w:left w:val="none" w:sz="0" w:space="0" w:color="auto"/>
        <w:bottom w:val="none" w:sz="0" w:space="0" w:color="auto"/>
        <w:right w:val="none" w:sz="0" w:space="0" w:color="auto"/>
      </w:divBdr>
      <w:divsChild>
        <w:div w:id="16129121">
          <w:marLeft w:val="640"/>
          <w:marRight w:val="0"/>
          <w:marTop w:val="0"/>
          <w:marBottom w:val="0"/>
          <w:divBdr>
            <w:top w:val="none" w:sz="0" w:space="0" w:color="auto"/>
            <w:left w:val="none" w:sz="0" w:space="0" w:color="auto"/>
            <w:bottom w:val="none" w:sz="0" w:space="0" w:color="auto"/>
            <w:right w:val="none" w:sz="0" w:space="0" w:color="auto"/>
          </w:divBdr>
        </w:div>
        <w:div w:id="138113445">
          <w:marLeft w:val="640"/>
          <w:marRight w:val="0"/>
          <w:marTop w:val="0"/>
          <w:marBottom w:val="0"/>
          <w:divBdr>
            <w:top w:val="none" w:sz="0" w:space="0" w:color="auto"/>
            <w:left w:val="none" w:sz="0" w:space="0" w:color="auto"/>
            <w:bottom w:val="none" w:sz="0" w:space="0" w:color="auto"/>
            <w:right w:val="none" w:sz="0" w:space="0" w:color="auto"/>
          </w:divBdr>
        </w:div>
        <w:div w:id="349338017">
          <w:marLeft w:val="640"/>
          <w:marRight w:val="0"/>
          <w:marTop w:val="0"/>
          <w:marBottom w:val="0"/>
          <w:divBdr>
            <w:top w:val="none" w:sz="0" w:space="0" w:color="auto"/>
            <w:left w:val="none" w:sz="0" w:space="0" w:color="auto"/>
            <w:bottom w:val="none" w:sz="0" w:space="0" w:color="auto"/>
            <w:right w:val="none" w:sz="0" w:space="0" w:color="auto"/>
          </w:divBdr>
        </w:div>
        <w:div w:id="450706910">
          <w:marLeft w:val="640"/>
          <w:marRight w:val="0"/>
          <w:marTop w:val="0"/>
          <w:marBottom w:val="0"/>
          <w:divBdr>
            <w:top w:val="none" w:sz="0" w:space="0" w:color="auto"/>
            <w:left w:val="none" w:sz="0" w:space="0" w:color="auto"/>
            <w:bottom w:val="none" w:sz="0" w:space="0" w:color="auto"/>
            <w:right w:val="none" w:sz="0" w:space="0" w:color="auto"/>
          </w:divBdr>
        </w:div>
        <w:div w:id="463885114">
          <w:marLeft w:val="640"/>
          <w:marRight w:val="0"/>
          <w:marTop w:val="0"/>
          <w:marBottom w:val="0"/>
          <w:divBdr>
            <w:top w:val="none" w:sz="0" w:space="0" w:color="auto"/>
            <w:left w:val="none" w:sz="0" w:space="0" w:color="auto"/>
            <w:bottom w:val="none" w:sz="0" w:space="0" w:color="auto"/>
            <w:right w:val="none" w:sz="0" w:space="0" w:color="auto"/>
          </w:divBdr>
        </w:div>
        <w:div w:id="1216312435">
          <w:marLeft w:val="640"/>
          <w:marRight w:val="0"/>
          <w:marTop w:val="0"/>
          <w:marBottom w:val="0"/>
          <w:divBdr>
            <w:top w:val="none" w:sz="0" w:space="0" w:color="auto"/>
            <w:left w:val="none" w:sz="0" w:space="0" w:color="auto"/>
            <w:bottom w:val="none" w:sz="0" w:space="0" w:color="auto"/>
            <w:right w:val="none" w:sz="0" w:space="0" w:color="auto"/>
          </w:divBdr>
        </w:div>
        <w:div w:id="1260869348">
          <w:marLeft w:val="640"/>
          <w:marRight w:val="0"/>
          <w:marTop w:val="0"/>
          <w:marBottom w:val="0"/>
          <w:divBdr>
            <w:top w:val="none" w:sz="0" w:space="0" w:color="auto"/>
            <w:left w:val="none" w:sz="0" w:space="0" w:color="auto"/>
            <w:bottom w:val="none" w:sz="0" w:space="0" w:color="auto"/>
            <w:right w:val="none" w:sz="0" w:space="0" w:color="auto"/>
          </w:divBdr>
        </w:div>
        <w:div w:id="1884975017">
          <w:marLeft w:val="640"/>
          <w:marRight w:val="0"/>
          <w:marTop w:val="0"/>
          <w:marBottom w:val="0"/>
          <w:divBdr>
            <w:top w:val="none" w:sz="0" w:space="0" w:color="auto"/>
            <w:left w:val="none" w:sz="0" w:space="0" w:color="auto"/>
            <w:bottom w:val="none" w:sz="0" w:space="0" w:color="auto"/>
            <w:right w:val="none" w:sz="0" w:space="0" w:color="auto"/>
          </w:divBdr>
        </w:div>
        <w:div w:id="1982617350">
          <w:marLeft w:val="640"/>
          <w:marRight w:val="0"/>
          <w:marTop w:val="0"/>
          <w:marBottom w:val="0"/>
          <w:divBdr>
            <w:top w:val="none" w:sz="0" w:space="0" w:color="auto"/>
            <w:left w:val="none" w:sz="0" w:space="0" w:color="auto"/>
            <w:bottom w:val="none" w:sz="0" w:space="0" w:color="auto"/>
            <w:right w:val="none" w:sz="0" w:space="0" w:color="auto"/>
          </w:divBdr>
        </w:div>
        <w:div w:id="2019572967">
          <w:marLeft w:val="640"/>
          <w:marRight w:val="0"/>
          <w:marTop w:val="0"/>
          <w:marBottom w:val="0"/>
          <w:divBdr>
            <w:top w:val="none" w:sz="0" w:space="0" w:color="auto"/>
            <w:left w:val="none" w:sz="0" w:space="0" w:color="auto"/>
            <w:bottom w:val="none" w:sz="0" w:space="0" w:color="auto"/>
            <w:right w:val="none" w:sz="0" w:space="0" w:color="auto"/>
          </w:divBdr>
        </w:div>
      </w:divsChild>
    </w:div>
    <w:div w:id="1197617342">
      <w:bodyDiv w:val="1"/>
      <w:marLeft w:val="0"/>
      <w:marRight w:val="0"/>
      <w:marTop w:val="0"/>
      <w:marBottom w:val="0"/>
      <w:divBdr>
        <w:top w:val="none" w:sz="0" w:space="0" w:color="auto"/>
        <w:left w:val="none" w:sz="0" w:space="0" w:color="auto"/>
        <w:bottom w:val="none" w:sz="0" w:space="0" w:color="auto"/>
        <w:right w:val="none" w:sz="0" w:space="0" w:color="auto"/>
      </w:divBdr>
      <w:divsChild>
        <w:div w:id="42102681">
          <w:marLeft w:val="640"/>
          <w:marRight w:val="0"/>
          <w:marTop w:val="0"/>
          <w:marBottom w:val="0"/>
          <w:divBdr>
            <w:top w:val="none" w:sz="0" w:space="0" w:color="auto"/>
            <w:left w:val="none" w:sz="0" w:space="0" w:color="auto"/>
            <w:bottom w:val="none" w:sz="0" w:space="0" w:color="auto"/>
            <w:right w:val="none" w:sz="0" w:space="0" w:color="auto"/>
          </w:divBdr>
        </w:div>
        <w:div w:id="100608006">
          <w:marLeft w:val="640"/>
          <w:marRight w:val="0"/>
          <w:marTop w:val="0"/>
          <w:marBottom w:val="0"/>
          <w:divBdr>
            <w:top w:val="none" w:sz="0" w:space="0" w:color="auto"/>
            <w:left w:val="none" w:sz="0" w:space="0" w:color="auto"/>
            <w:bottom w:val="none" w:sz="0" w:space="0" w:color="auto"/>
            <w:right w:val="none" w:sz="0" w:space="0" w:color="auto"/>
          </w:divBdr>
        </w:div>
        <w:div w:id="156965012">
          <w:marLeft w:val="640"/>
          <w:marRight w:val="0"/>
          <w:marTop w:val="0"/>
          <w:marBottom w:val="0"/>
          <w:divBdr>
            <w:top w:val="none" w:sz="0" w:space="0" w:color="auto"/>
            <w:left w:val="none" w:sz="0" w:space="0" w:color="auto"/>
            <w:bottom w:val="none" w:sz="0" w:space="0" w:color="auto"/>
            <w:right w:val="none" w:sz="0" w:space="0" w:color="auto"/>
          </w:divBdr>
        </w:div>
        <w:div w:id="213397753">
          <w:marLeft w:val="640"/>
          <w:marRight w:val="0"/>
          <w:marTop w:val="0"/>
          <w:marBottom w:val="0"/>
          <w:divBdr>
            <w:top w:val="none" w:sz="0" w:space="0" w:color="auto"/>
            <w:left w:val="none" w:sz="0" w:space="0" w:color="auto"/>
            <w:bottom w:val="none" w:sz="0" w:space="0" w:color="auto"/>
            <w:right w:val="none" w:sz="0" w:space="0" w:color="auto"/>
          </w:divBdr>
        </w:div>
        <w:div w:id="268661570">
          <w:marLeft w:val="640"/>
          <w:marRight w:val="0"/>
          <w:marTop w:val="0"/>
          <w:marBottom w:val="0"/>
          <w:divBdr>
            <w:top w:val="none" w:sz="0" w:space="0" w:color="auto"/>
            <w:left w:val="none" w:sz="0" w:space="0" w:color="auto"/>
            <w:bottom w:val="none" w:sz="0" w:space="0" w:color="auto"/>
            <w:right w:val="none" w:sz="0" w:space="0" w:color="auto"/>
          </w:divBdr>
        </w:div>
        <w:div w:id="414208726">
          <w:marLeft w:val="640"/>
          <w:marRight w:val="0"/>
          <w:marTop w:val="0"/>
          <w:marBottom w:val="0"/>
          <w:divBdr>
            <w:top w:val="none" w:sz="0" w:space="0" w:color="auto"/>
            <w:left w:val="none" w:sz="0" w:space="0" w:color="auto"/>
            <w:bottom w:val="none" w:sz="0" w:space="0" w:color="auto"/>
            <w:right w:val="none" w:sz="0" w:space="0" w:color="auto"/>
          </w:divBdr>
        </w:div>
        <w:div w:id="447625184">
          <w:marLeft w:val="640"/>
          <w:marRight w:val="0"/>
          <w:marTop w:val="0"/>
          <w:marBottom w:val="0"/>
          <w:divBdr>
            <w:top w:val="none" w:sz="0" w:space="0" w:color="auto"/>
            <w:left w:val="none" w:sz="0" w:space="0" w:color="auto"/>
            <w:bottom w:val="none" w:sz="0" w:space="0" w:color="auto"/>
            <w:right w:val="none" w:sz="0" w:space="0" w:color="auto"/>
          </w:divBdr>
          <w:divsChild>
            <w:div w:id="74714208">
              <w:marLeft w:val="0"/>
              <w:marRight w:val="0"/>
              <w:marTop w:val="0"/>
              <w:marBottom w:val="0"/>
              <w:divBdr>
                <w:top w:val="none" w:sz="0" w:space="0" w:color="auto"/>
                <w:left w:val="none" w:sz="0" w:space="0" w:color="auto"/>
                <w:bottom w:val="none" w:sz="0" w:space="0" w:color="auto"/>
                <w:right w:val="none" w:sz="0" w:space="0" w:color="auto"/>
              </w:divBdr>
              <w:divsChild>
                <w:div w:id="14887253">
                  <w:marLeft w:val="640"/>
                  <w:marRight w:val="0"/>
                  <w:marTop w:val="0"/>
                  <w:marBottom w:val="0"/>
                  <w:divBdr>
                    <w:top w:val="none" w:sz="0" w:space="0" w:color="auto"/>
                    <w:left w:val="none" w:sz="0" w:space="0" w:color="auto"/>
                    <w:bottom w:val="none" w:sz="0" w:space="0" w:color="auto"/>
                    <w:right w:val="none" w:sz="0" w:space="0" w:color="auto"/>
                  </w:divBdr>
                </w:div>
                <w:div w:id="34235330">
                  <w:marLeft w:val="640"/>
                  <w:marRight w:val="0"/>
                  <w:marTop w:val="0"/>
                  <w:marBottom w:val="0"/>
                  <w:divBdr>
                    <w:top w:val="none" w:sz="0" w:space="0" w:color="auto"/>
                    <w:left w:val="none" w:sz="0" w:space="0" w:color="auto"/>
                    <w:bottom w:val="none" w:sz="0" w:space="0" w:color="auto"/>
                    <w:right w:val="none" w:sz="0" w:space="0" w:color="auto"/>
                  </w:divBdr>
                </w:div>
                <w:div w:id="118841263">
                  <w:marLeft w:val="640"/>
                  <w:marRight w:val="0"/>
                  <w:marTop w:val="0"/>
                  <w:marBottom w:val="0"/>
                  <w:divBdr>
                    <w:top w:val="none" w:sz="0" w:space="0" w:color="auto"/>
                    <w:left w:val="none" w:sz="0" w:space="0" w:color="auto"/>
                    <w:bottom w:val="none" w:sz="0" w:space="0" w:color="auto"/>
                    <w:right w:val="none" w:sz="0" w:space="0" w:color="auto"/>
                  </w:divBdr>
                </w:div>
                <w:div w:id="157306372">
                  <w:marLeft w:val="640"/>
                  <w:marRight w:val="0"/>
                  <w:marTop w:val="0"/>
                  <w:marBottom w:val="0"/>
                  <w:divBdr>
                    <w:top w:val="none" w:sz="0" w:space="0" w:color="auto"/>
                    <w:left w:val="none" w:sz="0" w:space="0" w:color="auto"/>
                    <w:bottom w:val="none" w:sz="0" w:space="0" w:color="auto"/>
                    <w:right w:val="none" w:sz="0" w:space="0" w:color="auto"/>
                  </w:divBdr>
                </w:div>
                <w:div w:id="266813227">
                  <w:marLeft w:val="640"/>
                  <w:marRight w:val="0"/>
                  <w:marTop w:val="0"/>
                  <w:marBottom w:val="0"/>
                  <w:divBdr>
                    <w:top w:val="none" w:sz="0" w:space="0" w:color="auto"/>
                    <w:left w:val="none" w:sz="0" w:space="0" w:color="auto"/>
                    <w:bottom w:val="none" w:sz="0" w:space="0" w:color="auto"/>
                    <w:right w:val="none" w:sz="0" w:space="0" w:color="auto"/>
                  </w:divBdr>
                </w:div>
                <w:div w:id="329601532">
                  <w:marLeft w:val="640"/>
                  <w:marRight w:val="0"/>
                  <w:marTop w:val="0"/>
                  <w:marBottom w:val="0"/>
                  <w:divBdr>
                    <w:top w:val="none" w:sz="0" w:space="0" w:color="auto"/>
                    <w:left w:val="none" w:sz="0" w:space="0" w:color="auto"/>
                    <w:bottom w:val="none" w:sz="0" w:space="0" w:color="auto"/>
                    <w:right w:val="none" w:sz="0" w:space="0" w:color="auto"/>
                  </w:divBdr>
                </w:div>
                <w:div w:id="407650083">
                  <w:marLeft w:val="640"/>
                  <w:marRight w:val="0"/>
                  <w:marTop w:val="0"/>
                  <w:marBottom w:val="0"/>
                  <w:divBdr>
                    <w:top w:val="none" w:sz="0" w:space="0" w:color="auto"/>
                    <w:left w:val="none" w:sz="0" w:space="0" w:color="auto"/>
                    <w:bottom w:val="none" w:sz="0" w:space="0" w:color="auto"/>
                    <w:right w:val="none" w:sz="0" w:space="0" w:color="auto"/>
                  </w:divBdr>
                </w:div>
                <w:div w:id="426539270">
                  <w:marLeft w:val="640"/>
                  <w:marRight w:val="0"/>
                  <w:marTop w:val="0"/>
                  <w:marBottom w:val="0"/>
                  <w:divBdr>
                    <w:top w:val="none" w:sz="0" w:space="0" w:color="auto"/>
                    <w:left w:val="none" w:sz="0" w:space="0" w:color="auto"/>
                    <w:bottom w:val="none" w:sz="0" w:space="0" w:color="auto"/>
                    <w:right w:val="none" w:sz="0" w:space="0" w:color="auto"/>
                  </w:divBdr>
                  <w:divsChild>
                    <w:div w:id="184370847">
                      <w:marLeft w:val="0"/>
                      <w:marRight w:val="0"/>
                      <w:marTop w:val="0"/>
                      <w:marBottom w:val="0"/>
                      <w:divBdr>
                        <w:top w:val="none" w:sz="0" w:space="0" w:color="auto"/>
                        <w:left w:val="none" w:sz="0" w:space="0" w:color="auto"/>
                        <w:bottom w:val="none" w:sz="0" w:space="0" w:color="auto"/>
                        <w:right w:val="none" w:sz="0" w:space="0" w:color="auto"/>
                      </w:divBdr>
                      <w:divsChild>
                        <w:div w:id="29258669">
                          <w:marLeft w:val="640"/>
                          <w:marRight w:val="0"/>
                          <w:marTop w:val="0"/>
                          <w:marBottom w:val="0"/>
                          <w:divBdr>
                            <w:top w:val="none" w:sz="0" w:space="0" w:color="auto"/>
                            <w:left w:val="none" w:sz="0" w:space="0" w:color="auto"/>
                            <w:bottom w:val="none" w:sz="0" w:space="0" w:color="auto"/>
                            <w:right w:val="none" w:sz="0" w:space="0" w:color="auto"/>
                          </w:divBdr>
                        </w:div>
                        <w:div w:id="59252024">
                          <w:marLeft w:val="640"/>
                          <w:marRight w:val="0"/>
                          <w:marTop w:val="0"/>
                          <w:marBottom w:val="0"/>
                          <w:divBdr>
                            <w:top w:val="none" w:sz="0" w:space="0" w:color="auto"/>
                            <w:left w:val="none" w:sz="0" w:space="0" w:color="auto"/>
                            <w:bottom w:val="none" w:sz="0" w:space="0" w:color="auto"/>
                            <w:right w:val="none" w:sz="0" w:space="0" w:color="auto"/>
                          </w:divBdr>
                        </w:div>
                        <w:div w:id="73741283">
                          <w:marLeft w:val="640"/>
                          <w:marRight w:val="0"/>
                          <w:marTop w:val="0"/>
                          <w:marBottom w:val="0"/>
                          <w:divBdr>
                            <w:top w:val="none" w:sz="0" w:space="0" w:color="auto"/>
                            <w:left w:val="none" w:sz="0" w:space="0" w:color="auto"/>
                            <w:bottom w:val="none" w:sz="0" w:space="0" w:color="auto"/>
                            <w:right w:val="none" w:sz="0" w:space="0" w:color="auto"/>
                          </w:divBdr>
                        </w:div>
                        <w:div w:id="119694801">
                          <w:marLeft w:val="640"/>
                          <w:marRight w:val="0"/>
                          <w:marTop w:val="0"/>
                          <w:marBottom w:val="0"/>
                          <w:divBdr>
                            <w:top w:val="none" w:sz="0" w:space="0" w:color="auto"/>
                            <w:left w:val="none" w:sz="0" w:space="0" w:color="auto"/>
                            <w:bottom w:val="none" w:sz="0" w:space="0" w:color="auto"/>
                            <w:right w:val="none" w:sz="0" w:space="0" w:color="auto"/>
                          </w:divBdr>
                        </w:div>
                        <w:div w:id="124470573">
                          <w:marLeft w:val="640"/>
                          <w:marRight w:val="0"/>
                          <w:marTop w:val="0"/>
                          <w:marBottom w:val="0"/>
                          <w:divBdr>
                            <w:top w:val="none" w:sz="0" w:space="0" w:color="auto"/>
                            <w:left w:val="none" w:sz="0" w:space="0" w:color="auto"/>
                            <w:bottom w:val="none" w:sz="0" w:space="0" w:color="auto"/>
                            <w:right w:val="none" w:sz="0" w:space="0" w:color="auto"/>
                          </w:divBdr>
                        </w:div>
                        <w:div w:id="187135465">
                          <w:marLeft w:val="640"/>
                          <w:marRight w:val="0"/>
                          <w:marTop w:val="0"/>
                          <w:marBottom w:val="0"/>
                          <w:divBdr>
                            <w:top w:val="none" w:sz="0" w:space="0" w:color="auto"/>
                            <w:left w:val="none" w:sz="0" w:space="0" w:color="auto"/>
                            <w:bottom w:val="none" w:sz="0" w:space="0" w:color="auto"/>
                            <w:right w:val="none" w:sz="0" w:space="0" w:color="auto"/>
                          </w:divBdr>
                        </w:div>
                        <w:div w:id="201209092">
                          <w:marLeft w:val="640"/>
                          <w:marRight w:val="0"/>
                          <w:marTop w:val="0"/>
                          <w:marBottom w:val="0"/>
                          <w:divBdr>
                            <w:top w:val="none" w:sz="0" w:space="0" w:color="auto"/>
                            <w:left w:val="none" w:sz="0" w:space="0" w:color="auto"/>
                            <w:bottom w:val="none" w:sz="0" w:space="0" w:color="auto"/>
                            <w:right w:val="none" w:sz="0" w:space="0" w:color="auto"/>
                          </w:divBdr>
                        </w:div>
                        <w:div w:id="202982340">
                          <w:marLeft w:val="640"/>
                          <w:marRight w:val="0"/>
                          <w:marTop w:val="0"/>
                          <w:marBottom w:val="0"/>
                          <w:divBdr>
                            <w:top w:val="none" w:sz="0" w:space="0" w:color="auto"/>
                            <w:left w:val="none" w:sz="0" w:space="0" w:color="auto"/>
                            <w:bottom w:val="none" w:sz="0" w:space="0" w:color="auto"/>
                            <w:right w:val="none" w:sz="0" w:space="0" w:color="auto"/>
                          </w:divBdr>
                        </w:div>
                        <w:div w:id="281307648">
                          <w:marLeft w:val="640"/>
                          <w:marRight w:val="0"/>
                          <w:marTop w:val="0"/>
                          <w:marBottom w:val="0"/>
                          <w:divBdr>
                            <w:top w:val="none" w:sz="0" w:space="0" w:color="auto"/>
                            <w:left w:val="none" w:sz="0" w:space="0" w:color="auto"/>
                            <w:bottom w:val="none" w:sz="0" w:space="0" w:color="auto"/>
                            <w:right w:val="none" w:sz="0" w:space="0" w:color="auto"/>
                          </w:divBdr>
                        </w:div>
                        <w:div w:id="281572347">
                          <w:marLeft w:val="640"/>
                          <w:marRight w:val="0"/>
                          <w:marTop w:val="0"/>
                          <w:marBottom w:val="0"/>
                          <w:divBdr>
                            <w:top w:val="none" w:sz="0" w:space="0" w:color="auto"/>
                            <w:left w:val="none" w:sz="0" w:space="0" w:color="auto"/>
                            <w:bottom w:val="none" w:sz="0" w:space="0" w:color="auto"/>
                            <w:right w:val="none" w:sz="0" w:space="0" w:color="auto"/>
                          </w:divBdr>
                        </w:div>
                        <w:div w:id="326904181">
                          <w:marLeft w:val="640"/>
                          <w:marRight w:val="0"/>
                          <w:marTop w:val="0"/>
                          <w:marBottom w:val="0"/>
                          <w:divBdr>
                            <w:top w:val="none" w:sz="0" w:space="0" w:color="auto"/>
                            <w:left w:val="none" w:sz="0" w:space="0" w:color="auto"/>
                            <w:bottom w:val="none" w:sz="0" w:space="0" w:color="auto"/>
                            <w:right w:val="none" w:sz="0" w:space="0" w:color="auto"/>
                          </w:divBdr>
                        </w:div>
                        <w:div w:id="350112379">
                          <w:marLeft w:val="640"/>
                          <w:marRight w:val="0"/>
                          <w:marTop w:val="0"/>
                          <w:marBottom w:val="0"/>
                          <w:divBdr>
                            <w:top w:val="none" w:sz="0" w:space="0" w:color="auto"/>
                            <w:left w:val="none" w:sz="0" w:space="0" w:color="auto"/>
                            <w:bottom w:val="none" w:sz="0" w:space="0" w:color="auto"/>
                            <w:right w:val="none" w:sz="0" w:space="0" w:color="auto"/>
                          </w:divBdr>
                        </w:div>
                        <w:div w:id="383137118">
                          <w:marLeft w:val="640"/>
                          <w:marRight w:val="0"/>
                          <w:marTop w:val="0"/>
                          <w:marBottom w:val="0"/>
                          <w:divBdr>
                            <w:top w:val="none" w:sz="0" w:space="0" w:color="auto"/>
                            <w:left w:val="none" w:sz="0" w:space="0" w:color="auto"/>
                            <w:bottom w:val="none" w:sz="0" w:space="0" w:color="auto"/>
                            <w:right w:val="none" w:sz="0" w:space="0" w:color="auto"/>
                          </w:divBdr>
                        </w:div>
                        <w:div w:id="473764279">
                          <w:marLeft w:val="640"/>
                          <w:marRight w:val="0"/>
                          <w:marTop w:val="0"/>
                          <w:marBottom w:val="0"/>
                          <w:divBdr>
                            <w:top w:val="none" w:sz="0" w:space="0" w:color="auto"/>
                            <w:left w:val="none" w:sz="0" w:space="0" w:color="auto"/>
                            <w:bottom w:val="none" w:sz="0" w:space="0" w:color="auto"/>
                            <w:right w:val="none" w:sz="0" w:space="0" w:color="auto"/>
                          </w:divBdr>
                        </w:div>
                        <w:div w:id="515190571">
                          <w:marLeft w:val="640"/>
                          <w:marRight w:val="0"/>
                          <w:marTop w:val="0"/>
                          <w:marBottom w:val="0"/>
                          <w:divBdr>
                            <w:top w:val="none" w:sz="0" w:space="0" w:color="auto"/>
                            <w:left w:val="none" w:sz="0" w:space="0" w:color="auto"/>
                            <w:bottom w:val="none" w:sz="0" w:space="0" w:color="auto"/>
                            <w:right w:val="none" w:sz="0" w:space="0" w:color="auto"/>
                          </w:divBdr>
                        </w:div>
                        <w:div w:id="810246138">
                          <w:marLeft w:val="640"/>
                          <w:marRight w:val="0"/>
                          <w:marTop w:val="0"/>
                          <w:marBottom w:val="0"/>
                          <w:divBdr>
                            <w:top w:val="none" w:sz="0" w:space="0" w:color="auto"/>
                            <w:left w:val="none" w:sz="0" w:space="0" w:color="auto"/>
                            <w:bottom w:val="none" w:sz="0" w:space="0" w:color="auto"/>
                            <w:right w:val="none" w:sz="0" w:space="0" w:color="auto"/>
                          </w:divBdr>
                        </w:div>
                        <w:div w:id="819348962">
                          <w:marLeft w:val="640"/>
                          <w:marRight w:val="0"/>
                          <w:marTop w:val="0"/>
                          <w:marBottom w:val="0"/>
                          <w:divBdr>
                            <w:top w:val="none" w:sz="0" w:space="0" w:color="auto"/>
                            <w:left w:val="none" w:sz="0" w:space="0" w:color="auto"/>
                            <w:bottom w:val="none" w:sz="0" w:space="0" w:color="auto"/>
                            <w:right w:val="none" w:sz="0" w:space="0" w:color="auto"/>
                          </w:divBdr>
                        </w:div>
                        <w:div w:id="875972836">
                          <w:marLeft w:val="640"/>
                          <w:marRight w:val="0"/>
                          <w:marTop w:val="0"/>
                          <w:marBottom w:val="0"/>
                          <w:divBdr>
                            <w:top w:val="none" w:sz="0" w:space="0" w:color="auto"/>
                            <w:left w:val="none" w:sz="0" w:space="0" w:color="auto"/>
                            <w:bottom w:val="none" w:sz="0" w:space="0" w:color="auto"/>
                            <w:right w:val="none" w:sz="0" w:space="0" w:color="auto"/>
                          </w:divBdr>
                        </w:div>
                        <w:div w:id="923537444">
                          <w:marLeft w:val="640"/>
                          <w:marRight w:val="0"/>
                          <w:marTop w:val="0"/>
                          <w:marBottom w:val="0"/>
                          <w:divBdr>
                            <w:top w:val="none" w:sz="0" w:space="0" w:color="auto"/>
                            <w:left w:val="none" w:sz="0" w:space="0" w:color="auto"/>
                            <w:bottom w:val="none" w:sz="0" w:space="0" w:color="auto"/>
                            <w:right w:val="none" w:sz="0" w:space="0" w:color="auto"/>
                          </w:divBdr>
                        </w:div>
                        <w:div w:id="945187741">
                          <w:marLeft w:val="640"/>
                          <w:marRight w:val="0"/>
                          <w:marTop w:val="0"/>
                          <w:marBottom w:val="0"/>
                          <w:divBdr>
                            <w:top w:val="none" w:sz="0" w:space="0" w:color="auto"/>
                            <w:left w:val="none" w:sz="0" w:space="0" w:color="auto"/>
                            <w:bottom w:val="none" w:sz="0" w:space="0" w:color="auto"/>
                            <w:right w:val="none" w:sz="0" w:space="0" w:color="auto"/>
                          </w:divBdr>
                        </w:div>
                        <w:div w:id="1178613390">
                          <w:marLeft w:val="640"/>
                          <w:marRight w:val="0"/>
                          <w:marTop w:val="0"/>
                          <w:marBottom w:val="0"/>
                          <w:divBdr>
                            <w:top w:val="none" w:sz="0" w:space="0" w:color="auto"/>
                            <w:left w:val="none" w:sz="0" w:space="0" w:color="auto"/>
                            <w:bottom w:val="none" w:sz="0" w:space="0" w:color="auto"/>
                            <w:right w:val="none" w:sz="0" w:space="0" w:color="auto"/>
                          </w:divBdr>
                        </w:div>
                        <w:div w:id="1277715456">
                          <w:marLeft w:val="640"/>
                          <w:marRight w:val="0"/>
                          <w:marTop w:val="0"/>
                          <w:marBottom w:val="0"/>
                          <w:divBdr>
                            <w:top w:val="none" w:sz="0" w:space="0" w:color="auto"/>
                            <w:left w:val="none" w:sz="0" w:space="0" w:color="auto"/>
                            <w:bottom w:val="none" w:sz="0" w:space="0" w:color="auto"/>
                            <w:right w:val="none" w:sz="0" w:space="0" w:color="auto"/>
                          </w:divBdr>
                        </w:div>
                        <w:div w:id="1421096089">
                          <w:marLeft w:val="640"/>
                          <w:marRight w:val="0"/>
                          <w:marTop w:val="0"/>
                          <w:marBottom w:val="0"/>
                          <w:divBdr>
                            <w:top w:val="none" w:sz="0" w:space="0" w:color="auto"/>
                            <w:left w:val="none" w:sz="0" w:space="0" w:color="auto"/>
                            <w:bottom w:val="none" w:sz="0" w:space="0" w:color="auto"/>
                            <w:right w:val="none" w:sz="0" w:space="0" w:color="auto"/>
                          </w:divBdr>
                        </w:div>
                        <w:div w:id="1429306566">
                          <w:marLeft w:val="640"/>
                          <w:marRight w:val="0"/>
                          <w:marTop w:val="0"/>
                          <w:marBottom w:val="0"/>
                          <w:divBdr>
                            <w:top w:val="none" w:sz="0" w:space="0" w:color="auto"/>
                            <w:left w:val="none" w:sz="0" w:space="0" w:color="auto"/>
                            <w:bottom w:val="none" w:sz="0" w:space="0" w:color="auto"/>
                            <w:right w:val="none" w:sz="0" w:space="0" w:color="auto"/>
                          </w:divBdr>
                        </w:div>
                        <w:div w:id="1494104957">
                          <w:marLeft w:val="640"/>
                          <w:marRight w:val="0"/>
                          <w:marTop w:val="0"/>
                          <w:marBottom w:val="0"/>
                          <w:divBdr>
                            <w:top w:val="none" w:sz="0" w:space="0" w:color="auto"/>
                            <w:left w:val="none" w:sz="0" w:space="0" w:color="auto"/>
                            <w:bottom w:val="none" w:sz="0" w:space="0" w:color="auto"/>
                            <w:right w:val="none" w:sz="0" w:space="0" w:color="auto"/>
                          </w:divBdr>
                        </w:div>
                        <w:div w:id="1694770137">
                          <w:marLeft w:val="640"/>
                          <w:marRight w:val="0"/>
                          <w:marTop w:val="0"/>
                          <w:marBottom w:val="0"/>
                          <w:divBdr>
                            <w:top w:val="none" w:sz="0" w:space="0" w:color="auto"/>
                            <w:left w:val="none" w:sz="0" w:space="0" w:color="auto"/>
                            <w:bottom w:val="none" w:sz="0" w:space="0" w:color="auto"/>
                            <w:right w:val="none" w:sz="0" w:space="0" w:color="auto"/>
                          </w:divBdr>
                        </w:div>
                        <w:div w:id="1731537570">
                          <w:marLeft w:val="640"/>
                          <w:marRight w:val="0"/>
                          <w:marTop w:val="0"/>
                          <w:marBottom w:val="0"/>
                          <w:divBdr>
                            <w:top w:val="none" w:sz="0" w:space="0" w:color="auto"/>
                            <w:left w:val="none" w:sz="0" w:space="0" w:color="auto"/>
                            <w:bottom w:val="none" w:sz="0" w:space="0" w:color="auto"/>
                            <w:right w:val="none" w:sz="0" w:space="0" w:color="auto"/>
                          </w:divBdr>
                        </w:div>
                        <w:div w:id="1769233649">
                          <w:marLeft w:val="640"/>
                          <w:marRight w:val="0"/>
                          <w:marTop w:val="0"/>
                          <w:marBottom w:val="0"/>
                          <w:divBdr>
                            <w:top w:val="none" w:sz="0" w:space="0" w:color="auto"/>
                            <w:left w:val="none" w:sz="0" w:space="0" w:color="auto"/>
                            <w:bottom w:val="none" w:sz="0" w:space="0" w:color="auto"/>
                            <w:right w:val="none" w:sz="0" w:space="0" w:color="auto"/>
                          </w:divBdr>
                        </w:div>
                        <w:div w:id="1826432690">
                          <w:marLeft w:val="640"/>
                          <w:marRight w:val="0"/>
                          <w:marTop w:val="0"/>
                          <w:marBottom w:val="0"/>
                          <w:divBdr>
                            <w:top w:val="none" w:sz="0" w:space="0" w:color="auto"/>
                            <w:left w:val="none" w:sz="0" w:space="0" w:color="auto"/>
                            <w:bottom w:val="none" w:sz="0" w:space="0" w:color="auto"/>
                            <w:right w:val="none" w:sz="0" w:space="0" w:color="auto"/>
                          </w:divBdr>
                        </w:div>
                        <w:div w:id="1908569994">
                          <w:marLeft w:val="640"/>
                          <w:marRight w:val="0"/>
                          <w:marTop w:val="0"/>
                          <w:marBottom w:val="0"/>
                          <w:divBdr>
                            <w:top w:val="none" w:sz="0" w:space="0" w:color="auto"/>
                            <w:left w:val="none" w:sz="0" w:space="0" w:color="auto"/>
                            <w:bottom w:val="none" w:sz="0" w:space="0" w:color="auto"/>
                            <w:right w:val="none" w:sz="0" w:space="0" w:color="auto"/>
                          </w:divBdr>
                        </w:div>
                        <w:div w:id="1944485280">
                          <w:marLeft w:val="640"/>
                          <w:marRight w:val="0"/>
                          <w:marTop w:val="0"/>
                          <w:marBottom w:val="0"/>
                          <w:divBdr>
                            <w:top w:val="none" w:sz="0" w:space="0" w:color="auto"/>
                            <w:left w:val="none" w:sz="0" w:space="0" w:color="auto"/>
                            <w:bottom w:val="none" w:sz="0" w:space="0" w:color="auto"/>
                            <w:right w:val="none" w:sz="0" w:space="0" w:color="auto"/>
                          </w:divBdr>
                        </w:div>
                        <w:div w:id="2057309700">
                          <w:marLeft w:val="640"/>
                          <w:marRight w:val="0"/>
                          <w:marTop w:val="0"/>
                          <w:marBottom w:val="0"/>
                          <w:divBdr>
                            <w:top w:val="none" w:sz="0" w:space="0" w:color="auto"/>
                            <w:left w:val="none" w:sz="0" w:space="0" w:color="auto"/>
                            <w:bottom w:val="none" w:sz="0" w:space="0" w:color="auto"/>
                            <w:right w:val="none" w:sz="0" w:space="0" w:color="auto"/>
                          </w:divBdr>
                        </w:div>
                        <w:div w:id="2083525370">
                          <w:marLeft w:val="640"/>
                          <w:marRight w:val="0"/>
                          <w:marTop w:val="0"/>
                          <w:marBottom w:val="0"/>
                          <w:divBdr>
                            <w:top w:val="none" w:sz="0" w:space="0" w:color="auto"/>
                            <w:left w:val="none" w:sz="0" w:space="0" w:color="auto"/>
                            <w:bottom w:val="none" w:sz="0" w:space="0" w:color="auto"/>
                            <w:right w:val="none" w:sz="0" w:space="0" w:color="auto"/>
                          </w:divBdr>
                        </w:div>
                        <w:div w:id="2096316533">
                          <w:marLeft w:val="640"/>
                          <w:marRight w:val="0"/>
                          <w:marTop w:val="0"/>
                          <w:marBottom w:val="0"/>
                          <w:divBdr>
                            <w:top w:val="none" w:sz="0" w:space="0" w:color="auto"/>
                            <w:left w:val="none" w:sz="0" w:space="0" w:color="auto"/>
                            <w:bottom w:val="none" w:sz="0" w:space="0" w:color="auto"/>
                            <w:right w:val="none" w:sz="0" w:space="0" w:color="auto"/>
                          </w:divBdr>
                        </w:div>
                      </w:divsChild>
                    </w:div>
                    <w:div w:id="1124039056">
                      <w:marLeft w:val="0"/>
                      <w:marRight w:val="0"/>
                      <w:marTop w:val="0"/>
                      <w:marBottom w:val="0"/>
                      <w:divBdr>
                        <w:top w:val="none" w:sz="0" w:space="0" w:color="auto"/>
                        <w:left w:val="none" w:sz="0" w:space="0" w:color="auto"/>
                        <w:bottom w:val="none" w:sz="0" w:space="0" w:color="auto"/>
                        <w:right w:val="none" w:sz="0" w:space="0" w:color="auto"/>
                      </w:divBdr>
                      <w:divsChild>
                        <w:div w:id="8679373">
                          <w:marLeft w:val="640"/>
                          <w:marRight w:val="0"/>
                          <w:marTop w:val="0"/>
                          <w:marBottom w:val="0"/>
                          <w:divBdr>
                            <w:top w:val="none" w:sz="0" w:space="0" w:color="auto"/>
                            <w:left w:val="none" w:sz="0" w:space="0" w:color="auto"/>
                            <w:bottom w:val="none" w:sz="0" w:space="0" w:color="auto"/>
                            <w:right w:val="none" w:sz="0" w:space="0" w:color="auto"/>
                          </w:divBdr>
                        </w:div>
                        <w:div w:id="78910535">
                          <w:marLeft w:val="640"/>
                          <w:marRight w:val="0"/>
                          <w:marTop w:val="0"/>
                          <w:marBottom w:val="0"/>
                          <w:divBdr>
                            <w:top w:val="none" w:sz="0" w:space="0" w:color="auto"/>
                            <w:left w:val="none" w:sz="0" w:space="0" w:color="auto"/>
                            <w:bottom w:val="none" w:sz="0" w:space="0" w:color="auto"/>
                            <w:right w:val="none" w:sz="0" w:space="0" w:color="auto"/>
                          </w:divBdr>
                        </w:div>
                        <w:div w:id="106125024">
                          <w:marLeft w:val="640"/>
                          <w:marRight w:val="0"/>
                          <w:marTop w:val="0"/>
                          <w:marBottom w:val="0"/>
                          <w:divBdr>
                            <w:top w:val="none" w:sz="0" w:space="0" w:color="auto"/>
                            <w:left w:val="none" w:sz="0" w:space="0" w:color="auto"/>
                            <w:bottom w:val="none" w:sz="0" w:space="0" w:color="auto"/>
                            <w:right w:val="none" w:sz="0" w:space="0" w:color="auto"/>
                          </w:divBdr>
                        </w:div>
                        <w:div w:id="135222793">
                          <w:marLeft w:val="640"/>
                          <w:marRight w:val="0"/>
                          <w:marTop w:val="0"/>
                          <w:marBottom w:val="0"/>
                          <w:divBdr>
                            <w:top w:val="none" w:sz="0" w:space="0" w:color="auto"/>
                            <w:left w:val="none" w:sz="0" w:space="0" w:color="auto"/>
                            <w:bottom w:val="none" w:sz="0" w:space="0" w:color="auto"/>
                            <w:right w:val="none" w:sz="0" w:space="0" w:color="auto"/>
                          </w:divBdr>
                        </w:div>
                        <w:div w:id="222452521">
                          <w:marLeft w:val="640"/>
                          <w:marRight w:val="0"/>
                          <w:marTop w:val="0"/>
                          <w:marBottom w:val="0"/>
                          <w:divBdr>
                            <w:top w:val="none" w:sz="0" w:space="0" w:color="auto"/>
                            <w:left w:val="none" w:sz="0" w:space="0" w:color="auto"/>
                            <w:bottom w:val="none" w:sz="0" w:space="0" w:color="auto"/>
                            <w:right w:val="none" w:sz="0" w:space="0" w:color="auto"/>
                          </w:divBdr>
                        </w:div>
                        <w:div w:id="240024409">
                          <w:marLeft w:val="640"/>
                          <w:marRight w:val="0"/>
                          <w:marTop w:val="0"/>
                          <w:marBottom w:val="0"/>
                          <w:divBdr>
                            <w:top w:val="none" w:sz="0" w:space="0" w:color="auto"/>
                            <w:left w:val="none" w:sz="0" w:space="0" w:color="auto"/>
                            <w:bottom w:val="none" w:sz="0" w:space="0" w:color="auto"/>
                            <w:right w:val="none" w:sz="0" w:space="0" w:color="auto"/>
                          </w:divBdr>
                        </w:div>
                        <w:div w:id="317811227">
                          <w:marLeft w:val="640"/>
                          <w:marRight w:val="0"/>
                          <w:marTop w:val="0"/>
                          <w:marBottom w:val="0"/>
                          <w:divBdr>
                            <w:top w:val="none" w:sz="0" w:space="0" w:color="auto"/>
                            <w:left w:val="none" w:sz="0" w:space="0" w:color="auto"/>
                            <w:bottom w:val="none" w:sz="0" w:space="0" w:color="auto"/>
                            <w:right w:val="none" w:sz="0" w:space="0" w:color="auto"/>
                          </w:divBdr>
                        </w:div>
                        <w:div w:id="487480113">
                          <w:marLeft w:val="640"/>
                          <w:marRight w:val="0"/>
                          <w:marTop w:val="0"/>
                          <w:marBottom w:val="0"/>
                          <w:divBdr>
                            <w:top w:val="none" w:sz="0" w:space="0" w:color="auto"/>
                            <w:left w:val="none" w:sz="0" w:space="0" w:color="auto"/>
                            <w:bottom w:val="none" w:sz="0" w:space="0" w:color="auto"/>
                            <w:right w:val="none" w:sz="0" w:space="0" w:color="auto"/>
                          </w:divBdr>
                        </w:div>
                        <w:div w:id="603341775">
                          <w:marLeft w:val="640"/>
                          <w:marRight w:val="0"/>
                          <w:marTop w:val="0"/>
                          <w:marBottom w:val="0"/>
                          <w:divBdr>
                            <w:top w:val="none" w:sz="0" w:space="0" w:color="auto"/>
                            <w:left w:val="none" w:sz="0" w:space="0" w:color="auto"/>
                            <w:bottom w:val="none" w:sz="0" w:space="0" w:color="auto"/>
                            <w:right w:val="none" w:sz="0" w:space="0" w:color="auto"/>
                          </w:divBdr>
                        </w:div>
                        <w:div w:id="607200055">
                          <w:marLeft w:val="640"/>
                          <w:marRight w:val="0"/>
                          <w:marTop w:val="0"/>
                          <w:marBottom w:val="0"/>
                          <w:divBdr>
                            <w:top w:val="none" w:sz="0" w:space="0" w:color="auto"/>
                            <w:left w:val="none" w:sz="0" w:space="0" w:color="auto"/>
                            <w:bottom w:val="none" w:sz="0" w:space="0" w:color="auto"/>
                            <w:right w:val="none" w:sz="0" w:space="0" w:color="auto"/>
                          </w:divBdr>
                        </w:div>
                        <w:div w:id="667975131">
                          <w:marLeft w:val="640"/>
                          <w:marRight w:val="0"/>
                          <w:marTop w:val="0"/>
                          <w:marBottom w:val="0"/>
                          <w:divBdr>
                            <w:top w:val="none" w:sz="0" w:space="0" w:color="auto"/>
                            <w:left w:val="none" w:sz="0" w:space="0" w:color="auto"/>
                            <w:bottom w:val="none" w:sz="0" w:space="0" w:color="auto"/>
                            <w:right w:val="none" w:sz="0" w:space="0" w:color="auto"/>
                          </w:divBdr>
                        </w:div>
                        <w:div w:id="716128068">
                          <w:marLeft w:val="640"/>
                          <w:marRight w:val="0"/>
                          <w:marTop w:val="0"/>
                          <w:marBottom w:val="0"/>
                          <w:divBdr>
                            <w:top w:val="none" w:sz="0" w:space="0" w:color="auto"/>
                            <w:left w:val="none" w:sz="0" w:space="0" w:color="auto"/>
                            <w:bottom w:val="none" w:sz="0" w:space="0" w:color="auto"/>
                            <w:right w:val="none" w:sz="0" w:space="0" w:color="auto"/>
                          </w:divBdr>
                        </w:div>
                        <w:div w:id="756638683">
                          <w:marLeft w:val="640"/>
                          <w:marRight w:val="0"/>
                          <w:marTop w:val="0"/>
                          <w:marBottom w:val="0"/>
                          <w:divBdr>
                            <w:top w:val="none" w:sz="0" w:space="0" w:color="auto"/>
                            <w:left w:val="none" w:sz="0" w:space="0" w:color="auto"/>
                            <w:bottom w:val="none" w:sz="0" w:space="0" w:color="auto"/>
                            <w:right w:val="none" w:sz="0" w:space="0" w:color="auto"/>
                          </w:divBdr>
                        </w:div>
                        <w:div w:id="793526862">
                          <w:marLeft w:val="640"/>
                          <w:marRight w:val="0"/>
                          <w:marTop w:val="0"/>
                          <w:marBottom w:val="0"/>
                          <w:divBdr>
                            <w:top w:val="none" w:sz="0" w:space="0" w:color="auto"/>
                            <w:left w:val="none" w:sz="0" w:space="0" w:color="auto"/>
                            <w:bottom w:val="none" w:sz="0" w:space="0" w:color="auto"/>
                            <w:right w:val="none" w:sz="0" w:space="0" w:color="auto"/>
                          </w:divBdr>
                          <w:divsChild>
                            <w:div w:id="522399131">
                              <w:marLeft w:val="0"/>
                              <w:marRight w:val="0"/>
                              <w:marTop w:val="0"/>
                              <w:marBottom w:val="0"/>
                              <w:divBdr>
                                <w:top w:val="none" w:sz="0" w:space="0" w:color="auto"/>
                                <w:left w:val="none" w:sz="0" w:space="0" w:color="auto"/>
                                <w:bottom w:val="none" w:sz="0" w:space="0" w:color="auto"/>
                                <w:right w:val="none" w:sz="0" w:space="0" w:color="auto"/>
                              </w:divBdr>
                              <w:divsChild>
                                <w:div w:id="211037096">
                                  <w:marLeft w:val="640"/>
                                  <w:marRight w:val="0"/>
                                  <w:marTop w:val="0"/>
                                  <w:marBottom w:val="0"/>
                                  <w:divBdr>
                                    <w:top w:val="none" w:sz="0" w:space="0" w:color="auto"/>
                                    <w:left w:val="none" w:sz="0" w:space="0" w:color="auto"/>
                                    <w:bottom w:val="none" w:sz="0" w:space="0" w:color="auto"/>
                                    <w:right w:val="none" w:sz="0" w:space="0" w:color="auto"/>
                                  </w:divBdr>
                                </w:div>
                                <w:div w:id="385489578">
                                  <w:marLeft w:val="640"/>
                                  <w:marRight w:val="0"/>
                                  <w:marTop w:val="0"/>
                                  <w:marBottom w:val="0"/>
                                  <w:divBdr>
                                    <w:top w:val="none" w:sz="0" w:space="0" w:color="auto"/>
                                    <w:left w:val="none" w:sz="0" w:space="0" w:color="auto"/>
                                    <w:bottom w:val="none" w:sz="0" w:space="0" w:color="auto"/>
                                    <w:right w:val="none" w:sz="0" w:space="0" w:color="auto"/>
                                  </w:divBdr>
                                </w:div>
                                <w:div w:id="446507158">
                                  <w:marLeft w:val="640"/>
                                  <w:marRight w:val="0"/>
                                  <w:marTop w:val="0"/>
                                  <w:marBottom w:val="0"/>
                                  <w:divBdr>
                                    <w:top w:val="none" w:sz="0" w:space="0" w:color="auto"/>
                                    <w:left w:val="none" w:sz="0" w:space="0" w:color="auto"/>
                                    <w:bottom w:val="none" w:sz="0" w:space="0" w:color="auto"/>
                                    <w:right w:val="none" w:sz="0" w:space="0" w:color="auto"/>
                                  </w:divBdr>
                                </w:div>
                                <w:div w:id="467749559">
                                  <w:marLeft w:val="640"/>
                                  <w:marRight w:val="0"/>
                                  <w:marTop w:val="0"/>
                                  <w:marBottom w:val="0"/>
                                  <w:divBdr>
                                    <w:top w:val="none" w:sz="0" w:space="0" w:color="auto"/>
                                    <w:left w:val="none" w:sz="0" w:space="0" w:color="auto"/>
                                    <w:bottom w:val="none" w:sz="0" w:space="0" w:color="auto"/>
                                    <w:right w:val="none" w:sz="0" w:space="0" w:color="auto"/>
                                  </w:divBdr>
                                </w:div>
                                <w:div w:id="470094687">
                                  <w:marLeft w:val="640"/>
                                  <w:marRight w:val="0"/>
                                  <w:marTop w:val="0"/>
                                  <w:marBottom w:val="0"/>
                                  <w:divBdr>
                                    <w:top w:val="none" w:sz="0" w:space="0" w:color="auto"/>
                                    <w:left w:val="none" w:sz="0" w:space="0" w:color="auto"/>
                                    <w:bottom w:val="none" w:sz="0" w:space="0" w:color="auto"/>
                                    <w:right w:val="none" w:sz="0" w:space="0" w:color="auto"/>
                                  </w:divBdr>
                                </w:div>
                                <w:div w:id="595214433">
                                  <w:marLeft w:val="640"/>
                                  <w:marRight w:val="0"/>
                                  <w:marTop w:val="0"/>
                                  <w:marBottom w:val="0"/>
                                  <w:divBdr>
                                    <w:top w:val="none" w:sz="0" w:space="0" w:color="auto"/>
                                    <w:left w:val="none" w:sz="0" w:space="0" w:color="auto"/>
                                    <w:bottom w:val="none" w:sz="0" w:space="0" w:color="auto"/>
                                    <w:right w:val="none" w:sz="0" w:space="0" w:color="auto"/>
                                  </w:divBdr>
                                </w:div>
                                <w:div w:id="611715780">
                                  <w:marLeft w:val="640"/>
                                  <w:marRight w:val="0"/>
                                  <w:marTop w:val="0"/>
                                  <w:marBottom w:val="0"/>
                                  <w:divBdr>
                                    <w:top w:val="none" w:sz="0" w:space="0" w:color="auto"/>
                                    <w:left w:val="none" w:sz="0" w:space="0" w:color="auto"/>
                                    <w:bottom w:val="none" w:sz="0" w:space="0" w:color="auto"/>
                                    <w:right w:val="none" w:sz="0" w:space="0" w:color="auto"/>
                                  </w:divBdr>
                                </w:div>
                                <w:div w:id="627399549">
                                  <w:marLeft w:val="640"/>
                                  <w:marRight w:val="0"/>
                                  <w:marTop w:val="0"/>
                                  <w:marBottom w:val="0"/>
                                  <w:divBdr>
                                    <w:top w:val="none" w:sz="0" w:space="0" w:color="auto"/>
                                    <w:left w:val="none" w:sz="0" w:space="0" w:color="auto"/>
                                    <w:bottom w:val="none" w:sz="0" w:space="0" w:color="auto"/>
                                    <w:right w:val="none" w:sz="0" w:space="0" w:color="auto"/>
                                  </w:divBdr>
                                </w:div>
                                <w:div w:id="645938041">
                                  <w:marLeft w:val="640"/>
                                  <w:marRight w:val="0"/>
                                  <w:marTop w:val="0"/>
                                  <w:marBottom w:val="0"/>
                                  <w:divBdr>
                                    <w:top w:val="none" w:sz="0" w:space="0" w:color="auto"/>
                                    <w:left w:val="none" w:sz="0" w:space="0" w:color="auto"/>
                                    <w:bottom w:val="none" w:sz="0" w:space="0" w:color="auto"/>
                                    <w:right w:val="none" w:sz="0" w:space="0" w:color="auto"/>
                                  </w:divBdr>
                                </w:div>
                                <w:div w:id="681005858">
                                  <w:marLeft w:val="640"/>
                                  <w:marRight w:val="0"/>
                                  <w:marTop w:val="0"/>
                                  <w:marBottom w:val="0"/>
                                  <w:divBdr>
                                    <w:top w:val="none" w:sz="0" w:space="0" w:color="auto"/>
                                    <w:left w:val="none" w:sz="0" w:space="0" w:color="auto"/>
                                    <w:bottom w:val="none" w:sz="0" w:space="0" w:color="auto"/>
                                    <w:right w:val="none" w:sz="0" w:space="0" w:color="auto"/>
                                  </w:divBdr>
                                </w:div>
                                <w:div w:id="710810795">
                                  <w:marLeft w:val="640"/>
                                  <w:marRight w:val="0"/>
                                  <w:marTop w:val="0"/>
                                  <w:marBottom w:val="0"/>
                                  <w:divBdr>
                                    <w:top w:val="none" w:sz="0" w:space="0" w:color="auto"/>
                                    <w:left w:val="none" w:sz="0" w:space="0" w:color="auto"/>
                                    <w:bottom w:val="none" w:sz="0" w:space="0" w:color="auto"/>
                                    <w:right w:val="none" w:sz="0" w:space="0" w:color="auto"/>
                                  </w:divBdr>
                                </w:div>
                                <w:div w:id="849375197">
                                  <w:marLeft w:val="640"/>
                                  <w:marRight w:val="0"/>
                                  <w:marTop w:val="0"/>
                                  <w:marBottom w:val="0"/>
                                  <w:divBdr>
                                    <w:top w:val="none" w:sz="0" w:space="0" w:color="auto"/>
                                    <w:left w:val="none" w:sz="0" w:space="0" w:color="auto"/>
                                    <w:bottom w:val="none" w:sz="0" w:space="0" w:color="auto"/>
                                    <w:right w:val="none" w:sz="0" w:space="0" w:color="auto"/>
                                  </w:divBdr>
                                </w:div>
                                <w:div w:id="856578859">
                                  <w:marLeft w:val="640"/>
                                  <w:marRight w:val="0"/>
                                  <w:marTop w:val="0"/>
                                  <w:marBottom w:val="0"/>
                                  <w:divBdr>
                                    <w:top w:val="none" w:sz="0" w:space="0" w:color="auto"/>
                                    <w:left w:val="none" w:sz="0" w:space="0" w:color="auto"/>
                                    <w:bottom w:val="none" w:sz="0" w:space="0" w:color="auto"/>
                                    <w:right w:val="none" w:sz="0" w:space="0" w:color="auto"/>
                                  </w:divBdr>
                                </w:div>
                                <w:div w:id="860627161">
                                  <w:marLeft w:val="640"/>
                                  <w:marRight w:val="0"/>
                                  <w:marTop w:val="0"/>
                                  <w:marBottom w:val="0"/>
                                  <w:divBdr>
                                    <w:top w:val="none" w:sz="0" w:space="0" w:color="auto"/>
                                    <w:left w:val="none" w:sz="0" w:space="0" w:color="auto"/>
                                    <w:bottom w:val="none" w:sz="0" w:space="0" w:color="auto"/>
                                    <w:right w:val="none" w:sz="0" w:space="0" w:color="auto"/>
                                  </w:divBdr>
                                </w:div>
                                <w:div w:id="862786077">
                                  <w:marLeft w:val="640"/>
                                  <w:marRight w:val="0"/>
                                  <w:marTop w:val="0"/>
                                  <w:marBottom w:val="0"/>
                                  <w:divBdr>
                                    <w:top w:val="none" w:sz="0" w:space="0" w:color="auto"/>
                                    <w:left w:val="none" w:sz="0" w:space="0" w:color="auto"/>
                                    <w:bottom w:val="none" w:sz="0" w:space="0" w:color="auto"/>
                                    <w:right w:val="none" w:sz="0" w:space="0" w:color="auto"/>
                                  </w:divBdr>
                                </w:div>
                                <w:div w:id="884563616">
                                  <w:marLeft w:val="640"/>
                                  <w:marRight w:val="0"/>
                                  <w:marTop w:val="0"/>
                                  <w:marBottom w:val="0"/>
                                  <w:divBdr>
                                    <w:top w:val="none" w:sz="0" w:space="0" w:color="auto"/>
                                    <w:left w:val="none" w:sz="0" w:space="0" w:color="auto"/>
                                    <w:bottom w:val="none" w:sz="0" w:space="0" w:color="auto"/>
                                    <w:right w:val="none" w:sz="0" w:space="0" w:color="auto"/>
                                  </w:divBdr>
                                </w:div>
                                <w:div w:id="934050018">
                                  <w:marLeft w:val="640"/>
                                  <w:marRight w:val="0"/>
                                  <w:marTop w:val="0"/>
                                  <w:marBottom w:val="0"/>
                                  <w:divBdr>
                                    <w:top w:val="none" w:sz="0" w:space="0" w:color="auto"/>
                                    <w:left w:val="none" w:sz="0" w:space="0" w:color="auto"/>
                                    <w:bottom w:val="none" w:sz="0" w:space="0" w:color="auto"/>
                                    <w:right w:val="none" w:sz="0" w:space="0" w:color="auto"/>
                                  </w:divBdr>
                                </w:div>
                                <w:div w:id="948271936">
                                  <w:marLeft w:val="640"/>
                                  <w:marRight w:val="0"/>
                                  <w:marTop w:val="0"/>
                                  <w:marBottom w:val="0"/>
                                  <w:divBdr>
                                    <w:top w:val="none" w:sz="0" w:space="0" w:color="auto"/>
                                    <w:left w:val="none" w:sz="0" w:space="0" w:color="auto"/>
                                    <w:bottom w:val="none" w:sz="0" w:space="0" w:color="auto"/>
                                    <w:right w:val="none" w:sz="0" w:space="0" w:color="auto"/>
                                  </w:divBdr>
                                </w:div>
                                <w:div w:id="998265144">
                                  <w:marLeft w:val="640"/>
                                  <w:marRight w:val="0"/>
                                  <w:marTop w:val="0"/>
                                  <w:marBottom w:val="0"/>
                                  <w:divBdr>
                                    <w:top w:val="none" w:sz="0" w:space="0" w:color="auto"/>
                                    <w:left w:val="none" w:sz="0" w:space="0" w:color="auto"/>
                                    <w:bottom w:val="none" w:sz="0" w:space="0" w:color="auto"/>
                                    <w:right w:val="none" w:sz="0" w:space="0" w:color="auto"/>
                                  </w:divBdr>
                                </w:div>
                                <w:div w:id="1160073701">
                                  <w:marLeft w:val="640"/>
                                  <w:marRight w:val="0"/>
                                  <w:marTop w:val="0"/>
                                  <w:marBottom w:val="0"/>
                                  <w:divBdr>
                                    <w:top w:val="none" w:sz="0" w:space="0" w:color="auto"/>
                                    <w:left w:val="none" w:sz="0" w:space="0" w:color="auto"/>
                                    <w:bottom w:val="none" w:sz="0" w:space="0" w:color="auto"/>
                                    <w:right w:val="none" w:sz="0" w:space="0" w:color="auto"/>
                                  </w:divBdr>
                                </w:div>
                                <w:div w:id="1333679234">
                                  <w:marLeft w:val="640"/>
                                  <w:marRight w:val="0"/>
                                  <w:marTop w:val="0"/>
                                  <w:marBottom w:val="0"/>
                                  <w:divBdr>
                                    <w:top w:val="none" w:sz="0" w:space="0" w:color="auto"/>
                                    <w:left w:val="none" w:sz="0" w:space="0" w:color="auto"/>
                                    <w:bottom w:val="none" w:sz="0" w:space="0" w:color="auto"/>
                                    <w:right w:val="none" w:sz="0" w:space="0" w:color="auto"/>
                                  </w:divBdr>
                                </w:div>
                                <w:div w:id="1359622668">
                                  <w:marLeft w:val="640"/>
                                  <w:marRight w:val="0"/>
                                  <w:marTop w:val="0"/>
                                  <w:marBottom w:val="0"/>
                                  <w:divBdr>
                                    <w:top w:val="none" w:sz="0" w:space="0" w:color="auto"/>
                                    <w:left w:val="none" w:sz="0" w:space="0" w:color="auto"/>
                                    <w:bottom w:val="none" w:sz="0" w:space="0" w:color="auto"/>
                                    <w:right w:val="none" w:sz="0" w:space="0" w:color="auto"/>
                                  </w:divBdr>
                                </w:div>
                                <w:div w:id="1445534012">
                                  <w:marLeft w:val="640"/>
                                  <w:marRight w:val="0"/>
                                  <w:marTop w:val="0"/>
                                  <w:marBottom w:val="0"/>
                                  <w:divBdr>
                                    <w:top w:val="none" w:sz="0" w:space="0" w:color="auto"/>
                                    <w:left w:val="none" w:sz="0" w:space="0" w:color="auto"/>
                                    <w:bottom w:val="none" w:sz="0" w:space="0" w:color="auto"/>
                                    <w:right w:val="none" w:sz="0" w:space="0" w:color="auto"/>
                                  </w:divBdr>
                                </w:div>
                                <w:div w:id="1473326631">
                                  <w:marLeft w:val="640"/>
                                  <w:marRight w:val="0"/>
                                  <w:marTop w:val="0"/>
                                  <w:marBottom w:val="0"/>
                                  <w:divBdr>
                                    <w:top w:val="none" w:sz="0" w:space="0" w:color="auto"/>
                                    <w:left w:val="none" w:sz="0" w:space="0" w:color="auto"/>
                                    <w:bottom w:val="none" w:sz="0" w:space="0" w:color="auto"/>
                                    <w:right w:val="none" w:sz="0" w:space="0" w:color="auto"/>
                                  </w:divBdr>
                                </w:div>
                                <w:div w:id="1659191287">
                                  <w:marLeft w:val="640"/>
                                  <w:marRight w:val="0"/>
                                  <w:marTop w:val="0"/>
                                  <w:marBottom w:val="0"/>
                                  <w:divBdr>
                                    <w:top w:val="none" w:sz="0" w:space="0" w:color="auto"/>
                                    <w:left w:val="none" w:sz="0" w:space="0" w:color="auto"/>
                                    <w:bottom w:val="none" w:sz="0" w:space="0" w:color="auto"/>
                                    <w:right w:val="none" w:sz="0" w:space="0" w:color="auto"/>
                                  </w:divBdr>
                                </w:div>
                                <w:div w:id="1659990974">
                                  <w:marLeft w:val="640"/>
                                  <w:marRight w:val="0"/>
                                  <w:marTop w:val="0"/>
                                  <w:marBottom w:val="0"/>
                                  <w:divBdr>
                                    <w:top w:val="none" w:sz="0" w:space="0" w:color="auto"/>
                                    <w:left w:val="none" w:sz="0" w:space="0" w:color="auto"/>
                                    <w:bottom w:val="none" w:sz="0" w:space="0" w:color="auto"/>
                                    <w:right w:val="none" w:sz="0" w:space="0" w:color="auto"/>
                                  </w:divBdr>
                                </w:div>
                                <w:div w:id="1705323151">
                                  <w:marLeft w:val="640"/>
                                  <w:marRight w:val="0"/>
                                  <w:marTop w:val="0"/>
                                  <w:marBottom w:val="0"/>
                                  <w:divBdr>
                                    <w:top w:val="none" w:sz="0" w:space="0" w:color="auto"/>
                                    <w:left w:val="none" w:sz="0" w:space="0" w:color="auto"/>
                                    <w:bottom w:val="none" w:sz="0" w:space="0" w:color="auto"/>
                                    <w:right w:val="none" w:sz="0" w:space="0" w:color="auto"/>
                                  </w:divBdr>
                                </w:div>
                                <w:div w:id="1760103366">
                                  <w:marLeft w:val="640"/>
                                  <w:marRight w:val="0"/>
                                  <w:marTop w:val="0"/>
                                  <w:marBottom w:val="0"/>
                                  <w:divBdr>
                                    <w:top w:val="none" w:sz="0" w:space="0" w:color="auto"/>
                                    <w:left w:val="none" w:sz="0" w:space="0" w:color="auto"/>
                                    <w:bottom w:val="none" w:sz="0" w:space="0" w:color="auto"/>
                                    <w:right w:val="none" w:sz="0" w:space="0" w:color="auto"/>
                                  </w:divBdr>
                                </w:div>
                                <w:div w:id="1798646518">
                                  <w:marLeft w:val="640"/>
                                  <w:marRight w:val="0"/>
                                  <w:marTop w:val="0"/>
                                  <w:marBottom w:val="0"/>
                                  <w:divBdr>
                                    <w:top w:val="none" w:sz="0" w:space="0" w:color="auto"/>
                                    <w:left w:val="none" w:sz="0" w:space="0" w:color="auto"/>
                                    <w:bottom w:val="none" w:sz="0" w:space="0" w:color="auto"/>
                                    <w:right w:val="none" w:sz="0" w:space="0" w:color="auto"/>
                                  </w:divBdr>
                                </w:div>
                                <w:div w:id="1807508147">
                                  <w:marLeft w:val="640"/>
                                  <w:marRight w:val="0"/>
                                  <w:marTop w:val="0"/>
                                  <w:marBottom w:val="0"/>
                                  <w:divBdr>
                                    <w:top w:val="none" w:sz="0" w:space="0" w:color="auto"/>
                                    <w:left w:val="none" w:sz="0" w:space="0" w:color="auto"/>
                                    <w:bottom w:val="none" w:sz="0" w:space="0" w:color="auto"/>
                                    <w:right w:val="none" w:sz="0" w:space="0" w:color="auto"/>
                                  </w:divBdr>
                                </w:div>
                                <w:div w:id="1857502364">
                                  <w:marLeft w:val="640"/>
                                  <w:marRight w:val="0"/>
                                  <w:marTop w:val="0"/>
                                  <w:marBottom w:val="0"/>
                                  <w:divBdr>
                                    <w:top w:val="none" w:sz="0" w:space="0" w:color="auto"/>
                                    <w:left w:val="none" w:sz="0" w:space="0" w:color="auto"/>
                                    <w:bottom w:val="none" w:sz="0" w:space="0" w:color="auto"/>
                                    <w:right w:val="none" w:sz="0" w:space="0" w:color="auto"/>
                                  </w:divBdr>
                                </w:div>
                                <w:div w:id="1891840458">
                                  <w:marLeft w:val="640"/>
                                  <w:marRight w:val="0"/>
                                  <w:marTop w:val="0"/>
                                  <w:marBottom w:val="0"/>
                                  <w:divBdr>
                                    <w:top w:val="none" w:sz="0" w:space="0" w:color="auto"/>
                                    <w:left w:val="none" w:sz="0" w:space="0" w:color="auto"/>
                                    <w:bottom w:val="none" w:sz="0" w:space="0" w:color="auto"/>
                                    <w:right w:val="none" w:sz="0" w:space="0" w:color="auto"/>
                                  </w:divBdr>
                                </w:div>
                                <w:div w:id="2068606626">
                                  <w:marLeft w:val="640"/>
                                  <w:marRight w:val="0"/>
                                  <w:marTop w:val="0"/>
                                  <w:marBottom w:val="0"/>
                                  <w:divBdr>
                                    <w:top w:val="none" w:sz="0" w:space="0" w:color="auto"/>
                                    <w:left w:val="none" w:sz="0" w:space="0" w:color="auto"/>
                                    <w:bottom w:val="none" w:sz="0" w:space="0" w:color="auto"/>
                                    <w:right w:val="none" w:sz="0" w:space="0" w:color="auto"/>
                                  </w:divBdr>
                                </w:div>
                                <w:div w:id="2104259231">
                                  <w:marLeft w:val="640"/>
                                  <w:marRight w:val="0"/>
                                  <w:marTop w:val="0"/>
                                  <w:marBottom w:val="0"/>
                                  <w:divBdr>
                                    <w:top w:val="none" w:sz="0" w:space="0" w:color="auto"/>
                                    <w:left w:val="none" w:sz="0" w:space="0" w:color="auto"/>
                                    <w:bottom w:val="none" w:sz="0" w:space="0" w:color="auto"/>
                                    <w:right w:val="none" w:sz="0" w:space="0" w:color="auto"/>
                                  </w:divBdr>
                                </w:div>
                                <w:div w:id="2145197776">
                                  <w:marLeft w:val="640"/>
                                  <w:marRight w:val="0"/>
                                  <w:marTop w:val="0"/>
                                  <w:marBottom w:val="0"/>
                                  <w:divBdr>
                                    <w:top w:val="none" w:sz="0" w:space="0" w:color="auto"/>
                                    <w:left w:val="none" w:sz="0" w:space="0" w:color="auto"/>
                                    <w:bottom w:val="none" w:sz="0" w:space="0" w:color="auto"/>
                                    <w:right w:val="none" w:sz="0" w:space="0" w:color="auto"/>
                                  </w:divBdr>
                                </w:div>
                                <w:div w:id="2146388505">
                                  <w:marLeft w:val="640"/>
                                  <w:marRight w:val="0"/>
                                  <w:marTop w:val="0"/>
                                  <w:marBottom w:val="0"/>
                                  <w:divBdr>
                                    <w:top w:val="none" w:sz="0" w:space="0" w:color="auto"/>
                                    <w:left w:val="none" w:sz="0" w:space="0" w:color="auto"/>
                                    <w:bottom w:val="none" w:sz="0" w:space="0" w:color="auto"/>
                                    <w:right w:val="none" w:sz="0" w:space="0" w:color="auto"/>
                                  </w:divBdr>
                                  <w:divsChild>
                                    <w:div w:id="1027557707">
                                      <w:marLeft w:val="0"/>
                                      <w:marRight w:val="0"/>
                                      <w:marTop w:val="0"/>
                                      <w:marBottom w:val="0"/>
                                      <w:divBdr>
                                        <w:top w:val="none" w:sz="0" w:space="0" w:color="auto"/>
                                        <w:left w:val="none" w:sz="0" w:space="0" w:color="auto"/>
                                        <w:bottom w:val="none" w:sz="0" w:space="0" w:color="auto"/>
                                        <w:right w:val="none" w:sz="0" w:space="0" w:color="auto"/>
                                      </w:divBdr>
                                      <w:divsChild>
                                        <w:div w:id="168763601">
                                          <w:marLeft w:val="640"/>
                                          <w:marRight w:val="0"/>
                                          <w:marTop w:val="0"/>
                                          <w:marBottom w:val="0"/>
                                          <w:divBdr>
                                            <w:top w:val="none" w:sz="0" w:space="0" w:color="auto"/>
                                            <w:left w:val="none" w:sz="0" w:space="0" w:color="auto"/>
                                            <w:bottom w:val="none" w:sz="0" w:space="0" w:color="auto"/>
                                            <w:right w:val="none" w:sz="0" w:space="0" w:color="auto"/>
                                          </w:divBdr>
                                        </w:div>
                                        <w:div w:id="302582243">
                                          <w:marLeft w:val="640"/>
                                          <w:marRight w:val="0"/>
                                          <w:marTop w:val="0"/>
                                          <w:marBottom w:val="0"/>
                                          <w:divBdr>
                                            <w:top w:val="none" w:sz="0" w:space="0" w:color="auto"/>
                                            <w:left w:val="none" w:sz="0" w:space="0" w:color="auto"/>
                                            <w:bottom w:val="none" w:sz="0" w:space="0" w:color="auto"/>
                                            <w:right w:val="none" w:sz="0" w:space="0" w:color="auto"/>
                                          </w:divBdr>
                                        </w:div>
                                        <w:div w:id="308752672">
                                          <w:marLeft w:val="640"/>
                                          <w:marRight w:val="0"/>
                                          <w:marTop w:val="0"/>
                                          <w:marBottom w:val="0"/>
                                          <w:divBdr>
                                            <w:top w:val="none" w:sz="0" w:space="0" w:color="auto"/>
                                            <w:left w:val="none" w:sz="0" w:space="0" w:color="auto"/>
                                            <w:bottom w:val="none" w:sz="0" w:space="0" w:color="auto"/>
                                            <w:right w:val="none" w:sz="0" w:space="0" w:color="auto"/>
                                          </w:divBdr>
                                        </w:div>
                                        <w:div w:id="405810542">
                                          <w:marLeft w:val="640"/>
                                          <w:marRight w:val="0"/>
                                          <w:marTop w:val="0"/>
                                          <w:marBottom w:val="0"/>
                                          <w:divBdr>
                                            <w:top w:val="none" w:sz="0" w:space="0" w:color="auto"/>
                                            <w:left w:val="none" w:sz="0" w:space="0" w:color="auto"/>
                                            <w:bottom w:val="none" w:sz="0" w:space="0" w:color="auto"/>
                                            <w:right w:val="none" w:sz="0" w:space="0" w:color="auto"/>
                                          </w:divBdr>
                                        </w:div>
                                        <w:div w:id="428357249">
                                          <w:marLeft w:val="640"/>
                                          <w:marRight w:val="0"/>
                                          <w:marTop w:val="0"/>
                                          <w:marBottom w:val="0"/>
                                          <w:divBdr>
                                            <w:top w:val="none" w:sz="0" w:space="0" w:color="auto"/>
                                            <w:left w:val="none" w:sz="0" w:space="0" w:color="auto"/>
                                            <w:bottom w:val="none" w:sz="0" w:space="0" w:color="auto"/>
                                            <w:right w:val="none" w:sz="0" w:space="0" w:color="auto"/>
                                          </w:divBdr>
                                        </w:div>
                                        <w:div w:id="471674243">
                                          <w:marLeft w:val="640"/>
                                          <w:marRight w:val="0"/>
                                          <w:marTop w:val="0"/>
                                          <w:marBottom w:val="0"/>
                                          <w:divBdr>
                                            <w:top w:val="none" w:sz="0" w:space="0" w:color="auto"/>
                                            <w:left w:val="none" w:sz="0" w:space="0" w:color="auto"/>
                                            <w:bottom w:val="none" w:sz="0" w:space="0" w:color="auto"/>
                                            <w:right w:val="none" w:sz="0" w:space="0" w:color="auto"/>
                                          </w:divBdr>
                                        </w:div>
                                        <w:div w:id="629290656">
                                          <w:marLeft w:val="640"/>
                                          <w:marRight w:val="0"/>
                                          <w:marTop w:val="0"/>
                                          <w:marBottom w:val="0"/>
                                          <w:divBdr>
                                            <w:top w:val="none" w:sz="0" w:space="0" w:color="auto"/>
                                            <w:left w:val="none" w:sz="0" w:space="0" w:color="auto"/>
                                            <w:bottom w:val="none" w:sz="0" w:space="0" w:color="auto"/>
                                            <w:right w:val="none" w:sz="0" w:space="0" w:color="auto"/>
                                          </w:divBdr>
                                        </w:div>
                                        <w:div w:id="680813267">
                                          <w:marLeft w:val="640"/>
                                          <w:marRight w:val="0"/>
                                          <w:marTop w:val="0"/>
                                          <w:marBottom w:val="0"/>
                                          <w:divBdr>
                                            <w:top w:val="none" w:sz="0" w:space="0" w:color="auto"/>
                                            <w:left w:val="none" w:sz="0" w:space="0" w:color="auto"/>
                                            <w:bottom w:val="none" w:sz="0" w:space="0" w:color="auto"/>
                                            <w:right w:val="none" w:sz="0" w:space="0" w:color="auto"/>
                                          </w:divBdr>
                                        </w:div>
                                        <w:div w:id="685641087">
                                          <w:marLeft w:val="640"/>
                                          <w:marRight w:val="0"/>
                                          <w:marTop w:val="0"/>
                                          <w:marBottom w:val="0"/>
                                          <w:divBdr>
                                            <w:top w:val="none" w:sz="0" w:space="0" w:color="auto"/>
                                            <w:left w:val="none" w:sz="0" w:space="0" w:color="auto"/>
                                            <w:bottom w:val="none" w:sz="0" w:space="0" w:color="auto"/>
                                            <w:right w:val="none" w:sz="0" w:space="0" w:color="auto"/>
                                          </w:divBdr>
                                        </w:div>
                                        <w:div w:id="686492255">
                                          <w:marLeft w:val="640"/>
                                          <w:marRight w:val="0"/>
                                          <w:marTop w:val="0"/>
                                          <w:marBottom w:val="0"/>
                                          <w:divBdr>
                                            <w:top w:val="none" w:sz="0" w:space="0" w:color="auto"/>
                                            <w:left w:val="none" w:sz="0" w:space="0" w:color="auto"/>
                                            <w:bottom w:val="none" w:sz="0" w:space="0" w:color="auto"/>
                                            <w:right w:val="none" w:sz="0" w:space="0" w:color="auto"/>
                                          </w:divBdr>
                                        </w:div>
                                        <w:div w:id="744686521">
                                          <w:marLeft w:val="640"/>
                                          <w:marRight w:val="0"/>
                                          <w:marTop w:val="0"/>
                                          <w:marBottom w:val="0"/>
                                          <w:divBdr>
                                            <w:top w:val="none" w:sz="0" w:space="0" w:color="auto"/>
                                            <w:left w:val="none" w:sz="0" w:space="0" w:color="auto"/>
                                            <w:bottom w:val="none" w:sz="0" w:space="0" w:color="auto"/>
                                            <w:right w:val="none" w:sz="0" w:space="0" w:color="auto"/>
                                          </w:divBdr>
                                        </w:div>
                                        <w:div w:id="805121901">
                                          <w:marLeft w:val="640"/>
                                          <w:marRight w:val="0"/>
                                          <w:marTop w:val="0"/>
                                          <w:marBottom w:val="0"/>
                                          <w:divBdr>
                                            <w:top w:val="none" w:sz="0" w:space="0" w:color="auto"/>
                                            <w:left w:val="none" w:sz="0" w:space="0" w:color="auto"/>
                                            <w:bottom w:val="none" w:sz="0" w:space="0" w:color="auto"/>
                                            <w:right w:val="none" w:sz="0" w:space="0" w:color="auto"/>
                                          </w:divBdr>
                                        </w:div>
                                        <w:div w:id="881138018">
                                          <w:marLeft w:val="640"/>
                                          <w:marRight w:val="0"/>
                                          <w:marTop w:val="0"/>
                                          <w:marBottom w:val="0"/>
                                          <w:divBdr>
                                            <w:top w:val="none" w:sz="0" w:space="0" w:color="auto"/>
                                            <w:left w:val="none" w:sz="0" w:space="0" w:color="auto"/>
                                            <w:bottom w:val="none" w:sz="0" w:space="0" w:color="auto"/>
                                            <w:right w:val="none" w:sz="0" w:space="0" w:color="auto"/>
                                          </w:divBdr>
                                        </w:div>
                                        <w:div w:id="907883483">
                                          <w:marLeft w:val="640"/>
                                          <w:marRight w:val="0"/>
                                          <w:marTop w:val="0"/>
                                          <w:marBottom w:val="0"/>
                                          <w:divBdr>
                                            <w:top w:val="none" w:sz="0" w:space="0" w:color="auto"/>
                                            <w:left w:val="none" w:sz="0" w:space="0" w:color="auto"/>
                                            <w:bottom w:val="none" w:sz="0" w:space="0" w:color="auto"/>
                                            <w:right w:val="none" w:sz="0" w:space="0" w:color="auto"/>
                                          </w:divBdr>
                                        </w:div>
                                        <w:div w:id="1008096189">
                                          <w:marLeft w:val="640"/>
                                          <w:marRight w:val="0"/>
                                          <w:marTop w:val="0"/>
                                          <w:marBottom w:val="0"/>
                                          <w:divBdr>
                                            <w:top w:val="none" w:sz="0" w:space="0" w:color="auto"/>
                                            <w:left w:val="none" w:sz="0" w:space="0" w:color="auto"/>
                                            <w:bottom w:val="none" w:sz="0" w:space="0" w:color="auto"/>
                                            <w:right w:val="none" w:sz="0" w:space="0" w:color="auto"/>
                                          </w:divBdr>
                                        </w:div>
                                        <w:div w:id="1091319670">
                                          <w:marLeft w:val="640"/>
                                          <w:marRight w:val="0"/>
                                          <w:marTop w:val="0"/>
                                          <w:marBottom w:val="0"/>
                                          <w:divBdr>
                                            <w:top w:val="none" w:sz="0" w:space="0" w:color="auto"/>
                                            <w:left w:val="none" w:sz="0" w:space="0" w:color="auto"/>
                                            <w:bottom w:val="none" w:sz="0" w:space="0" w:color="auto"/>
                                            <w:right w:val="none" w:sz="0" w:space="0" w:color="auto"/>
                                          </w:divBdr>
                                        </w:div>
                                        <w:div w:id="1097948923">
                                          <w:marLeft w:val="640"/>
                                          <w:marRight w:val="0"/>
                                          <w:marTop w:val="0"/>
                                          <w:marBottom w:val="0"/>
                                          <w:divBdr>
                                            <w:top w:val="none" w:sz="0" w:space="0" w:color="auto"/>
                                            <w:left w:val="none" w:sz="0" w:space="0" w:color="auto"/>
                                            <w:bottom w:val="none" w:sz="0" w:space="0" w:color="auto"/>
                                            <w:right w:val="none" w:sz="0" w:space="0" w:color="auto"/>
                                          </w:divBdr>
                                        </w:div>
                                        <w:div w:id="1209729785">
                                          <w:marLeft w:val="640"/>
                                          <w:marRight w:val="0"/>
                                          <w:marTop w:val="0"/>
                                          <w:marBottom w:val="0"/>
                                          <w:divBdr>
                                            <w:top w:val="none" w:sz="0" w:space="0" w:color="auto"/>
                                            <w:left w:val="none" w:sz="0" w:space="0" w:color="auto"/>
                                            <w:bottom w:val="none" w:sz="0" w:space="0" w:color="auto"/>
                                            <w:right w:val="none" w:sz="0" w:space="0" w:color="auto"/>
                                          </w:divBdr>
                                        </w:div>
                                        <w:div w:id="1220632984">
                                          <w:marLeft w:val="640"/>
                                          <w:marRight w:val="0"/>
                                          <w:marTop w:val="0"/>
                                          <w:marBottom w:val="0"/>
                                          <w:divBdr>
                                            <w:top w:val="none" w:sz="0" w:space="0" w:color="auto"/>
                                            <w:left w:val="none" w:sz="0" w:space="0" w:color="auto"/>
                                            <w:bottom w:val="none" w:sz="0" w:space="0" w:color="auto"/>
                                            <w:right w:val="none" w:sz="0" w:space="0" w:color="auto"/>
                                          </w:divBdr>
                                        </w:div>
                                        <w:div w:id="1233539832">
                                          <w:marLeft w:val="640"/>
                                          <w:marRight w:val="0"/>
                                          <w:marTop w:val="0"/>
                                          <w:marBottom w:val="0"/>
                                          <w:divBdr>
                                            <w:top w:val="none" w:sz="0" w:space="0" w:color="auto"/>
                                            <w:left w:val="none" w:sz="0" w:space="0" w:color="auto"/>
                                            <w:bottom w:val="none" w:sz="0" w:space="0" w:color="auto"/>
                                            <w:right w:val="none" w:sz="0" w:space="0" w:color="auto"/>
                                          </w:divBdr>
                                        </w:div>
                                        <w:div w:id="1238518654">
                                          <w:marLeft w:val="640"/>
                                          <w:marRight w:val="0"/>
                                          <w:marTop w:val="0"/>
                                          <w:marBottom w:val="0"/>
                                          <w:divBdr>
                                            <w:top w:val="none" w:sz="0" w:space="0" w:color="auto"/>
                                            <w:left w:val="none" w:sz="0" w:space="0" w:color="auto"/>
                                            <w:bottom w:val="none" w:sz="0" w:space="0" w:color="auto"/>
                                            <w:right w:val="none" w:sz="0" w:space="0" w:color="auto"/>
                                          </w:divBdr>
                                        </w:div>
                                        <w:div w:id="1368220882">
                                          <w:marLeft w:val="640"/>
                                          <w:marRight w:val="0"/>
                                          <w:marTop w:val="0"/>
                                          <w:marBottom w:val="0"/>
                                          <w:divBdr>
                                            <w:top w:val="none" w:sz="0" w:space="0" w:color="auto"/>
                                            <w:left w:val="none" w:sz="0" w:space="0" w:color="auto"/>
                                            <w:bottom w:val="none" w:sz="0" w:space="0" w:color="auto"/>
                                            <w:right w:val="none" w:sz="0" w:space="0" w:color="auto"/>
                                          </w:divBdr>
                                        </w:div>
                                        <w:div w:id="1384870552">
                                          <w:marLeft w:val="640"/>
                                          <w:marRight w:val="0"/>
                                          <w:marTop w:val="0"/>
                                          <w:marBottom w:val="0"/>
                                          <w:divBdr>
                                            <w:top w:val="none" w:sz="0" w:space="0" w:color="auto"/>
                                            <w:left w:val="none" w:sz="0" w:space="0" w:color="auto"/>
                                            <w:bottom w:val="none" w:sz="0" w:space="0" w:color="auto"/>
                                            <w:right w:val="none" w:sz="0" w:space="0" w:color="auto"/>
                                          </w:divBdr>
                                        </w:div>
                                        <w:div w:id="1427381236">
                                          <w:marLeft w:val="640"/>
                                          <w:marRight w:val="0"/>
                                          <w:marTop w:val="0"/>
                                          <w:marBottom w:val="0"/>
                                          <w:divBdr>
                                            <w:top w:val="none" w:sz="0" w:space="0" w:color="auto"/>
                                            <w:left w:val="none" w:sz="0" w:space="0" w:color="auto"/>
                                            <w:bottom w:val="none" w:sz="0" w:space="0" w:color="auto"/>
                                            <w:right w:val="none" w:sz="0" w:space="0" w:color="auto"/>
                                          </w:divBdr>
                                        </w:div>
                                        <w:div w:id="1559197830">
                                          <w:marLeft w:val="640"/>
                                          <w:marRight w:val="0"/>
                                          <w:marTop w:val="0"/>
                                          <w:marBottom w:val="0"/>
                                          <w:divBdr>
                                            <w:top w:val="none" w:sz="0" w:space="0" w:color="auto"/>
                                            <w:left w:val="none" w:sz="0" w:space="0" w:color="auto"/>
                                            <w:bottom w:val="none" w:sz="0" w:space="0" w:color="auto"/>
                                            <w:right w:val="none" w:sz="0" w:space="0" w:color="auto"/>
                                          </w:divBdr>
                                        </w:div>
                                        <w:div w:id="1691755806">
                                          <w:marLeft w:val="640"/>
                                          <w:marRight w:val="0"/>
                                          <w:marTop w:val="0"/>
                                          <w:marBottom w:val="0"/>
                                          <w:divBdr>
                                            <w:top w:val="none" w:sz="0" w:space="0" w:color="auto"/>
                                            <w:left w:val="none" w:sz="0" w:space="0" w:color="auto"/>
                                            <w:bottom w:val="none" w:sz="0" w:space="0" w:color="auto"/>
                                            <w:right w:val="none" w:sz="0" w:space="0" w:color="auto"/>
                                          </w:divBdr>
                                        </w:div>
                                        <w:div w:id="1694726537">
                                          <w:marLeft w:val="640"/>
                                          <w:marRight w:val="0"/>
                                          <w:marTop w:val="0"/>
                                          <w:marBottom w:val="0"/>
                                          <w:divBdr>
                                            <w:top w:val="none" w:sz="0" w:space="0" w:color="auto"/>
                                            <w:left w:val="none" w:sz="0" w:space="0" w:color="auto"/>
                                            <w:bottom w:val="none" w:sz="0" w:space="0" w:color="auto"/>
                                            <w:right w:val="none" w:sz="0" w:space="0" w:color="auto"/>
                                          </w:divBdr>
                                        </w:div>
                                        <w:div w:id="1746148874">
                                          <w:marLeft w:val="640"/>
                                          <w:marRight w:val="0"/>
                                          <w:marTop w:val="0"/>
                                          <w:marBottom w:val="0"/>
                                          <w:divBdr>
                                            <w:top w:val="none" w:sz="0" w:space="0" w:color="auto"/>
                                            <w:left w:val="none" w:sz="0" w:space="0" w:color="auto"/>
                                            <w:bottom w:val="none" w:sz="0" w:space="0" w:color="auto"/>
                                            <w:right w:val="none" w:sz="0" w:space="0" w:color="auto"/>
                                          </w:divBdr>
                                        </w:div>
                                        <w:div w:id="1890679644">
                                          <w:marLeft w:val="640"/>
                                          <w:marRight w:val="0"/>
                                          <w:marTop w:val="0"/>
                                          <w:marBottom w:val="0"/>
                                          <w:divBdr>
                                            <w:top w:val="none" w:sz="0" w:space="0" w:color="auto"/>
                                            <w:left w:val="none" w:sz="0" w:space="0" w:color="auto"/>
                                            <w:bottom w:val="none" w:sz="0" w:space="0" w:color="auto"/>
                                            <w:right w:val="none" w:sz="0" w:space="0" w:color="auto"/>
                                          </w:divBdr>
                                        </w:div>
                                        <w:div w:id="1896966720">
                                          <w:marLeft w:val="640"/>
                                          <w:marRight w:val="0"/>
                                          <w:marTop w:val="0"/>
                                          <w:marBottom w:val="0"/>
                                          <w:divBdr>
                                            <w:top w:val="none" w:sz="0" w:space="0" w:color="auto"/>
                                            <w:left w:val="none" w:sz="0" w:space="0" w:color="auto"/>
                                            <w:bottom w:val="none" w:sz="0" w:space="0" w:color="auto"/>
                                            <w:right w:val="none" w:sz="0" w:space="0" w:color="auto"/>
                                          </w:divBdr>
                                        </w:div>
                                        <w:div w:id="1948804214">
                                          <w:marLeft w:val="640"/>
                                          <w:marRight w:val="0"/>
                                          <w:marTop w:val="0"/>
                                          <w:marBottom w:val="0"/>
                                          <w:divBdr>
                                            <w:top w:val="none" w:sz="0" w:space="0" w:color="auto"/>
                                            <w:left w:val="none" w:sz="0" w:space="0" w:color="auto"/>
                                            <w:bottom w:val="none" w:sz="0" w:space="0" w:color="auto"/>
                                            <w:right w:val="none" w:sz="0" w:space="0" w:color="auto"/>
                                          </w:divBdr>
                                        </w:div>
                                        <w:div w:id="2066178133">
                                          <w:marLeft w:val="640"/>
                                          <w:marRight w:val="0"/>
                                          <w:marTop w:val="0"/>
                                          <w:marBottom w:val="0"/>
                                          <w:divBdr>
                                            <w:top w:val="none" w:sz="0" w:space="0" w:color="auto"/>
                                            <w:left w:val="none" w:sz="0" w:space="0" w:color="auto"/>
                                            <w:bottom w:val="none" w:sz="0" w:space="0" w:color="auto"/>
                                            <w:right w:val="none" w:sz="0" w:space="0" w:color="auto"/>
                                          </w:divBdr>
                                        </w:div>
                                        <w:div w:id="2094734994">
                                          <w:marLeft w:val="640"/>
                                          <w:marRight w:val="0"/>
                                          <w:marTop w:val="0"/>
                                          <w:marBottom w:val="0"/>
                                          <w:divBdr>
                                            <w:top w:val="none" w:sz="0" w:space="0" w:color="auto"/>
                                            <w:left w:val="none" w:sz="0" w:space="0" w:color="auto"/>
                                            <w:bottom w:val="none" w:sz="0" w:space="0" w:color="auto"/>
                                            <w:right w:val="none" w:sz="0" w:space="0" w:color="auto"/>
                                          </w:divBdr>
                                        </w:div>
                                        <w:div w:id="2100252585">
                                          <w:marLeft w:val="640"/>
                                          <w:marRight w:val="0"/>
                                          <w:marTop w:val="0"/>
                                          <w:marBottom w:val="0"/>
                                          <w:divBdr>
                                            <w:top w:val="none" w:sz="0" w:space="0" w:color="auto"/>
                                            <w:left w:val="none" w:sz="0" w:space="0" w:color="auto"/>
                                            <w:bottom w:val="none" w:sz="0" w:space="0" w:color="auto"/>
                                            <w:right w:val="none" w:sz="0" w:space="0" w:color="auto"/>
                                          </w:divBdr>
                                        </w:div>
                                        <w:div w:id="2121946066">
                                          <w:marLeft w:val="640"/>
                                          <w:marRight w:val="0"/>
                                          <w:marTop w:val="0"/>
                                          <w:marBottom w:val="0"/>
                                          <w:divBdr>
                                            <w:top w:val="none" w:sz="0" w:space="0" w:color="auto"/>
                                            <w:left w:val="none" w:sz="0" w:space="0" w:color="auto"/>
                                            <w:bottom w:val="none" w:sz="0" w:space="0" w:color="auto"/>
                                            <w:right w:val="none" w:sz="0" w:space="0" w:color="auto"/>
                                          </w:divBdr>
                                        </w:div>
                                        <w:div w:id="2147164910">
                                          <w:marLeft w:val="640"/>
                                          <w:marRight w:val="0"/>
                                          <w:marTop w:val="0"/>
                                          <w:marBottom w:val="0"/>
                                          <w:divBdr>
                                            <w:top w:val="none" w:sz="0" w:space="0" w:color="auto"/>
                                            <w:left w:val="none" w:sz="0" w:space="0" w:color="auto"/>
                                            <w:bottom w:val="none" w:sz="0" w:space="0" w:color="auto"/>
                                            <w:right w:val="none" w:sz="0" w:space="0" w:color="auto"/>
                                          </w:divBdr>
                                        </w:div>
                                      </w:divsChild>
                                    </w:div>
                                    <w:div w:id="1183546362">
                                      <w:marLeft w:val="0"/>
                                      <w:marRight w:val="0"/>
                                      <w:marTop w:val="0"/>
                                      <w:marBottom w:val="0"/>
                                      <w:divBdr>
                                        <w:top w:val="none" w:sz="0" w:space="0" w:color="auto"/>
                                        <w:left w:val="none" w:sz="0" w:space="0" w:color="auto"/>
                                        <w:bottom w:val="none" w:sz="0" w:space="0" w:color="auto"/>
                                        <w:right w:val="none" w:sz="0" w:space="0" w:color="auto"/>
                                      </w:divBdr>
                                      <w:divsChild>
                                        <w:div w:id="66997062">
                                          <w:marLeft w:val="640"/>
                                          <w:marRight w:val="0"/>
                                          <w:marTop w:val="0"/>
                                          <w:marBottom w:val="0"/>
                                          <w:divBdr>
                                            <w:top w:val="none" w:sz="0" w:space="0" w:color="auto"/>
                                            <w:left w:val="none" w:sz="0" w:space="0" w:color="auto"/>
                                            <w:bottom w:val="none" w:sz="0" w:space="0" w:color="auto"/>
                                            <w:right w:val="none" w:sz="0" w:space="0" w:color="auto"/>
                                          </w:divBdr>
                                        </w:div>
                                        <w:div w:id="94791455">
                                          <w:marLeft w:val="640"/>
                                          <w:marRight w:val="0"/>
                                          <w:marTop w:val="0"/>
                                          <w:marBottom w:val="0"/>
                                          <w:divBdr>
                                            <w:top w:val="none" w:sz="0" w:space="0" w:color="auto"/>
                                            <w:left w:val="none" w:sz="0" w:space="0" w:color="auto"/>
                                            <w:bottom w:val="none" w:sz="0" w:space="0" w:color="auto"/>
                                            <w:right w:val="none" w:sz="0" w:space="0" w:color="auto"/>
                                          </w:divBdr>
                                        </w:div>
                                        <w:div w:id="173807893">
                                          <w:marLeft w:val="640"/>
                                          <w:marRight w:val="0"/>
                                          <w:marTop w:val="0"/>
                                          <w:marBottom w:val="0"/>
                                          <w:divBdr>
                                            <w:top w:val="none" w:sz="0" w:space="0" w:color="auto"/>
                                            <w:left w:val="none" w:sz="0" w:space="0" w:color="auto"/>
                                            <w:bottom w:val="none" w:sz="0" w:space="0" w:color="auto"/>
                                            <w:right w:val="none" w:sz="0" w:space="0" w:color="auto"/>
                                          </w:divBdr>
                                        </w:div>
                                        <w:div w:id="213975192">
                                          <w:marLeft w:val="640"/>
                                          <w:marRight w:val="0"/>
                                          <w:marTop w:val="0"/>
                                          <w:marBottom w:val="0"/>
                                          <w:divBdr>
                                            <w:top w:val="none" w:sz="0" w:space="0" w:color="auto"/>
                                            <w:left w:val="none" w:sz="0" w:space="0" w:color="auto"/>
                                            <w:bottom w:val="none" w:sz="0" w:space="0" w:color="auto"/>
                                            <w:right w:val="none" w:sz="0" w:space="0" w:color="auto"/>
                                          </w:divBdr>
                                        </w:div>
                                        <w:div w:id="285477849">
                                          <w:marLeft w:val="640"/>
                                          <w:marRight w:val="0"/>
                                          <w:marTop w:val="0"/>
                                          <w:marBottom w:val="0"/>
                                          <w:divBdr>
                                            <w:top w:val="none" w:sz="0" w:space="0" w:color="auto"/>
                                            <w:left w:val="none" w:sz="0" w:space="0" w:color="auto"/>
                                            <w:bottom w:val="none" w:sz="0" w:space="0" w:color="auto"/>
                                            <w:right w:val="none" w:sz="0" w:space="0" w:color="auto"/>
                                          </w:divBdr>
                                        </w:div>
                                        <w:div w:id="329214107">
                                          <w:marLeft w:val="640"/>
                                          <w:marRight w:val="0"/>
                                          <w:marTop w:val="0"/>
                                          <w:marBottom w:val="0"/>
                                          <w:divBdr>
                                            <w:top w:val="none" w:sz="0" w:space="0" w:color="auto"/>
                                            <w:left w:val="none" w:sz="0" w:space="0" w:color="auto"/>
                                            <w:bottom w:val="none" w:sz="0" w:space="0" w:color="auto"/>
                                            <w:right w:val="none" w:sz="0" w:space="0" w:color="auto"/>
                                          </w:divBdr>
                                        </w:div>
                                        <w:div w:id="346910251">
                                          <w:marLeft w:val="640"/>
                                          <w:marRight w:val="0"/>
                                          <w:marTop w:val="0"/>
                                          <w:marBottom w:val="0"/>
                                          <w:divBdr>
                                            <w:top w:val="none" w:sz="0" w:space="0" w:color="auto"/>
                                            <w:left w:val="none" w:sz="0" w:space="0" w:color="auto"/>
                                            <w:bottom w:val="none" w:sz="0" w:space="0" w:color="auto"/>
                                            <w:right w:val="none" w:sz="0" w:space="0" w:color="auto"/>
                                          </w:divBdr>
                                        </w:div>
                                        <w:div w:id="466970835">
                                          <w:marLeft w:val="640"/>
                                          <w:marRight w:val="0"/>
                                          <w:marTop w:val="0"/>
                                          <w:marBottom w:val="0"/>
                                          <w:divBdr>
                                            <w:top w:val="none" w:sz="0" w:space="0" w:color="auto"/>
                                            <w:left w:val="none" w:sz="0" w:space="0" w:color="auto"/>
                                            <w:bottom w:val="none" w:sz="0" w:space="0" w:color="auto"/>
                                            <w:right w:val="none" w:sz="0" w:space="0" w:color="auto"/>
                                          </w:divBdr>
                                        </w:div>
                                        <w:div w:id="479154885">
                                          <w:marLeft w:val="640"/>
                                          <w:marRight w:val="0"/>
                                          <w:marTop w:val="0"/>
                                          <w:marBottom w:val="0"/>
                                          <w:divBdr>
                                            <w:top w:val="none" w:sz="0" w:space="0" w:color="auto"/>
                                            <w:left w:val="none" w:sz="0" w:space="0" w:color="auto"/>
                                            <w:bottom w:val="none" w:sz="0" w:space="0" w:color="auto"/>
                                            <w:right w:val="none" w:sz="0" w:space="0" w:color="auto"/>
                                          </w:divBdr>
                                        </w:div>
                                        <w:div w:id="491525840">
                                          <w:marLeft w:val="640"/>
                                          <w:marRight w:val="0"/>
                                          <w:marTop w:val="0"/>
                                          <w:marBottom w:val="0"/>
                                          <w:divBdr>
                                            <w:top w:val="none" w:sz="0" w:space="0" w:color="auto"/>
                                            <w:left w:val="none" w:sz="0" w:space="0" w:color="auto"/>
                                            <w:bottom w:val="none" w:sz="0" w:space="0" w:color="auto"/>
                                            <w:right w:val="none" w:sz="0" w:space="0" w:color="auto"/>
                                          </w:divBdr>
                                        </w:div>
                                        <w:div w:id="581568632">
                                          <w:marLeft w:val="640"/>
                                          <w:marRight w:val="0"/>
                                          <w:marTop w:val="0"/>
                                          <w:marBottom w:val="0"/>
                                          <w:divBdr>
                                            <w:top w:val="none" w:sz="0" w:space="0" w:color="auto"/>
                                            <w:left w:val="none" w:sz="0" w:space="0" w:color="auto"/>
                                            <w:bottom w:val="none" w:sz="0" w:space="0" w:color="auto"/>
                                            <w:right w:val="none" w:sz="0" w:space="0" w:color="auto"/>
                                          </w:divBdr>
                                        </w:div>
                                        <w:div w:id="727609956">
                                          <w:marLeft w:val="640"/>
                                          <w:marRight w:val="0"/>
                                          <w:marTop w:val="0"/>
                                          <w:marBottom w:val="0"/>
                                          <w:divBdr>
                                            <w:top w:val="none" w:sz="0" w:space="0" w:color="auto"/>
                                            <w:left w:val="none" w:sz="0" w:space="0" w:color="auto"/>
                                            <w:bottom w:val="none" w:sz="0" w:space="0" w:color="auto"/>
                                            <w:right w:val="none" w:sz="0" w:space="0" w:color="auto"/>
                                          </w:divBdr>
                                        </w:div>
                                        <w:div w:id="749935977">
                                          <w:marLeft w:val="640"/>
                                          <w:marRight w:val="0"/>
                                          <w:marTop w:val="0"/>
                                          <w:marBottom w:val="0"/>
                                          <w:divBdr>
                                            <w:top w:val="none" w:sz="0" w:space="0" w:color="auto"/>
                                            <w:left w:val="none" w:sz="0" w:space="0" w:color="auto"/>
                                            <w:bottom w:val="none" w:sz="0" w:space="0" w:color="auto"/>
                                            <w:right w:val="none" w:sz="0" w:space="0" w:color="auto"/>
                                          </w:divBdr>
                                        </w:div>
                                        <w:div w:id="789514775">
                                          <w:marLeft w:val="640"/>
                                          <w:marRight w:val="0"/>
                                          <w:marTop w:val="0"/>
                                          <w:marBottom w:val="0"/>
                                          <w:divBdr>
                                            <w:top w:val="none" w:sz="0" w:space="0" w:color="auto"/>
                                            <w:left w:val="none" w:sz="0" w:space="0" w:color="auto"/>
                                            <w:bottom w:val="none" w:sz="0" w:space="0" w:color="auto"/>
                                            <w:right w:val="none" w:sz="0" w:space="0" w:color="auto"/>
                                          </w:divBdr>
                                        </w:div>
                                        <w:div w:id="815491861">
                                          <w:marLeft w:val="640"/>
                                          <w:marRight w:val="0"/>
                                          <w:marTop w:val="0"/>
                                          <w:marBottom w:val="0"/>
                                          <w:divBdr>
                                            <w:top w:val="none" w:sz="0" w:space="0" w:color="auto"/>
                                            <w:left w:val="none" w:sz="0" w:space="0" w:color="auto"/>
                                            <w:bottom w:val="none" w:sz="0" w:space="0" w:color="auto"/>
                                            <w:right w:val="none" w:sz="0" w:space="0" w:color="auto"/>
                                          </w:divBdr>
                                        </w:div>
                                        <w:div w:id="870920338">
                                          <w:marLeft w:val="640"/>
                                          <w:marRight w:val="0"/>
                                          <w:marTop w:val="0"/>
                                          <w:marBottom w:val="0"/>
                                          <w:divBdr>
                                            <w:top w:val="none" w:sz="0" w:space="0" w:color="auto"/>
                                            <w:left w:val="none" w:sz="0" w:space="0" w:color="auto"/>
                                            <w:bottom w:val="none" w:sz="0" w:space="0" w:color="auto"/>
                                            <w:right w:val="none" w:sz="0" w:space="0" w:color="auto"/>
                                          </w:divBdr>
                                        </w:div>
                                        <w:div w:id="893001380">
                                          <w:marLeft w:val="640"/>
                                          <w:marRight w:val="0"/>
                                          <w:marTop w:val="0"/>
                                          <w:marBottom w:val="0"/>
                                          <w:divBdr>
                                            <w:top w:val="none" w:sz="0" w:space="0" w:color="auto"/>
                                            <w:left w:val="none" w:sz="0" w:space="0" w:color="auto"/>
                                            <w:bottom w:val="none" w:sz="0" w:space="0" w:color="auto"/>
                                            <w:right w:val="none" w:sz="0" w:space="0" w:color="auto"/>
                                          </w:divBdr>
                                        </w:div>
                                        <w:div w:id="919487181">
                                          <w:marLeft w:val="640"/>
                                          <w:marRight w:val="0"/>
                                          <w:marTop w:val="0"/>
                                          <w:marBottom w:val="0"/>
                                          <w:divBdr>
                                            <w:top w:val="none" w:sz="0" w:space="0" w:color="auto"/>
                                            <w:left w:val="none" w:sz="0" w:space="0" w:color="auto"/>
                                            <w:bottom w:val="none" w:sz="0" w:space="0" w:color="auto"/>
                                            <w:right w:val="none" w:sz="0" w:space="0" w:color="auto"/>
                                          </w:divBdr>
                                        </w:div>
                                        <w:div w:id="1028991330">
                                          <w:marLeft w:val="640"/>
                                          <w:marRight w:val="0"/>
                                          <w:marTop w:val="0"/>
                                          <w:marBottom w:val="0"/>
                                          <w:divBdr>
                                            <w:top w:val="none" w:sz="0" w:space="0" w:color="auto"/>
                                            <w:left w:val="none" w:sz="0" w:space="0" w:color="auto"/>
                                            <w:bottom w:val="none" w:sz="0" w:space="0" w:color="auto"/>
                                            <w:right w:val="none" w:sz="0" w:space="0" w:color="auto"/>
                                          </w:divBdr>
                                        </w:div>
                                        <w:div w:id="1126698866">
                                          <w:marLeft w:val="640"/>
                                          <w:marRight w:val="0"/>
                                          <w:marTop w:val="0"/>
                                          <w:marBottom w:val="0"/>
                                          <w:divBdr>
                                            <w:top w:val="none" w:sz="0" w:space="0" w:color="auto"/>
                                            <w:left w:val="none" w:sz="0" w:space="0" w:color="auto"/>
                                            <w:bottom w:val="none" w:sz="0" w:space="0" w:color="auto"/>
                                            <w:right w:val="none" w:sz="0" w:space="0" w:color="auto"/>
                                          </w:divBdr>
                                        </w:div>
                                        <w:div w:id="1140076529">
                                          <w:marLeft w:val="640"/>
                                          <w:marRight w:val="0"/>
                                          <w:marTop w:val="0"/>
                                          <w:marBottom w:val="0"/>
                                          <w:divBdr>
                                            <w:top w:val="none" w:sz="0" w:space="0" w:color="auto"/>
                                            <w:left w:val="none" w:sz="0" w:space="0" w:color="auto"/>
                                            <w:bottom w:val="none" w:sz="0" w:space="0" w:color="auto"/>
                                            <w:right w:val="none" w:sz="0" w:space="0" w:color="auto"/>
                                          </w:divBdr>
                                        </w:div>
                                        <w:div w:id="1161388163">
                                          <w:marLeft w:val="640"/>
                                          <w:marRight w:val="0"/>
                                          <w:marTop w:val="0"/>
                                          <w:marBottom w:val="0"/>
                                          <w:divBdr>
                                            <w:top w:val="none" w:sz="0" w:space="0" w:color="auto"/>
                                            <w:left w:val="none" w:sz="0" w:space="0" w:color="auto"/>
                                            <w:bottom w:val="none" w:sz="0" w:space="0" w:color="auto"/>
                                            <w:right w:val="none" w:sz="0" w:space="0" w:color="auto"/>
                                          </w:divBdr>
                                        </w:div>
                                        <w:div w:id="1193614165">
                                          <w:marLeft w:val="640"/>
                                          <w:marRight w:val="0"/>
                                          <w:marTop w:val="0"/>
                                          <w:marBottom w:val="0"/>
                                          <w:divBdr>
                                            <w:top w:val="none" w:sz="0" w:space="0" w:color="auto"/>
                                            <w:left w:val="none" w:sz="0" w:space="0" w:color="auto"/>
                                            <w:bottom w:val="none" w:sz="0" w:space="0" w:color="auto"/>
                                            <w:right w:val="none" w:sz="0" w:space="0" w:color="auto"/>
                                          </w:divBdr>
                                        </w:div>
                                        <w:div w:id="1304579964">
                                          <w:marLeft w:val="640"/>
                                          <w:marRight w:val="0"/>
                                          <w:marTop w:val="0"/>
                                          <w:marBottom w:val="0"/>
                                          <w:divBdr>
                                            <w:top w:val="none" w:sz="0" w:space="0" w:color="auto"/>
                                            <w:left w:val="none" w:sz="0" w:space="0" w:color="auto"/>
                                            <w:bottom w:val="none" w:sz="0" w:space="0" w:color="auto"/>
                                            <w:right w:val="none" w:sz="0" w:space="0" w:color="auto"/>
                                          </w:divBdr>
                                        </w:div>
                                        <w:div w:id="1385373219">
                                          <w:marLeft w:val="640"/>
                                          <w:marRight w:val="0"/>
                                          <w:marTop w:val="0"/>
                                          <w:marBottom w:val="0"/>
                                          <w:divBdr>
                                            <w:top w:val="none" w:sz="0" w:space="0" w:color="auto"/>
                                            <w:left w:val="none" w:sz="0" w:space="0" w:color="auto"/>
                                            <w:bottom w:val="none" w:sz="0" w:space="0" w:color="auto"/>
                                            <w:right w:val="none" w:sz="0" w:space="0" w:color="auto"/>
                                          </w:divBdr>
                                        </w:div>
                                        <w:div w:id="1436948181">
                                          <w:marLeft w:val="640"/>
                                          <w:marRight w:val="0"/>
                                          <w:marTop w:val="0"/>
                                          <w:marBottom w:val="0"/>
                                          <w:divBdr>
                                            <w:top w:val="none" w:sz="0" w:space="0" w:color="auto"/>
                                            <w:left w:val="none" w:sz="0" w:space="0" w:color="auto"/>
                                            <w:bottom w:val="none" w:sz="0" w:space="0" w:color="auto"/>
                                            <w:right w:val="none" w:sz="0" w:space="0" w:color="auto"/>
                                          </w:divBdr>
                                        </w:div>
                                        <w:div w:id="1472793647">
                                          <w:marLeft w:val="640"/>
                                          <w:marRight w:val="0"/>
                                          <w:marTop w:val="0"/>
                                          <w:marBottom w:val="0"/>
                                          <w:divBdr>
                                            <w:top w:val="none" w:sz="0" w:space="0" w:color="auto"/>
                                            <w:left w:val="none" w:sz="0" w:space="0" w:color="auto"/>
                                            <w:bottom w:val="none" w:sz="0" w:space="0" w:color="auto"/>
                                            <w:right w:val="none" w:sz="0" w:space="0" w:color="auto"/>
                                          </w:divBdr>
                                        </w:div>
                                        <w:div w:id="1480269124">
                                          <w:marLeft w:val="640"/>
                                          <w:marRight w:val="0"/>
                                          <w:marTop w:val="0"/>
                                          <w:marBottom w:val="0"/>
                                          <w:divBdr>
                                            <w:top w:val="none" w:sz="0" w:space="0" w:color="auto"/>
                                            <w:left w:val="none" w:sz="0" w:space="0" w:color="auto"/>
                                            <w:bottom w:val="none" w:sz="0" w:space="0" w:color="auto"/>
                                            <w:right w:val="none" w:sz="0" w:space="0" w:color="auto"/>
                                          </w:divBdr>
                                        </w:div>
                                        <w:div w:id="1560937381">
                                          <w:marLeft w:val="640"/>
                                          <w:marRight w:val="0"/>
                                          <w:marTop w:val="0"/>
                                          <w:marBottom w:val="0"/>
                                          <w:divBdr>
                                            <w:top w:val="none" w:sz="0" w:space="0" w:color="auto"/>
                                            <w:left w:val="none" w:sz="0" w:space="0" w:color="auto"/>
                                            <w:bottom w:val="none" w:sz="0" w:space="0" w:color="auto"/>
                                            <w:right w:val="none" w:sz="0" w:space="0" w:color="auto"/>
                                          </w:divBdr>
                                        </w:div>
                                        <w:div w:id="1717508978">
                                          <w:marLeft w:val="640"/>
                                          <w:marRight w:val="0"/>
                                          <w:marTop w:val="0"/>
                                          <w:marBottom w:val="0"/>
                                          <w:divBdr>
                                            <w:top w:val="none" w:sz="0" w:space="0" w:color="auto"/>
                                            <w:left w:val="none" w:sz="0" w:space="0" w:color="auto"/>
                                            <w:bottom w:val="none" w:sz="0" w:space="0" w:color="auto"/>
                                            <w:right w:val="none" w:sz="0" w:space="0" w:color="auto"/>
                                          </w:divBdr>
                                        </w:div>
                                        <w:div w:id="1771387215">
                                          <w:marLeft w:val="640"/>
                                          <w:marRight w:val="0"/>
                                          <w:marTop w:val="0"/>
                                          <w:marBottom w:val="0"/>
                                          <w:divBdr>
                                            <w:top w:val="none" w:sz="0" w:space="0" w:color="auto"/>
                                            <w:left w:val="none" w:sz="0" w:space="0" w:color="auto"/>
                                            <w:bottom w:val="none" w:sz="0" w:space="0" w:color="auto"/>
                                            <w:right w:val="none" w:sz="0" w:space="0" w:color="auto"/>
                                          </w:divBdr>
                                        </w:div>
                                        <w:div w:id="1771391662">
                                          <w:marLeft w:val="640"/>
                                          <w:marRight w:val="0"/>
                                          <w:marTop w:val="0"/>
                                          <w:marBottom w:val="0"/>
                                          <w:divBdr>
                                            <w:top w:val="none" w:sz="0" w:space="0" w:color="auto"/>
                                            <w:left w:val="none" w:sz="0" w:space="0" w:color="auto"/>
                                            <w:bottom w:val="none" w:sz="0" w:space="0" w:color="auto"/>
                                            <w:right w:val="none" w:sz="0" w:space="0" w:color="auto"/>
                                          </w:divBdr>
                                        </w:div>
                                        <w:div w:id="1910311547">
                                          <w:marLeft w:val="640"/>
                                          <w:marRight w:val="0"/>
                                          <w:marTop w:val="0"/>
                                          <w:marBottom w:val="0"/>
                                          <w:divBdr>
                                            <w:top w:val="none" w:sz="0" w:space="0" w:color="auto"/>
                                            <w:left w:val="none" w:sz="0" w:space="0" w:color="auto"/>
                                            <w:bottom w:val="none" w:sz="0" w:space="0" w:color="auto"/>
                                            <w:right w:val="none" w:sz="0" w:space="0" w:color="auto"/>
                                          </w:divBdr>
                                        </w:div>
                                        <w:div w:id="1918007373">
                                          <w:marLeft w:val="640"/>
                                          <w:marRight w:val="0"/>
                                          <w:marTop w:val="0"/>
                                          <w:marBottom w:val="0"/>
                                          <w:divBdr>
                                            <w:top w:val="none" w:sz="0" w:space="0" w:color="auto"/>
                                            <w:left w:val="none" w:sz="0" w:space="0" w:color="auto"/>
                                            <w:bottom w:val="none" w:sz="0" w:space="0" w:color="auto"/>
                                            <w:right w:val="none" w:sz="0" w:space="0" w:color="auto"/>
                                          </w:divBdr>
                                        </w:div>
                                        <w:div w:id="1971403195">
                                          <w:marLeft w:val="640"/>
                                          <w:marRight w:val="0"/>
                                          <w:marTop w:val="0"/>
                                          <w:marBottom w:val="0"/>
                                          <w:divBdr>
                                            <w:top w:val="none" w:sz="0" w:space="0" w:color="auto"/>
                                            <w:left w:val="none" w:sz="0" w:space="0" w:color="auto"/>
                                            <w:bottom w:val="none" w:sz="0" w:space="0" w:color="auto"/>
                                            <w:right w:val="none" w:sz="0" w:space="0" w:color="auto"/>
                                          </w:divBdr>
                                        </w:div>
                                        <w:div w:id="2041201729">
                                          <w:marLeft w:val="640"/>
                                          <w:marRight w:val="0"/>
                                          <w:marTop w:val="0"/>
                                          <w:marBottom w:val="0"/>
                                          <w:divBdr>
                                            <w:top w:val="none" w:sz="0" w:space="0" w:color="auto"/>
                                            <w:left w:val="none" w:sz="0" w:space="0" w:color="auto"/>
                                            <w:bottom w:val="none" w:sz="0" w:space="0" w:color="auto"/>
                                            <w:right w:val="none" w:sz="0" w:space="0" w:color="auto"/>
                                          </w:divBdr>
                                        </w:div>
                                      </w:divsChild>
                                    </w:div>
                                    <w:div w:id="1573657450">
                                      <w:marLeft w:val="0"/>
                                      <w:marRight w:val="0"/>
                                      <w:marTop w:val="0"/>
                                      <w:marBottom w:val="0"/>
                                      <w:divBdr>
                                        <w:top w:val="none" w:sz="0" w:space="0" w:color="auto"/>
                                        <w:left w:val="none" w:sz="0" w:space="0" w:color="auto"/>
                                        <w:bottom w:val="none" w:sz="0" w:space="0" w:color="auto"/>
                                        <w:right w:val="none" w:sz="0" w:space="0" w:color="auto"/>
                                      </w:divBdr>
                                      <w:divsChild>
                                        <w:div w:id="30232997">
                                          <w:marLeft w:val="640"/>
                                          <w:marRight w:val="0"/>
                                          <w:marTop w:val="0"/>
                                          <w:marBottom w:val="0"/>
                                          <w:divBdr>
                                            <w:top w:val="none" w:sz="0" w:space="0" w:color="auto"/>
                                            <w:left w:val="none" w:sz="0" w:space="0" w:color="auto"/>
                                            <w:bottom w:val="none" w:sz="0" w:space="0" w:color="auto"/>
                                            <w:right w:val="none" w:sz="0" w:space="0" w:color="auto"/>
                                          </w:divBdr>
                                        </w:div>
                                        <w:div w:id="40331716">
                                          <w:marLeft w:val="640"/>
                                          <w:marRight w:val="0"/>
                                          <w:marTop w:val="0"/>
                                          <w:marBottom w:val="0"/>
                                          <w:divBdr>
                                            <w:top w:val="none" w:sz="0" w:space="0" w:color="auto"/>
                                            <w:left w:val="none" w:sz="0" w:space="0" w:color="auto"/>
                                            <w:bottom w:val="none" w:sz="0" w:space="0" w:color="auto"/>
                                            <w:right w:val="none" w:sz="0" w:space="0" w:color="auto"/>
                                          </w:divBdr>
                                        </w:div>
                                        <w:div w:id="108859047">
                                          <w:marLeft w:val="640"/>
                                          <w:marRight w:val="0"/>
                                          <w:marTop w:val="0"/>
                                          <w:marBottom w:val="0"/>
                                          <w:divBdr>
                                            <w:top w:val="none" w:sz="0" w:space="0" w:color="auto"/>
                                            <w:left w:val="none" w:sz="0" w:space="0" w:color="auto"/>
                                            <w:bottom w:val="none" w:sz="0" w:space="0" w:color="auto"/>
                                            <w:right w:val="none" w:sz="0" w:space="0" w:color="auto"/>
                                          </w:divBdr>
                                        </w:div>
                                        <w:div w:id="322587800">
                                          <w:marLeft w:val="640"/>
                                          <w:marRight w:val="0"/>
                                          <w:marTop w:val="0"/>
                                          <w:marBottom w:val="0"/>
                                          <w:divBdr>
                                            <w:top w:val="none" w:sz="0" w:space="0" w:color="auto"/>
                                            <w:left w:val="none" w:sz="0" w:space="0" w:color="auto"/>
                                            <w:bottom w:val="none" w:sz="0" w:space="0" w:color="auto"/>
                                            <w:right w:val="none" w:sz="0" w:space="0" w:color="auto"/>
                                          </w:divBdr>
                                        </w:div>
                                        <w:div w:id="394015672">
                                          <w:marLeft w:val="640"/>
                                          <w:marRight w:val="0"/>
                                          <w:marTop w:val="0"/>
                                          <w:marBottom w:val="0"/>
                                          <w:divBdr>
                                            <w:top w:val="none" w:sz="0" w:space="0" w:color="auto"/>
                                            <w:left w:val="none" w:sz="0" w:space="0" w:color="auto"/>
                                            <w:bottom w:val="none" w:sz="0" w:space="0" w:color="auto"/>
                                            <w:right w:val="none" w:sz="0" w:space="0" w:color="auto"/>
                                          </w:divBdr>
                                        </w:div>
                                        <w:div w:id="416482274">
                                          <w:marLeft w:val="640"/>
                                          <w:marRight w:val="0"/>
                                          <w:marTop w:val="0"/>
                                          <w:marBottom w:val="0"/>
                                          <w:divBdr>
                                            <w:top w:val="none" w:sz="0" w:space="0" w:color="auto"/>
                                            <w:left w:val="none" w:sz="0" w:space="0" w:color="auto"/>
                                            <w:bottom w:val="none" w:sz="0" w:space="0" w:color="auto"/>
                                            <w:right w:val="none" w:sz="0" w:space="0" w:color="auto"/>
                                          </w:divBdr>
                                        </w:div>
                                        <w:div w:id="494958686">
                                          <w:marLeft w:val="640"/>
                                          <w:marRight w:val="0"/>
                                          <w:marTop w:val="0"/>
                                          <w:marBottom w:val="0"/>
                                          <w:divBdr>
                                            <w:top w:val="none" w:sz="0" w:space="0" w:color="auto"/>
                                            <w:left w:val="none" w:sz="0" w:space="0" w:color="auto"/>
                                            <w:bottom w:val="none" w:sz="0" w:space="0" w:color="auto"/>
                                            <w:right w:val="none" w:sz="0" w:space="0" w:color="auto"/>
                                          </w:divBdr>
                                        </w:div>
                                        <w:div w:id="554463673">
                                          <w:marLeft w:val="640"/>
                                          <w:marRight w:val="0"/>
                                          <w:marTop w:val="0"/>
                                          <w:marBottom w:val="0"/>
                                          <w:divBdr>
                                            <w:top w:val="none" w:sz="0" w:space="0" w:color="auto"/>
                                            <w:left w:val="none" w:sz="0" w:space="0" w:color="auto"/>
                                            <w:bottom w:val="none" w:sz="0" w:space="0" w:color="auto"/>
                                            <w:right w:val="none" w:sz="0" w:space="0" w:color="auto"/>
                                          </w:divBdr>
                                        </w:div>
                                        <w:div w:id="578372057">
                                          <w:marLeft w:val="640"/>
                                          <w:marRight w:val="0"/>
                                          <w:marTop w:val="0"/>
                                          <w:marBottom w:val="0"/>
                                          <w:divBdr>
                                            <w:top w:val="none" w:sz="0" w:space="0" w:color="auto"/>
                                            <w:left w:val="none" w:sz="0" w:space="0" w:color="auto"/>
                                            <w:bottom w:val="none" w:sz="0" w:space="0" w:color="auto"/>
                                            <w:right w:val="none" w:sz="0" w:space="0" w:color="auto"/>
                                          </w:divBdr>
                                        </w:div>
                                        <w:div w:id="601375874">
                                          <w:marLeft w:val="640"/>
                                          <w:marRight w:val="0"/>
                                          <w:marTop w:val="0"/>
                                          <w:marBottom w:val="0"/>
                                          <w:divBdr>
                                            <w:top w:val="none" w:sz="0" w:space="0" w:color="auto"/>
                                            <w:left w:val="none" w:sz="0" w:space="0" w:color="auto"/>
                                            <w:bottom w:val="none" w:sz="0" w:space="0" w:color="auto"/>
                                            <w:right w:val="none" w:sz="0" w:space="0" w:color="auto"/>
                                          </w:divBdr>
                                        </w:div>
                                        <w:div w:id="709643764">
                                          <w:marLeft w:val="640"/>
                                          <w:marRight w:val="0"/>
                                          <w:marTop w:val="0"/>
                                          <w:marBottom w:val="0"/>
                                          <w:divBdr>
                                            <w:top w:val="none" w:sz="0" w:space="0" w:color="auto"/>
                                            <w:left w:val="none" w:sz="0" w:space="0" w:color="auto"/>
                                            <w:bottom w:val="none" w:sz="0" w:space="0" w:color="auto"/>
                                            <w:right w:val="none" w:sz="0" w:space="0" w:color="auto"/>
                                          </w:divBdr>
                                        </w:div>
                                        <w:div w:id="728849487">
                                          <w:marLeft w:val="640"/>
                                          <w:marRight w:val="0"/>
                                          <w:marTop w:val="0"/>
                                          <w:marBottom w:val="0"/>
                                          <w:divBdr>
                                            <w:top w:val="none" w:sz="0" w:space="0" w:color="auto"/>
                                            <w:left w:val="none" w:sz="0" w:space="0" w:color="auto"/>
                                            <w:bottom w:val="none" w:sz="0" w:space="0" w:color="auto"/>
                                            <w:right w:val="none" w:sz="0" w:space="0" w:color="auto"/>
                                          </w:divBdr>
                                        </w:div>
                                        <w:div w:id="817260935">
                                          <w:marLeft w:val="640"/>
                                          <w:marRight w:val="0"/>
                                          <w:marTop w:val="0"/>
                                          <w:marBottom w:val="0"/>
                                          <w:divBdr>
                                            <w:top w:val="none" w:sz="0" w:space="0" w:color="auto"/>
                                            <w:left w:val="none" w:sz="0" w:space="0" w:color="auto"/>
                                            <w:bottom w:val="none" w:sz="0" w:space="0" w:color="auto"/>
                                            <w:right w:val="none" w:sz="0" w:space="0" w:color="auto"/>
                                          </w:divBdr>
                                        </w:div>
                                        <w:div w:id="916330604">
                                          <w:marLeft w:val="640"/>
                                          <w:marRight w:val="0"/>
                                          <w:marTop w:val="0"/>
                                          <w:marBottom w:val="0"/>
                                          <w:divBdr>
                                            <w:top w:val="none" w:sz="0" w:space="0" w:color="auto"/>
                                            <w:left w:val="none" w:sz="0" w:space="0" w:color="auto"/>
                                            <w:bottom w:val="none" w:sz="0" w:space="0" w:color="auto"/>
                                            <w:right w:val="none" w:sz="0" w:space="0" w:color="auto"/>
                                          </w:divBdr>
                                        </w:div>
                                        <w:div w:id="1001474059">
                                          <w:marLeft w:val="640"/>
                                          <w:marRight w:val="0"/>
                                          <w:marTop w:val="0"/>
                                          <w:marBottom w:val="0"/>
                                          <w:divBdr>
                                            <w:top w:val="none" w:sz="0" w:space="0" w:color="auto"/>
                                            <w:left w:val="none" w:sz="0" w:space="0" w:color="auto"/>
                                            <w:bottom w:val="none" w:sz="0" w:space="0" w:color="auto"/>
                                            <w:right w:val="none" w:sz="0" w:space="0" w:color="auto"/>
                                          </w:divBdr>
                                        </w:div>
                                        <w:div w:id="1004548270">
                                          <w:marLeft w:val="640"/>
                                          <w:marRight w:val="0"/>
                                          <w:marTop w:val="0"/>
                                          <w:marBottom w:val="0"/>
                                          <w:divBdr>
                                            <w:top w:val="none" w:sz="0" w:space="0" w:color="auto"/>
                                            <w:left w:val="none" w:sz="0" w:space="0" w:color="auto"/>
                                            <w:bottom w:val="none" w:sz="0" w:space="0" w:color="auto"/>
                                            <w:right w:val="none" w:sz="0" w:space="0" w:color="auto"/>
                                          </w:divBdr>
                                        </w:div>
                                        <w:div w:id="1051417339">
                                          <w:marLeft w:val="640"/>
                                          <w:marRight w:val="0"/>
                                          <w:marTop w:val="0"/>
                                          <w:marBottom w:val="0"/>
                                          <w:divBdr>
                                            <w:top w:val="none" w:sz="0" w:space="0" w:color="auto"/>
                                            <w:left w:val="none" w:sz="0" w:space="0" w:color="auto"/>
                                            <w:bottom w:val="none" w:sz="0" w:space="0" w:color="auto"/>
                                            <w:right w:val="none" w:sz="0" w:space="0" w:color="auto"/>
                                          </w:divBdr>
                                        </w:div>
                                        <w:div w:id="1239555024">
                                          <w:marLeft w:val="640"/>
                                          <w:marRight w:val="0"/>
                                          <w:marTop w:val="0"/>
                                          <w:marBottom w:val="0"/>
                                          <w:divBdr>
                                            <w:top w:val="none" w:sz="0" w:space="0" w:color="auto"/>
                                            <w:left w:val="none" w:sz="0" w:space="0" w:color="auto"/>
                                            <w:bottom w:val="none" w:sz="0" w:space="0" w:color="auto"/>
                                            <w:right w:val="none" w:sz="0" w:space="0" w:color="auto"/>
                                          </w:divBdr>
                                        </w:div>
                                        <w:div w:id="1250578463">
                                          <w:marLeft w:val="640"/>
                                          <w:marRight w:val="0"/>
                                          <w:marTop w:val="0"/>
                                          <w:marBottom w:val="0"/>
                                          <w:divBdr>
                                            <w:top w:val="none" w:sz="0" w:space="0" w:color="auto"/>
                                            <w:left w:val="none" w:sz="0" w:space="0" w:color="auto"/>
                                            <w:bottom w:val="none" w:sz="0" w:space="0" w:color="auto"/>
                                            <w:right w:val="none" w:sz="0" w:space="0" w:color="auto"/>
                                          </w:divBdr>
                                        </w:div>
                                        <w:div w:id="1312321553">
                                          <w:marLeft w:val="640"/>
                                          <w:marRight w:val="0"/>
                                          <w:marTop w:val="0"/>
                                          <w:marBottom w:val="0"/>
                                          <w:divBdr>
                                            <w:top w:val="none" w:sz="0" w:space="0" w:color="auto"/>
                                            <w:left w:val="none" w:sz="0" w:space="0" w:color="auto"/>
                                            <w:bottom w:val="none" w:sz="0" w:space="0" w:color="auto"/>
                                            <w:right w:val="none" w:sz="0" w:space="0" w:color="auto"/>
                                          </w:divBdr>
                                        </w:div>
                                        <w:div w:id="1351949161">
                                          <w:marLeft w:val="640"/>
                                          <w:marRight w:val="0"/>
                                          <w:marTop w:val="0"/>
                                          <w:marBottom w:val="0"/>
                                          <w:divBdr>
                                            <w:top w:val="none" w:sz="0" w:space="0" w:color="auto"/>
                                            <w:left w:val="none" w:sz="0" w:space="0" w:color="auto"/>
                                            <w:bottom w:val="none" w:sz="0" w:space="0" w:color="auto"/>
                                            <w:right w:val="none" w:sz="0" w:space="0" w:color="auto"/>
                                          </w:divBdr>
                                        </w:div>
                                        <w:div w:id="1358199294">
                                          <w:marLeft w:val="640"/>
                                          <w:marRight w:val="0"/>
                                          <w:marTop w:val="0"/>
                                          <w:marBottom w:val="0"/>
                                          <w:divBdr>
                                            <w:top w:val="none" w:sz="0" w:space="0" w:color="auto"/>
                                            <w:left w:val="none" w:sz="0" w:space="0" w:color="auto"/>
                                            <w:bottom w:val="none" w:sz="0" w:space="0" w:color="auto"/>
                                            <w:right w:val="none" w:sz="0" w:space="0" w:color="auto"/>
                                          </w:divBdr>
                                        </w:div>
                                        <w:div w:id="1454594046">
                                          <w:marLeft w:val="640"/>
                                          <w:marRight w:val="0"/>
                                          <w:marTop w:val="0"/>
                                          <w:marBottom w:val="0"/>
                                          <w:divBdr>
                                            <w:top w:val="none" w:sz="0" w:space="0" w:color="auto"/>
                                            <w:left w:val="none" w:sz="0" w:space="0" w:color="auto"/>
                                            <w:bottom w:val="none" w:sz="0" w:space="0" w:color="auto"/>
                                            <w:right w:val="none" w:sz="0" w:space="0" w:color="auto"/>
                                          </w:divBdr>
                                        </w:div>
                                        <w:div w:id="1475832594">
                                          <w:marLeft w:val="640"/>
                                          <w:marRight w:val="0"/>
                                          <w:marTop w:val="0"/>
                                          <w:marBottom w:val="0"/>
                                          <w:divBdr>
                                            <w:top w:val="none" w:sz="0" w:space="0" w:color="auto"/>
                                            <w:left w:val="none" w:sz="0" w:space="0" w:color="auto"/>
                                            <w:bottom w:val="none" w:sz="0" w:space="0" w:color="auto"/>
                                            <w:right w:val="none" w:sz="0" w:space="0" w:color="auto"/>
                                          </w:divBdr>
                                        </w:div>
                                        <w:div w:id="1499686672">
                                          <w:marLeft w:val="640"/>
                                          <w:marRight w:val="0"/>
                                          <w:marTop w:val="0"/>
                                          <w:marBottom w:val="0"/>
                                          <w:divBdr>
                                            <w:top w:val="none" w:sz="0" w:space="0" w:color="auto"/>
                                            <w:left w:val="none" w:sz="0" w:space="0" w:color="auto"/>
                                            <w:bottom w:val="none" w:sz="0" w:space="0" w:color="auto"/>
                                            <w:right w:val="none" w:sz="0" w:space="0" w:color="auto"/>
                                          </w:divBdr>
                                        </w:div>
                                        <w:div w:id="1582327331">
                                          <w:marLeft w:val="640"/>
                                          <w:marRight w:val="0"/>
                                          <w:marTop w:val="0"/>
                                          <w:marBottom w:val="0"/>
                                          <w:divBdr>
                                            <w:top w:val="none" w:sz="0" w:space="0" w:color="auto"/>
                                            <w:left w:val="none" w:sz="0" w:space="0" w:color="auto"/>
                                            <w:bottom w:val="none" w:sz="0" w:space="0" w:color="auto"/>
                                            <w:right w:val="none" w:sz="0" w:space="0" w:color="auto"/>
                                          </w:divBdr>
                                        </w:div>
                                        <w:div w:id="1634405775">
                                          <w:marLeft w:val="640"/>
                                          <w:marRight w:val="0"/>
                                          <w:marTop w:val="0"/>
                                          <w:marBottom w:val="0"/>
                                          <w:divBdr>
                                            <w:top w:val="none" w:sz="0" w:space="0" w:color="auto"/>
                                            <w:left w:val="none" w:sz="0" w:space="0" w:color="auto"/>
                                            <w:bottom w:val="none" w:sz="0" w:space="0" w:color="auto"/>
                                            <w:right w:val="none" w:sz="0" w:space="0" w:color="auto"/>
                                          </w:divBdr>
                                        </w:div>
                                        <w:div w:id="1692562650">
                                          <w:marLeft w:val="640"/>
                                          <w:marRight w:val="0"/>
                                          <w:marTop w:val="0"/>
                                          <w:marBottom w:val="0"/>
                                          <w:divBdr>
                                            <w:top w:val="none" w:sz="0" w:space="0" w:color="auto"/>
                                            <w:left w:val="none" w:sz="0" w:space="0" w:color="auto"/>
                                            <w:bottom w:val="none" w:sz="0" w:space="0" w:color="auto"/>
                                            <w:right w:val="none" w:sz="0" w:space="0" w:color="auto"/>
                                          </w:divBdr>
                                        </w:div>
                                        <w:div w:id="1777671199">
                                          <w:marLeft w:val="640"/>
                                          <w:marRight w:val="0"/>
                                          <w:marTop w:val="0"/>
                                          <w:marBottom w:val="0"/>
                                          <w:divBdr>
                                            <w:top w:val="none" w:sz="0" w:space="0" w:color="auto"/>
                                            <w:left w:val="none" w:sz="0" w:space="0" w:color="auto"/>
                                            <w:bottom w:val="none" w:sz="0" w:space="0" w:color="auto"/>
                                            <w:right w:val="none" w:sz="0" w:space="0" w:color="auto"/>
                                          </w:divBdr>
                                        </w:div>
                                        <w:div w:id="1854999085">
                                          <w:marLeft w:val="640"/>
                                          <w:marRight w:val="0"/>
                                          <w:marTop w:val="0"/>
                                          <w:marBottom w:val="0"/>
                                          <w:divBdr>
                                            <w:top w:val="none" w:sz="0" w:space="0" w:color="auto"/>
                                            <w:left w:val="none" w:sz="0" w:space="0" w:color="auto"/>
                                            <w:bottom w:val="none" w:sz="0" w:space="0" w:color="auto"/>
                                            <w:right w:val="none" w:sz="0" w:space="0" w:color="auto"/>
                                          </w:divBdr>
                                        </w:div>
                                        <w:div w:id="1950505007">
                                          <w:marLeft w:val="640"/>
                                          <w:marRight w:val="0"/>
                                          <w:marTop w:val="0"/>
                                          <w:marBottom w:val="0"/>
                                          <w:divBdr>
                                            <w:top w:val="none" w:sz="0" w:space="0" w:color="auto"/>
                                            <w:left w:val="none" w:sz="0" w:space="0" w:color="auto"/>
                                            <w:bottom w:val="none" w:sz="0" w:space="0" w:color="auto"/>
                                            <w:right w:val="none" w:sz="0" w:space="0" w:color="auto"/>
                                          </w:divBdr>
                                        </w:div>
                                        <w:div w:id="1987468599">
                                          <w:marLeft w:val="640"/>
                                          <w:marRight w:val="0"/>
                                          <w:marTop w:val="0"/>
                                          <w:marBottom w:val="0"/>
                                          <w:divBdr>
                                            <w:top w:val="none" w:sz="0" w:space="0" w:color="auto"/>
                                            <w:left w:val="none" w:sz="0" w:space="0" w:color="auto"/>
                                            <w:bottom w:val="none" w:sz="0" w:space="0" w:color="auto"/>
                                            <w:right w:val="none" w:sz="0" w:space="0" w:color="auto"/>
                                          </w:divBdr>
                                        </w:div>
                                        <w:div w:id="2010936677">
                                          <w:marLeft w:val="640"/>
                                          <w:marRight w:val="0"/>
                                          <w:marTop w:val="0"/>
                                          <w:marBottom w:val="0"/>
                                          <w:divBdr>
                                            <w:top w:val="none" w:sz="0" w:space="0" w:color="auto"/>
                                            <w:left w:val="none" w:sz="0" w:space="0" w:color="auto"/>
                                            <w:bottom w:val="none" w:sz="0" w:space="0" w:color="auto"/>
                                            <w:right w:val="none" w:sz="0" w:space="0" w:color="auto"/>
                                          </w:divBdr>
                                        </w:div>
                                        <w:div w:id="2014992454">
                                          <w:marLeft w:val="640"/>
                                          <w:marRight w:val="0"/>
                                          <w:marTop w:val="0"/>
                                          <w:marBottom w:val="0"/>
                                          <w:divBdr>
                                            <w:top w:val="none" w:sz="0" w:space="0" w:color="auto"/>
                                            <w:left w:val="none" w:sz="0" w:space="0" w:color="auto"/>
                                            <w:bottom w:val="none" w:sz="0" w:space="0" w:color="auto"/>
                                            <w:right w:val="none" w:sz="0" w:space="0" w:color="auto"/>
                                          </w:divBdr>
                                        </w:div>
                                        <w:div w:id="2044204304">
                                          <w:marLeft w:val="640"/>
                                          <w:marRight w:val="0"/>
                                          <w:marTop w:val="0"/>
                                          <w:marBottom w:val="0"/>
                                          <w:divBdr>
                                            <w:top w:val="none" w:sz="0" w:space="0" w:color="auto"/>
                                            <w:left w:val="none" w:sz="0" w:space="0" w:color="auto"/>
                                            <w:bottom w:val="none" w:sz="0" w:space="0" w:color="auto"/>
                                            <w:right w:val="none" w:sz="0" w:space="0" w:color="auto"/>
                                          </w:divBdr>
                                        </w:div>
                                        <w:div w:id="2056076014">
                                          <w:marLeft w:val="640"/>
                                          <w:marRight w:val="0"/>
                                          <w:marTop w:val="0"/>
                                          <w:marBottom w:val="0"/>
                                          <w:divBdr>
                                            <w:top w:val="none" w:sz="0" w:space="0" w:color="auto"/>
                                            <w:left w:val="none" w:sz="0" w:space="0" w:color="auto"/>
                                            <w:bottom w:val="none" w:sz="0" w:space="0" w:color="auto"/>
                                            <w:right w:val="none" w:sz="0" w:space="0" w:color="auto"/>
                                          </w:divBdr>
                                        </w:div>
                                      </w:divsChild>
                                    </w:div>
                                    <w:div w:id="1993824333">
                                      <w:marLeft w:val="0"/>
                                      <w:marRight w:val="0"/>
                                      <w:marTop w:val="0"/>
                                      <w:marBottom w:val="0"/>
                                      <w:divBdr>
                                        <w:top w:val="none" w:sz="0" w:space="0" w:color="auto"/>
                                        <w:left w:val="none" w:sz="0" w:space="0" w:color="auto"/>
                                        <w:bottom w:val="none" w:sz="0" w:space="0" w:color="auto"/>
                                        <w:right w:val="none" w:sz="0" w:space="0" w:color="auto"/>
                                      </w:divBdr>
                                      <w:divsChild>
                                        <w:div w:id="24641552">
                                          <w:marLeft w:val="640"/>
                                          <w:marRight w:val="0"/>
                                          <w:marTop w:val="0"/>
                                          <w:marBottom w:val="0"/>
                                          <w:divBdr>
                                            <w:top w:val="none" w:sz="0" w:space="0" w:color="auto"/>
                                            <w:left w:val="none" w:sz="0" w:space="0" w:color="auto"/>
                                            <w:bottom w:val="none" w:sz="0" w:space="0" w:color="auto"/>
                                            <w:right w:val="none" w:sz="0" w:space="0" w:color="auto"/>
                                          </w:divBdr>
                                        </w:div>
                                        <w:div w:id="73941109">
                                          <w:marLeft w:val="640"/>
                                          <w:marRight w:val="0"/>
                                          <w:marTop w:val="0"/>
                                          <w:marBottom w:val="0"/>
                                          <w:divBdr>
                                            <w:top w:val="none" w:sz="0" w:space="0" w:color="auto"/>
                                            <w:left w:val="none" w:sz="0" w:space="0" w:color="auto"/>
                                            <w:bottom w:val="none" w:sz="0" w:space="0" w:color="auto"/>
                                            <w:right w:val="none" w:sz="0" w:space="0" w:color="auto"/>
                                          </w:divBdr>
                                          <w:divsChild>
                                            <w:div w:id="805853630">
                                              <w:marLeft w:val="0"/>
                                              <w:marRight w:val="0"/>
                                              <w:marTop w:val="0"/>
                                              <w:marBottom w:val="0"/>
                                              <w:divBdr>
                                                <w:top w:val="none" w:sz="0" w:space="0" w:color="auto"/>
                                                <w:left w:val="none" w:sz="0" w:space="0" w:color="auto"/>
                                                <w:bottom w:val="none" w:sz="0" w:space="0" w:color="auto"/>
                                                <w:right w:val="none" w:sz="0" w:space="0" w:color="auto"/>
                                              </w:divBdr>
                                              <w:divsChild>
                                                <w:div w:id="75905944">
                                                  <w:marLeft w:val="640"/>
                                                  <w:marRight w:val="0"/>
                                                  <w:marTop w:val="0"/>
                                                  <w:marBottom w:val="0"/>
                                                  <w:divBdr>
                                                    <w:top w:val="none" w:sz="0" w:space="0" w:color="auto"/>
                                                    <w:left w:val="none" w:sz="0" w:space="0" w:color="auto"/>
                                                    <w:bottom w:val="none" w:sz="0" w:space="0" w:color="auto"/>
                                                    <w:right w:val="none" w:sz="0" w:space="0" w:color="auto"/>
                                                  </w:divBdr>
                                                </w:div>
                                                <w:div w:id="160392831">
                                                  <w:marLeft w:val="640"/>
                                                  <w:marRight w:val="0"/>
                                                  <w:marTop w:val="0"/>
                                                  <w:marBottom w:val="0"/>
                                                  <w:divBdr>
                                                    <w:top w:val="none" w:sz="0" w:space="0" w:color="auto"/>
                                                    <w:left w:val="none" w:sz="0" w:space="0" w:color="auto"/>
                                                    <w:bottom w:val="none" w:sz="0" w:space="0" w:color="auto"/>
                                                    <w:right w:val="none" w:sz="0" w:space="0" w:color="auto"/>
                                                  </w:divBdr>
                                                </w:div>
                                                <w:div w:id="242185086">
                                                  <w:marLeft w:val="640"/>
                                                  <w:marRight w:val="0"/>
                                                  <w:marTop w:val="0"/>
                                                  <w:marBottom w:val="0"/>
                                                  <w:divBdr>
                                                    <w:top w:val="none" w:sz="0" w:space="0" w:color="auto"/>
                                                    <w:left w:val="none" w:sz="0" w:space="0" w:color="auto"/>
                                                    <w:bottom w:val="none" w:sz="0" w:space="0" w:color="auto"/>
                                                    <w:right w:val="none" w:sz="0" w:space="0" w:color="auto"/>
                                                  </w:divBdr>
                                                </w:div>
                                                <w:div w:id="259030920">
                                                  <w:marLeft w:val="640"/>
                                                  <w:marRight w:val="0"/>
                                                  <w:marTop w:val="0"/>
                                                  <w:marBottom w:val="0"/>
                                                  <w:divBdr>
                                                    <w:top w:val="none" w:sz="0" w:space="0" w:color="auto"/>
                                                    <w:left w:val="none" w:sz="0" w:space="0" w:color="auto"/>
                                                    <w:bottom w:val="none" w:sz="0" w:space="0" w:color="auto"/>
                                                    <w:right w:val="none" w:sz="0" w:space="0" w:color="auto"/>
                                                  </w:divBdr>
                                                </w:div>
                                                <w:div w:id="263462186">
                                                  <w:marLeft w:val="640"/>
                                                  <w:marRight w:val="0"/>
                                                  <w:marTop w:val="0"/>
                                                  <w:marBottom w:val="0"/>
                                                  <w:divBdr>
                                                    <w:top w:val="none" w:sz="0" w:space="0" w:color="auto"/>
                                                    <w:left w:val="none" w:sz="0" w:space="0" w:color="auto"/>
                                                    <w:bottom w:val="none" w:sz="0" w:space="0" w:color="auto"/>
                                                    <w:right w:val="none" w:sz="0" w:space="0" w:color="auto"/>
                                                  </w:divBdr>
                                                </w:div>
                                                <w:div w:id="450710675">
                                                  <w:marLeft w:val="640"/>
                                                  <w:marRight w:val="0"/>
                                                  <w:marTop w:val="0"/>
                                                  <w:marBottom w:val="0"/>
                                                  <w:divBdr>
                                                    <w:top w:val="none" w:sz="0" w:space="0" w:color="auto"/>
                                                    <w:left w:val="none" w:sz="0" w:space="0" w:color="auto"/>
                                                    <w:bottom w:val="none" w:sz="0" w:space="0" w:color="auto"/>
                                                    <w:right w:val="none" w:sz="0" w:space="0" w:color="auto"/>
                                                  </w:divBdr>
                                                </w:div>
                                                <w:div w:id="545140499">
                                                  <w:marLeft w:val="640"/>
                                                  <w:marRight w:val="0"/>
                                                  <w:marTop w:val="0"/>
                                                  <w:marBottom w:val="0"/>
                                                  <w:divBdr>
                                                    <w:top w:val="none" w:sz="0" w:space="0" w:color="auto"/>
                                                    <w:left w:val="none" w:sz="0" w:space="0" w:color="auto"/>
                                                    <w:bottom w:val="none" w:sz="0" w:space="0" w:color="auto"/>
                                                    <w:right w:val="none" w:sz="0" w:space="0" w:color="auto"/>
                                                  </w:divBdr>
                                                </w:div>
                                                <w:div w:id="626859270">
                                                  <w:marLeft w:val="640"/>
                                                  <w:marRight w:val="0"/>
                                                  <w:marTop w:val="0"/>
                                                  <w:marBottom w:val="0"/>
                                                  <w:divBdr>
                                                    <w:top w:val="none" w:sz="0" w:space="0" w:color="auto"/>
                                                    <w:left w:val="none" w:sz="0" w:space="0" w:color="auto"/>
                                                    <w:bottom w:val="none" w:sz="0" w:space="0" w:color="auto"/>
                                                    <w:right w:val="none" w:sz="0" w:space="0" w:color="auto"/>
                                                  </w:divBdr>
                                                </w:div>
                                                <w:div w:id="626859573">
                                                  <w:marLeft w:val="640"/>
                                                  <w:marRight w:val="0"/>
                                                  <w:marTop w:val="0"/>
                                                  <w:marBottom w:val="0"/>
                                                  <w:divBdr>
                                                    <w:top w:val="none" w:sz="0" w:space="0" w:color="auto"/>
                                                    <w:left w:val="none" w:sz="0" w:space="0" w:color="auto"/>
                                                    <w:bottom w:val="none" w:sz="0" w:space="0" w:color="auto"/>
                                                    <w:right w:val="none" w:sz="0" w:space="0" w:color="auto"/>
                                                  </w:divBdr>
                                                </w:div>
                                                <w:div w:id="639463760">
                                                  <w:marLeft w:val="640"/>
                                                  <w:marRight w:val="0"/>
                                                  <w:marTop w:val="0"/>
                                                  <w:marBottom w:val="0"/>
                                                  <w:divBdr>
                                                    <w:top w:val="none" w:sz="0" w:space="0" w:color="auto"/>
                                                    <w:left w:val="none" w:sz="0" w:space="0" w:color="auto"/>
                                                    <w:bottom w:val="none" w:sz="0" w:space="0" w:color="auto"/>
                                                    <w:right w:val="none" w:sz="0" w:space="0" w:color="auto"/>
                                                  </w:divBdr>
                                                </w:div>
                                                <w:div w:id="767192184">
                                                  <w:marLeft w:val="640"/>
                                                  <w:marRight w:val="0"/>
                                                  <w:marTop w:val="0"/>
                                                  <w:marBottom w:val="0"/>
                                                  <w:divBdr>
                                                    <w:top w:val="none" w:sz="0" w:space="0" w:color="auto"/>
                                                    <w:left w:val="none" w:sz="0" w:space="0" w:color="auto"/>
                                                    <w:bottom w:val="none" w:sz="0" w:space="0" w:color="auto"/>
                                                    <w:right w:val="none" w:sz="0" w:space="0" w:color="auto"/>
                                                  </w:divBdr>
                                                </w:div>
                                                <w:div w:id="866985116">
                                                  <w:marLeft w:val="640"/>
                                                  <w:marRight w:val="0"/>
                                                  <w:marTop w:val="0"/>
                                                  <w:marBottom w:val="0"/>
                                                  <w:divBdr>
                                                    <w:top w:val="none" w:sz="0" w:space="0" w:color="auto"/>
                                                    <w:left w:val="none" w:sz="0" w:space="0" w:color="auto"/>
                                                    <w:bottom w:val="none" w:sz="0" w:space="0" w:color="auto"/>
                                                    <w:right w:val="none" w:sz="0" w:space="0" w:color="auto"/>
                                                  </w:divBdr>
                                                </w:div>
                                                <w:div w:id="886378593">
                                                  <w:marLeft w:val="640"/>
                                                  <w:marRight w:val="0"/>
                                                  <w:marTop w:val="0"/>
                                                  <w:marBottom w:val="0"/>
                                                  <w:divBdr>
                                                    <w:top w:val="none" w:sz="0" w:space="0" w:color="auto"/>
                                                    <w:left w:val="none" w:sz="0" w:space="0" w:color="auto"/>
                                                    <w:bottom w:val="none" w:sz="0" w:space="0" w:color="auto"/>
                                                    <w:right w:val="none" w:sz="0" w:space="0" w:color="auto"/>
                                                  </w:divBdr>
                                                </w:div>
                                                <w:div w:id="935091767">
                                                  <w:marLeft w:val="640"/>
                                                  <w:marRight w:val="0"/>
                                                  <w:marTop w:val="0"/>
                                                  <w:marBottom w:val="0"/>
                                                  <w:divBdr>
                                                    <w:top w:val="none" w:sz="0" w:space="0" w:color="auto"/>
                                                    <w:left w:val="none" w:sz="0" w:space="0" w:color="auto"/>
                                                    <w:bottom w:val="none" w:sz="0" w:space="0" w:color="auto"/>
                                                    <w:right w:val="none" w:sz="0" w:space="0" w:color="auto"/>
                                                  </w:divBdr>
                                                </w:div>
                                                <w:div w:id="941298654">
                                                  <w:marLeft w:val="640"/>
                                                  <w:marRight w:val="0"/>
                                                  <w:marTop w:val="0"/>
                                                  <w:marBottom w:val="0"/>
                                                  <w:divBdr>
                                                    <w:top w:val="none" w:sz="0" w:space="0" w:color="auto"/>
                                                    <w:left w:val="none" w:sz="0" w:space="0" w:color="auto"/>
                                                    <w:bottom w:val="none" w:sz="0" w:space="0" w:color="auto"/>
                                                    <w:right w:val="none" w:sz="0" w:space="0" w:color="auto"/>
                                                  </w:divBdr>
                                                </w:div>
                                                <w:div w:id="981076311">
                                                  <w:marLeft w:val="640"/>
                                                  <w:marRight w:val="0"/>
                                                  <w:marTop w:val="0"/>
                                                  <w:marBottom w:val="0"/>
                                                  <w:divBdr>
                                                    <w:top w:val="none" w:sz="0" w:space="0" w:color="auto"/>
                                                    <w:left w:val="none" w:sz="0" w:space="0" w:color="auto"/>
                                                    <w:bottom w:val="none" w:sz="0" w:space="0" w:color="auto"/>
                                                    <w:right w:val="none" w:sz="0" w:space="0" w:color="auto"/>
                                                  </w:divBdr>
                                                </w:div>
                                                <w:div w:id="1030955602">
                                                  <w:marLeft w:val="640"/>
                                                  <w:marRight w:val="0"/>
                                                  <w:marTop w:val="0"/>
                                                  <w:marBottom w:val="0"/>
                                                  <w:divBdr>
                                                    <w:top w:val="none" w:sz="0" w:space="0" w:color="auto"/>
                                                    <w:left w:val="none" w:sz="0" w:space="0" w:color="auto"/>
                                                    <w:bottom w:val="none" w:sz="0" w:space="0" w:color="auto"/>
                                                    <w:right w:val="none" w:sz="0" w:space="0" w:color="auto"/>
                                                  </w:divBdr>
                                                </w:div>
                                                <w:div w:id="1036541063">
                                                  <w:marLeft w:val="640"/>
                                                  <w:marRight w:val="0"/>
                                                  <w:marTop w:val="0"/>
                                                  <w:marBottom w:val="0"/>
                                                  <w:divBdr>
                                                    <w:top w:val="none" w:sz="0" w:space="0" w:color="auto"/>
                                                    <w:left w:val="none" w:sz="0" w:space="0" w:color="auto"/>
                                                    <w:bottom w:val="none" w:sz="0" w:space="0" w:color="auto"/>
                                                    <w:right w:val="none" w:sz="0" w:space="0" w:color="auto"/>
                                                  </w:divBdr>
                                                </w:div>
                                                <w:div w:id="1144739056">
                                                  <w:marLeft w:val="640"/>
                                                  <w:marRight w:val="0"/>
                                                  <w:marTop w:val="0"/>
                                                  <w:marBottom w:val="0"/>
                                                  <w:divBdr>
                                                    <w:top w:val="none" w:sz="0" w:space="0" w:color="auto"/>
                                                    <w:left w:val="none" w:sz="0" w:space="0" w:color="auto"/>
                                                    <w:bottom w:val="none" w:sz="0" w:space="0" w:color="auto"/>
                                                    <w:right w:val="none" w:sz="0" w:space="0" w:color="auto"/>
                                                  </w:divBdr>
                                                </w:div>
                                                <w:div w:id="1178428628">
                                                  <w:marLeft w:val="640"/>
                                                  <w:marRight w:val="0"/>
                                                  <w:marTop w:val="0"/>
                                                  <w:marBottom w:val="0"/>
                                                  <w:divBdr>
                                                    <w:top w:val="none" w:sz="0" w:space="0" w:color="auto"/>
                                                    <w:left w:val="none" w:sz="0" w:space="0" w:color="auto"/>
                                                    <w:bottom w:val="none" w:sz="0" w:space="0" w:color="auto"/>
                                                    <w:right w:val="none" w:sz="0" w:space="0" w:color="auto"/>
                                                  </w:divBdr>
                                                </w:div>
                                                <w:div w:id="1296449429">
                                                  <w:marLeft w:val="640"/>
                                                  <w:marRight w:val="0"/>
                                                  <w:marTop w:val="0"/>
                                                  <w:marBottom w:val="0"/>
                                                  <w:divBdr>
                                                    <w:top w:val="none" w:sz="0" w:space="0" w:color="auto"/>
                                                    <w:left w:val="none" w:sz="0" w:space="0" w:color="auto"/>
                                                    <w:bottom w:val="none" w:sz="0" w:space="0" w:color="auto"/>
                                                    <w:right w:val="none" w:sz="0" w:space="0" w:color="auto"/>
                                                  </w:divBdr>
                                                </w:div>
                                                <w:div w:id="1467699343">
                                                  <w:marLeft w:val="640"/>
                                                  <w:marRight w:val="0"/>
                                                  <w:marTop w:val="0"/>
                                                  <w:marBottom w:val="0"/>
                                                  <w:divBdr>
                                                    <w:top w:val="none" w:sz="0" w:space="0" w:color="auto"/>
                                                    <w:left w:val="none" w:sz="0" w:space="0" w:color="auto"/>
                                                    <w:bottom w:val="none" w:sz="0" w:space="0" w:color="auto"/>
                                                    <w:right w:val="none" w:sz="0" w:space="0" w:color="auto"/>
                                                  </w:divBdr>
                                                </w:div>
                                                <w:div w:id="1557551634">
                                                  <w:marLeft w:val="640"/>
                                                  <w:marRight w:val="0"/>
                                                  <w:marTop w:val="0"/>
                                                  <w:marBottom w:val="0"/>
                                                  <w:divBdr>
                                                    <w:top w:val="none" w:sz="0" w:space="0" w:color="auto"/>
                                                    <w:left w:val="none" w:sz="0" w:space="0" w:color="auto"/>
                                                    <w:bottom w:val="none" w:sz="0" w:space="0" w:color="auto"/>
                                                    <w:right w:val="none" w:sz="0" w:space="0" w:color="auto"/>
                                                  </w:divBdr>
                                                </w:div>
                                                <w:div w:id="1573151138">
                                                  <w:marLeft w:val="640"/>
                                                  <w:marRight w:val="0"/>
                                                  <w:marTop w:val="0"/>
                                                  <w:marBottom w:val="0"/>
                                                  <w:divBdr>
                                                    <w:top w:val="none" w:sz="0" w:space="0" w:color="auto"/>
                                                    <w:left w:val="none" w:sz="0" w:space="0" w:color="auto"/>
                                                    <w:bottom w:val="none" w:sz="0" w:space="0" w:color="auto"/>
                                                    <w:right w:val="none" w:sz="0" w:space="0" w:color="auto"/>
                                                  </w:divBdr>
                                                </w:div>
                                                <w:div w:id="1584678646">
                                                  <w:marLeft w:val="640"/>
                                                  <w:marRight w:val="0"/>
                                                  <w:marTop w:val="0"/>
                                                  <w:marBottom w:val="0"/>
                                                  <w:divBdr>
                                                    <w:top w:val="none" w:sz="0" w:space="0" w:color="auto"/>
                                                    <w:left w:val="none" w:sz="0" w:space="0" w:color="auto"/>
                                                    <w:bottom w:val="none" w:sz="0" w:space="0" w:color="auto"/>
                                                    <w:right w:val="none" w:sz="0" w:space="0" w:color="auto"/>
                                                  </w:divBdr>
                                                </w:div>
                                                <w:div w:id="1597446160">
                                                  <w:marLeft w:val="640"/>
                                                  <w:marRight w:val="0"/>
                                                  <w:marTop w:val="0"/>
                                                  <w:marBottom w:val="0"/>
                                                  <w:divBdr>
                                                    <w:top w:val="none" w:sz="0" w:space="0" w:color="auto"/>
                                                    <w:left w:val="none" w:sz="0" w:space="0" w:color="auto"/>
                                                    <w:bottom w:val="none" w:sz="0" w:space="0" w:color="auto"/>
                                                    <w:right w:val="none" w:sz="0" w:space="0" w:color="auto"/>
                                                  </w:divBdr>
                                                </w:div>
                                                <w:div w:id="1692412329">
                                                  <w:marLeft w:val="640"/>
                                                  <w:marRight w:val="0"/>
                                                  <w:marTop w:val="0"/>
                                                  <w:marBottom w:val="0"/>
                                                  <w:divBdr>
                                                    <w:top w:val="none" w:sz="0" w:space="0" w:color="auto"/>
                                                    <w:left w:val="none" w:sz="0" w:space="0" w:color="auto"/>
                                                    <w:bottom w:val="none" w:sz="0" w:space="0" w:color="auto"/>
                                                    <w:right w:val="none" w:sz="0" w:space="0" w:color="auto"/>
                                                  </w:divBdr>
                                                </w:div>
                                                <w:div w:id="1710449913">
                                                  <w:marLeft w:val="640"/>
                                                  <w:marRight w:val="0"/>
                                                  <w:marTop w:val="0"/>
                                                  <w:marBottom w:val="0"/>
                                                  <w:divBdr>
                                                    <w:top w:val="none" w:sz="0" w:space="0" w:color="auto"/>
                                                    <w:left w:val="none" w:sz="0" w:space="0" w:color="auto"/>
                                                    <w:bottom w:val="none" w:sz="0" w:space="0" w:color="auto"/>
                                                    <w:right w:val="none" w:sz="0" w:space="0" w:color="auto"/>
                                                  </w:divBdr>
                                                </w:div>
                                                <w:div w:id="1762219418">
                                                  <w:marLeft w:val="640"/>
                                                  <w:marRight w:val="0"/>
                                                  <w:marTop w:val="0"/>
                                                  <w:marBottom w:val="0"/>
                                                  <w:divBdr>
                                                    <w:top w:val="none" w:sz="0" w:space="0" w:color="auto"/>
                                                    <w:left w:val="none" w:sz="0" w:space="0" w:color="auto"/>
                                                    <w:bottom w:val="none" w:sz="0" w:space="0" w:color="auto"/>
                                                    <w:right w:val="none" w:sz="0" w:space="0" w:color="auto"/>
                                                  </w:divBdr>
                                                </w:div>
                                                <w:div w:id="1811708156">
                                                  <w:marLeft w:val="640"/>
                                                  <w:marRight w:val="0"/>
                                                  <w:marTop w:val="0"/>
                                                  <w:marBottom w:val="0"/>
                                                  <w:divBdr>
                                                    <w:top w:val="none" w:sz="0" w:space="0" w:color="auto"/>
                                                    <w:left w:val="none" w:sz="0" w:space="0" w:color="auto"/>
                                                    <w:bottom w:val="none" w:sz="0" w:space="0" w:color="auto"/>
                                                    <w:right w:val="none" w:sz="0" w:space="0" w:color="auto"/>
                                                  </w:divBdr>
                                                </w:div>
                                                <w:div w:id="1817261321">
                                                  <w:marLeft w:val="640"/>
                                                  <w:marRight w:val="0"/>
                                                  <w:marTop w:val="0"/>
                                                  <w:marBottom w:val="0"/>
                                                  <w:divBdr>
                                                    <w:top w:val="none" w:sz="0" w:space="0" w:color="auto"/>
                                                    <w:left w:val="none" w:sz="0" w:space="0" w:color="auto"/>
                                                    <w:bottom w:val="none" w:sz="0" w:space="0" w:color="auto"/>
                                                    <w:right w:val="none" w:sz="0" w:space="0" w:color="auto"/>
                                                  </w:divBdr>
                                                </w:div>
                                                <w:div w:id="1889760750">
                                                  <w:marLeft w:val="640"/>
                                                  <w:marRight w:val="0"/>
                                                  <w:marTop w:val="0"/>
                                                  <w:marBottom w:val="0"/>
                                                  <w:divBdr>
                                                    <w:top w:val="none" w:sz="0" w:space="0" w:color="auto"/>
                                                    <w:left w:val="none" w:sz="0" w:space="0" w:color="auto"/>
                                                    <w:bottom w:val="none" w:sz="0" w:space="0" w:color="auto"/>
                                                    <w:right w:val="none" w:sz="0" w:space="0" w:color="auto"/>
                                                  </w:divBdr>
                                                </w:div>
                                                <w:div w:id="1998193649">
                                                  <w:marLeft w:val="640"/>
                                                  <w:marRight w:val="0"/>
                                                  <w:marTop w:val="0"/>
                                                  <w:marBottom w:val="0"/>
                                                  <w:divBdr>
                                                    <w:top w:val="none" w:sz="0" w:space="0" w:color="auto"/>
                                                    <w:left w:val="none" w:sz="0" w:space="0" w:color="auto"/>
                                                    <w:bottom w:val="none" w:sz="0" w:space="0" w:color="auto"/>
                                                    <w:right w:val="none" w:sz="0" w:space="0" w:color="auto"/>
                                                  </w:divBdr>
                                                </w:div>
                                                <w:div w:id="2002656199">
                                                  <w:marLeft w:val="640"/>
                                                  <w:marRight w:val="0"/>
                                                  <w:marTop w:val="0"/>
                                                  <w:marBottom w:val="0"/>
                                                  <w:divBdr>
                                                    <w:top w:val="none" w:sz="0" w:space="0" w:color="auto"/>
                                                    <w:left w:val="none" w:sz="0" w:space="0" w:color="auto"/>
                                                    <w:bottom w:val="none" w:sz="0" w:space="0" w:color="auto"/>
                                                    <w:right w:val="none" w:sz="0" w:space="0" w:color="auto"/>
                                                  </w:divBdr>
                                                </w:div>
                                                <w:div w:id="2006204650">
                                                  <w:marLeft w:val="640"/>
                                                  <w:marRight w:val="0"/>
                                                  <w:marTop w:val="0"/>
                                                  <w:marBottom w:val="0"/>
                                                  <w:divBdr>
                                                    <w:top w:val="none" w:sz="0" w:space="0" w:color="auto"/>
                                                    <w:left w:val="none" w:sz="0" w:space="0" w:color="auto"/>
                                                    <w:bottom w:val="none" w:sz="0" w:space="0" w:color="auto"/>
                                                    <w:right w:val="none" w:sz="0" w:space="0" w:color="auto"/>
                                                  </w:divBdr>
                                                </w:div>
                                                <w:div w:id="2138600639">
                                                  <w:marLeft w:val="640"/>
                                                  <w:marRight w:val="0"/>
                                                  <w:marTop w:val="0"/>
                                                  <w:marBottom w:val="0"/>
                                                  <w:divBdr>
                                                    <w:top w:val="none" w:sz="0" w:space="0" w:color="auto"/>
                                                    <w:left w:val="none" w:sz="0" w:space="0" w:color="auto"/>
                                                    <w:bottom w:val="none" w:sz="0" w:space="0" w:color="auto"/>
                                                    <w:right w:val="none" w:sz="0" w:space="0" w:color="auto"/>
                                                  </w:divBdr>
                                                </w:div>
                                              </w:divsChild>
                                            </w:div>
                                            <w:div w:id="1405907419">
                                              <w:marLeft w:val="0"/>
                                              <w:marRight w:val="0"/>
                                              <w:marTop w:val="0"/>
                                              <w:marBottom w:val="0"/>
                                              <w:divBdr>
                                                <w:top w:val="none" w:sz="0" w:space="0" w:color="auto"/>
                                                <w:left w:val="none" w:sz="0" w:space="0" w:color="auto"/>
                                                <w:bottom w:val="none" w:sz="0" w:space="0" w:color="auto"/>
                                                <w:right w:val="none" w:sz="0" w:space="0" w:color="auto"/>
                                              </w:divBdr>
                                              <w:divsChild>
                                                <w:div w:id="29964729">
                                                  <w:marLeft w:val="640"/>
                                                  <w:marRight w:val="0"/>
                                                  <w:marTop w:val="0"/>
                                                  <w:marBottom w:val="0"/>
                                                  <w:divBdr>
                                                    <w:top w:val="none" w:sz="0" w:space="0" w:color="auto"/>
                                                    <w:left w:val="none" w:sz="0" w:space="0" w:color="auto"/>
                                                    <w:bottom w:val="none" w:sz="0" w:space="0" w:color="auto"/>
                                                    <w:right w:val="none" w:sz="0" w:space="0" w:color="auto"/>
                                                  </w:divBdr>
                                                </w:div>
                                                <w:div w:id="73208204">
                                                  <w:marLeft w:val="640"/>
                                                  <w:marRight w:val="0"/>
                                                  <w:marTop w:val="0"/>
                                                  <w:marBottom w:val="0"/>
                                                  <w:divBdr>
                                                    <w:top w:val="none" w:sz="0" w:space="0" w:color="auto"/>
                                                    <w:left w:val="none" w:sz="0" w:space="0" w:color="auto"/>
                                                    <w:bottom w:val="none" w:sz="0" w:space="0" w:color="auto"/>
                                                    <w:right w:val="none" w:sz="0" w:space="0" w:color="auto"/>
                                                  </w:divBdr>
                                                </w:div>
                                                <w:div w:id="79258755">
                                                  <w:marLeft w:val="640"/>
                                                  <w:marRight w:val="0"/>
                                                  <w:marTop w:val="0"/>
                                                  <w:marBottom w:val="0"/>
                                                  <w:divBdr>
                                                    <w:top w:val="none" w:sz="0" w:space="0" w:color="auto"/>
                                                    <w:left w:val="none" w:sz="0" w:space="0" w:color="auto"/>
                                                    <w:bottom w:val="none" w:sz="0" w:space="0" w:color="auto"/>
                                                    <w:right w:val="none" w:sz="0" w:space="0" w:color="auto"/>
                                                  </w:divBdr>
                                                  <w:divsChild>
                                                    <w:div w:id="388647484">
                                                      <w:marLeft w:val="0"/>
                                                      <w:marRight w:val="0"/>
                                                      <w:marTop w:val="0"/>
                                                      <w:marBottom w:val="0"/>
                                                      <w:divBdr>
                                                        <w:top w:val="none" w:sz="0" w:space="0" w:color="auto"/>
                                                        <w:left w:val="none" w:sz="0" w:space="0" w:color="auto"/>
                                                        <w:bottom w:val="none" w:sz="0" w:space="0" w:color="auto"/>
                                                        <w:right w:val="none" w:sz="0" w:space="0" w:color="auto"/>
                                                      </w:divBdr>
                                                      <w:divsChild>
                                                        <w:div w:id="6834661">
                                                          <w:marLeft w:val="640"/>
                                                          <w:marRight w:val="0"/>
                                                          <w:marTop w:val="0"/>
                                                          <w:marBottom w:val="0"/>
                                                          <w:divBdr>
                                                            <w:top w:val="none" w:sz="0" w:space="0" w:color="auto"/>
                                                            <w:left w:val="none" w:sz="0" w:space="0" w:color="auto"/>
                                                            <w:bottom w:val="none" w:sz="0" w:space="0" w:color="auto"/>
                                                            <w:right w:val="none" w:sz="0" w:space="0" w:color="auto"/>
                                                          </w:divBdr>
                                                        </w:div>
                                                        <w:div w:id="63381227">
                                                          <w:marLeft w:val="640"/>
                                                          <w:marRight w:val="0"/>
                                                          <w:marTop w:val="0"/>
                                                          <w:marBottom w:val="0"/>
                                                          <w:divBdr>
                                                            <w:top w:val="none" w:sz="0" w:space="0" w:color="auto"/>
                                                            <w:left w:val="none" w:sz="0" w:space="0" w:color="auto"/>
                                                            <w:bottom w:val="none" w:sz="0" w:space="0" w:color="auto"/>
                                                            <w:right w:val="none" w:sz="0" w:space="0" w:color="auto"/>
                                                          </w:divBdr>
                                                        </w:div>
                                                        <w:div w:id="95831109">
                                                          <w:marLeft w:val="640"/>
                                                          <w:marRight w:val="0"/>
                                                          <w:marTop w:val="0"/>
                                                          <w:marBottom w:val="0"/>
                                                          <w:divBdr>
                                                            <w:top w:val="none" w:sz="0" w:space="0" w:color="auto"/>
                                                            <w:left w:val="none" w:sz="0" w:space="0" w:color="auto"/>
                                                            <w:bottom w:val="none" w:sz="0" w:space="0" w:color="auto"/>
                                                            <w:right w:val="none" w:sz="0" w:space="0" w:color="auto"/>
                                                          </w:divBdr>
                                                        </w:div>
                                                        <w:div w:id="142696336">
                                                          <w:marLeft w:val="640"/>
                                                          <w:marRight w:val="0"/>
                                                          <w:marTop w:val="0"/>
                                                          <w:marBottom w:val="0"/>
                                                          <w:divBdr>
                                                            <w:top w:val="none" w:sz="0" w:space="0" w:color="auto"/>
                                                            <w:left w:val="none" w:sz="0" w:space="0" w:color="auto"/>
                                                            <w:bottom w:val="none" w:sz="0" w:space="0" w:color="auto"/>
                                                            <w:right w:val="none" w:sz="0" w:space="0" w:color="auto"/>
                                                          </w:divBdr>
                                                        </w:div>
                                                        <w:div w:id="229538508">
                                                          <w:marLeft w:val="640"/>
                                                          <w:marRight w:val="0"/>
                                                          <w:marTop w:val="0"/>
                                                          <w:marBottom w:val="0"/>
                                                          <w:divBdr>
                                                            <w:top w:val="none" w:sz="0" w:space="0" w:color="auto"/>
                                                            <w:left w:val="none" w:sz="0" w:space="0" w:color="auto"/>
                                                            <w:bottom w:val="none" w:sz="0" w:space="0" w:color="auto"/>
                                                            <w:right w:val="none" w:sz="0" w:space="0" w:color="auto"/>
                                                          </w:divBdr>
                                                        </w:div>
                                                        <w:div w:id="253829500">
                                                          <w:marLeft w:val="640"/>
                                                          <w:marRight w:val="0"/>
                                                          <w:marTop w:val="0"/>
                                                          <w:marBottom w:val="0"/>
                                                          <w:divBdr>
                                                            <w:top w:val="none" w:sz="0" w:space="0" w:color="auto"/>
                                                            <w:left w:val="none" w:sz="0" w:space="0" w:color="auto"/>
                                                            <w:bottom w:val="none" w:sz="0" w:space="0" w:color="auto"/>
                                                            <w:right w:val="none" w:sz="0" w:space="0" w:color="auto"/>
                                                          </w:divBdr>
                                                        </w:div>
                                                        <w:div w:id="310797388">
                                                          <w:marLeft w:val="640"/>
                                                          <w:marRight w:val="0"/>
                                                          <w:marTop w:val="0"/>
                                                          <w:marBottom w:val="0"/>
                                                          <w:divBdr>
                                                            <w:top w:val="none" w:sz="0" w:space="0" w:color="auto"/>
                                                            <w:left w:val="none" w:sz="0" w:space="0" w:color="auto"/>
                                                            <w:bottom w:val="none" w:sz="0" w:space="0" w:color="auto"/>
                                                            <w:right w:val="none" w:sz="0" w:space="0" w:color="auto"/>
                                                          </w:divBdr>
                                                        </w:div>
                                                        <w:div w:id="428307375">
                                                          <w:marLeft w:val="640"/>
                                                          <w:marRight w:val="0"/>
                                                          <w:marTop w:val="0"/>
                                                          <w:marBottom w:val="0"/>
                                                          <w:divBdr>
                                                            <w:top w:val="none" w:sz="0" w:space="0" w:color="auto"/>
                                                            <w:left w:val="none" w:sz="0" w:space="0" w:color="auto"/>
                                                            <w:bottom w:val="none" w:sz="0" w:space="0" w:color="auto"/>
                                                            <w:right w:val="none" w:sz="0" w:space="0" w:color="auto"/>
                                                          </w:divBdr>
                                                        </w:div>
                                                        <w:div w:id="535851600">
                                                          <w:marLeft w:val="640"/>
                                                          <w:marRight w:val="0"/>
                                                          <w:marTop w:val="0"/>
                                                          <w:marBottom w:val="0"/>
                                                          <w:divBdr>
                                                            <w:top w:val="none" w:sz="0" w:space="0" w:color="auto"/>
                                                            <w:left w:val="none" w:sz="0" w:space="0" w:color="auto"/>
                                                            <w:bottom w:val="none" w:sz="0" w:space="0" w:color="auto"/>
                                                            <w:right w:val="none" w:sz="0" w:space="0" w:color="auto"/>
                                                          </w:divBdr>
                                                        </w:div>
                                                        <w:div w:id="537157289">
                                                          <w:marLeft w:val="640"/>
                                                          <w:marRight w:val="0"/>
                                                          <w:marTop w:val="0"/>
                                                          <w:marBottom w:val="0"/>
                                                          <w:divBdr>
                                                            <w:top w:val="none" w:sz="0" w:space="0" w:color="auto"/>
                                                            <w:left w:val="none" w:sz="0" w:space="0" w:color="auto"/>
                                                            <w:bottom w:val="none" w:sz="0" w:space="0" w:color="auto"/>
                                                            <w:right w:val="none" w:sz="0" w:space="0" w:color="auto"/>
                                                          </w:divBdr>
                                                        </w:div>
                                                        <w:div w:id="551187047">
                                                          <w:marLeft w:val="640"/>
                                                          <w:marRight w:val="0"/>
                                                          <w:marTop w:val="0"/>
                                                          <w:marBottom w:val="0"/>
                                                          <w:divBdr>
                                                            <w:top w:val="none" w:sz="0" w:space="0" w:color="auto"/>
                                                            <w:left w:val="none" w:sz="0" w:space="0" w:color="auto"/>
                                                            <w:bottom w:val="none" w:sz="0" w:space="0" w:color="auto"/>
                                                            <w:right w:val="none" w:sz="0" w:space="0" w:color="auto"/>
                                                          </w:divBdr>
                                                        </w:div>
                                                        <w:div w:id="593438091">
                                                          <w:marLeft w:val="640"/>
                                                          <w:marRight w:val="0"/>
                                                          <w:marTop w:val="0"/>
                                                          <w:marBottom w:val="0"/>
                                                          <w:divBdr>
                                                            <w:top w:val="none" w:sz="0" w:space="0" w:color="auto"/>
                                                            <w:left w:val="none" w:sz="0" w:space="0" w:color="auto"/>
                                                            <w:bottom w:val="none" w:sz="0" w:space="0" w:color="auto"/>
                                                            <w:right w:val="none" w:sz="0" w:space="0" w:color="auto"/>
                                                          </w:divBdr>
                                                        </w:div>
                                                        <w:div w:id="598560754">
                                                          <w:marLeft w:val="640"/>
                                                          <w:marRight w:val="0"/>
                                                          <w:marTop w:val="0"/>
                                                          <w:marBottom w:val="0"/>
                                                          <w:divBdr>
                                                            <w:top w:val="none" w:sz="0" w:space="0" w:color="auto"/>
                                                            <w:left w:val="none" w:sz="0" w:space="0" w:color="auto"/>
                                                            <w:bottom w:val="none" w:sz="0" w:space="0" w:color="auto"/>
                                                            <w:right w:val="none" w:sz="0" w:space="0" w:color="auto"/>
                                                          </w:divBdr>
                                                        </w:div>
                                                        <w:div w:id="610085640">
                                                          <w:marLeft w:val="640"/>
                                                          <w:marRight w:val="0"/>
                                                          <w:marTop w:val="0"/>
                                                          <w:marBottom w:val="0"/>
                                                          <w:divBdr>
                                                            <w:top w:val="none" w:sz="0" w:space="0" w:color="auto"/>
                                                            <w:left w:val="none" w:sz="0" w:space="0" w:color="auto"/>
                                                            <w:bottom w:val="none" w:sz="0" w:space="0" w:color="auto"/>
                                                            <w:right w:val="none" w:sz="0" w:space="0" w:color="auto"/>
                                                          </w:divBdr>
                                                        </w:div>
                                                        <w:div w:id="680472400">
                                                          <w:marLeft w:val="640"/>
                                                          <w:marRight w:val="0"/>
                                                          <w:marTop w:val="0"/>
                                                          <w:marBottom w:val="0"/>
                                                          <w:divBdr>
                                                            <w:top w:val="none" w:sz="0" w:space="0" w:color="auto"/>
                                                            <w:left w:val="none" w:sz="0" w:space="0" w:color="auto"/>
                                                            <w:bottom w:val="none" w:sz="0" w:space="0" w:color="auto"/>
                                                            <w:right w:val="none" w:sz="0" w:space="0" w:color="auto"/>
                                                          </w:divBdr>
                                                        </w:div>
                                                        <w:div w:id="690108107">
                                                          <w:marLeft w:val="640"/>
                                                          <w:marRight w:val="0"/>
                                                          <w:marTop w:val="0"/>
                                                          <w:marBottom w:val="0"/>
                                                          <w:divBdr>
                                                            <w:top w:val="none" w:sz="0" w:space="0" w:color="auto"/>
                                                            <w:left w:val="none" w:sz="0" w:space="0" w:color="auto"/>
                                                            <w:bottom w:val="none" w:sz="0" w:space="0" w:color="auto"/>
                                                            <w:right w:val="none" w:sz="0" w:space="0" w:color="auto"/>
                                                          </w:divBdr>
                                                        </w:div>
                                                        <w:div w:id="709036145">
                                                          <w:marLeft w:val="640"/>
                                                          <w:marRight w:val="0"/>
                                                          <w:marTop w:val="0"/>
                                                          <w:marBottom w:val="0"/>
                                                          <w:divBdr>
                                                            <w:top w:val="none" w:sz="0" w:space="0" w:color="auto"/>
                                                            <w:left w:val="none" w:sz="0" w:space="0" w:color="auto"/>
                                                            <w:bottom w:val="none" w:sz="0" w:space="0" w:color="auto"/>
                                                            <w:right w:val="none" w:sz="0" w:space="0" w:color="auto"/>
                                                          </w:divBdr>
                                                        </w:div>
                                                        <w:div w:id="776146228">
                                                          <w:marLeft w:val="640"/>
                                                          <w:marRight w:val="0"/>
                                                          <w:marTop w:val="0"/>
                                                          <w:marBottom w:val="0"/>
                                                          <w:divBdr>
                                                            <w:top w:val="none" w:sz="0" w:space="0" w:color="auto"/>
                                                            <w:left w:val="none" w:sz="0" w:space="0" w:color="auto"/>
                                                            <w:bottom w:val="none" w:sz="0" w:space="0" w:color="auto"/>
                                                            <w:right w:val="none" w:sz="0" w:space="0" w:color="auto"/>
                                                          </w:divBdr>
                                                        </w:div>
                                                        <w:div w:id="790518908">
                                                          <w:marLeft w:val="640"/>
                                                          <w:marRight w:val="0"/>
                                                          <w:marTop w:val="0"/>
                                                          <w:marBottom w:val="0"/>
                                                          <w:divBdr>
                                                            <w:top w:val="none" w:sz="0" w:space="0" w:color="auto"/>
                                                            <w:left w:val="none" w:sz="0" w:space="0" w:color="auto"/>
                                                            <w:bottom w:val="none" w:sz="0" w:space="0" w:color="auto"/>
                                                            <w:right w:val="none" w:sz="0" w:space="0" w:color="auto"/>
                                                          </w:divBdr>
                                                        </w:div>
                                                        <w:div w:id="876620994">
                                                          <w:marLeft w:val="640"/>
                                                          <w:marRight w:val="0"/>
                                                          <w:marTop w:val="0"/>
                                                          <w:marBottom w:val="0"/>
                                                          <w:divBdr>
                                                            <w:top w:val="none" w:sz="0" w:space="0" w:color="auto"/>
                                                            <w:left w:val="none" w:sz="0" w:space="0" w:color="auto"/>
                                                            <w:bottom w:val="none" w:sz="0" w:space="0" w:color="auto"/>
                                                            <w:right w:val="none" w:sz="0" w:space="0" w:color="auto"/>
                                                          </w:divBdr>
                                                        </w:div>
                                                        <w:div w:id="912202490">
                                                          <w:marLeft w:val="640"/>
                                                          <w:marRight w:val="0"/>
                                                          <w:marTop w:val="0"/>
                                                          <w:marBottom w:val="0"/>
                                                          <w:divBdr>
                                                            <w:top w:val="none" w:sz="0" w:space="0" w:color="auto"/>
                                                            <w:left w:val="none" w:sz="0" w:space="0" w:color="auto"/>
                                                            <w:bottom w:val="none" w:sz="0" w:space="0" w:color="auto"/>
                                                            <w:right w:val="none" w:sz="0" w:space="0" w:color="auto"/>
                                                          </w:divBdr>
                                                          <w:divsChild>
                                                            <w:div w:id="227226631">
                                                              <w:marLeft w:val="0"/>
                                                              <w:marRight w:val="0"/>
                                                              <w:marTop w:val="0"/>
                                                              <w:marBottom w:val="0"/>
                                                              <w:divBdr>
                                                                <w:top w:val="none" w:sz="0" w:space="0" w:color="auto"/>
                                                                <w:left w:val="none" w:sz="0" w:space="0" w:color="auto"/>
                                                                <w:bottom w:val="none" w:sz="0" w:space="0" w:color="auto"/>
                                                                <w:right w:val="none" w:sz="0" w:space="0" w:color="auto"/>
                                                              </w:divBdr>
                                                              <w:divsChild>
                                                                <w:div w:id="5637615">
                                                                  <w:marLeft w:val="640"/>
                                                                  <w:marRight w:val="0"/>
                                                                  <w:marTop w:val="0"/>
                                                                  <w:marBottom w:val="0"/>
                                                                  <w:divBdr>
                                                                    <w:top w:val="none" w:sz="0" w:space="0" w:color="auto"/>
                                                                    <w:left w:val="none" w:sz="0" w:space="0" w:color="auto"/>
                                                                    <w:bottom w:val="none" w:sz="0" w:space="0" w:color="auto"/>
                                                                    <w:right w:val="none" w:sz="0" w:space="0" w:color="auto"/>
                                                                  </w:divBdr>
                                                                </w:div>
                                                                <w:div w:id="87652891">
                                                                  <w:marLeft w:val="640"/>
                                                                  <w:marRight w:val="0"/>
                                                                  <w:marTop w:val="0"/>
                                                                  <w:marBottom w:val="0"/>
                                                                  <w:divBdr>
                                                                    <w:top w:val="none" w:sz="0" w:space="0" w:color="auto"/>
                                                                    <w:left w:val="none" w:sz="0" w:space="0" w:color="auto"/>
                                                                    <w:bottom w:val="none" w:sz="0" w:space="0" w:color="auto"/>
                                                                    <w:right w:val="none" w:sz="0" w:space="0" w:color="auto"/>
                                                                  </w:divBdr>
                                                                </w:div>
                                                                <w:div w:id="157306360">
                                                                  <w:marLeft w:val="640"/>
                                                                  <w:marRight w:val="0"/>
                                                                  <w:marTop w:val="0"/>
                                                                  <w:marBottom w:val="0"/>
                                                                  <w:divBdr>
                                                                    <w:top w:val="none" w:sz="0" w:space="0" w:color="auto"/>
                                                                    <w:left w:val="none" w:sz="0" w:space="0" w:color="auto"/>
                                                                    <w:bottom w:val="none" w:sz="0" w:space="0" w:color="auto"/>
                                                                    <w:right w:val="none" w:sz="0" w:space="0" w:color="auto"/>
                                                                  </w:divBdr>
                                                                </w:div>
                                                                <w:div w:id="165438929">
                                                                  <w:marLeft w:val="640"/>
                                                                  <w:marRight w:val="0"/>
                                                                  <w:marTop w:val="0"/>
                                                                  <w:marBottom w:val="0"/>
                                                                  <w:divBdr>
                                                                    <w:top w:val="none" w:sz="0" w:space="0" w:color="auto"/>
                                                                    <w:left w:val="none" w:sz="0" w:space="0" w:color="auto"/>
                                                                    <w:bottom w:val="none" w:sz="0" w:space="0" w:color="auto"/>
                                                                    <w:right w:val="none" w:sz="0" w:space="0" w:color="auto"/>
                                                                  </w:divBdr>
                                                                </w:div>
                                                                <w:div w:id="171452719">
                                                                  <w:marLeft w:val="640"/>
                                                                  <w:marRight w:val="0"/>
                                                                  <w:marTop w:val="0"/>
                                                                  <w:marBottom w:val="0"/>
                                                                  <w:divBdr>
                                                                    <w:top w:val="none" w:sz="0" w:space="0" w:color="auto"/>
                                                                    <w:left w:val="none" w:sz="0" w:space="0" w:color="auto"/>
                                                                    <w:bottom w:val="none" w:sz="0" w:space="0" w:color="auto"/>
                                                                    <w:right w:val="none" w:sz="0" w:space="0" w:color="auto"/>
                                                                  </w:divBdr>
                                                                </w:div>
                                                                <w:div w:id="189531591">
                                                                  <w:marLeft w:val="640"/>
                                                                  <w:marRight w:val="0"/>
                                                                  <w:marTop w:val="0"/>
                                                                  <w:marBottom w:val="0"/>
                                                                  <w:divBdr>
                                                                    <w:top w:val="none" w:sz="0" w:space="0" w:color="auto"/>
                                                                    <w:left w:val="none" w:sz="0" w:space="0" w:color="auto"/>
                                                                    <w:bottom w:val="none" w:sz="0" w:space="0" w:color="auto"/>
                                                                    <w:right w:val="none" w:sz="0" w:space="0" w:color="auto"/>
                                                                  </w:divBdr>
                                                                </w:div>
                                                                <w:div w:id="214511277">
                                                                  <w:marLeft w:val="640"/>
                                                                  <w:marRight w:val="0"/>
                                                                  <w:marTop w:val="0"/>
                                                                  <w:marBottom w:val="0"/>
                                                                  <w:divBdr>
                                                                    <w:top w:val="none" w:sz="0" w:space="0" w:color="auto"/>
                                                                    <w:left w:val="none" w:sz="0" w:space="0" w:color="auto"/>
                                                                    <w:bottom w:val="none" w:sz="0" w:space="0" w:color="auto"/>
                                                                    <w:right w:val="none" w:sz="0" w:space="0" w:color="auto"/>
                                                                  </w:divBdr>
                                                                </w:div>
                                                                <w:div w:id="239290179">
                                                                  <w:marLeft w:val="640"/>
                                                                  <w:marRight w:val="0"/>
                                                                  <w:marTop w:val="0"/>
                                                                  <w:marBottom w:val="0"/>
                                                                  <w:divBdr>
                                                                    <w:top w:val="none" w:sz="0" w:space="0" w:color="auto"/>
                                                                    <w:left w:val="none" w:sz="0" w:space="0" w:color="auto"/>
                                                                    <w:bottom w:val="none" w:sz="0" w:space="0" w:color="auto"/>
                                                                    <w:right w:val="none" w:sz="0" w:space="0" w:color="auto"/>
                                                                  </w:divBdr>
                                                                </w:div>
                                                                <w:div w:id="289944038">
                                                                  <w:marLeft w:val="640"/>
                                                                  <w:marRight w:val="0"/>
                                                                  <w:marTop w:val="0"/>
                                                                  <w:marBottom w:val="0"/>
                                                                  <w:divBdr>
                                                                    <w:top w:val="none" w:sz="0" w:space="0" w:color="auto"/>
                                                                    <w:left w:val="none" w:sz="0" w:space="0" w:color="auto"/>
                                                                    <w:bottom w:val="none" w:sz="0" w:space="0" w:color="auto"/>
                                                                    <w:right w:val="none" w:sz="0" w:space="0" w:color="auto"/>
                                                                  </w:divBdr>
                                                                </w:div>
                                                                <w:div w:id="360786686">
                                                                  <w:marLeft w:val="640"/>
                                                                  <w:marRight w:val="0"/>
                                                                  <w:marTop w:val="0"/>
                                                                  <w:marBottom w:val="0"/>
                                                                  <w:divBdr>
                                                                    <w:top w:val="none" w:sz="0" w:space="0" w:color="auto"/>
                                                                    <w:left w:val="none" w:sz="0" w:space="0" w:color="auto"/>
                                                                    <w:bottom w:val="none" w:sz="0" w:space="0" w:color="auto"/>
                                                                    <w:right w:val="none" w:sz="0" w:space="0" w:color="auto"/>
                                                                  </w:divBdr>
                                                                </w:div>
                                                                <w:div w:id="437531373">
                                                                  <w:marLeft w:val="640"/>
                                                                  <w:marRight w:val="0"/>
                                                                  <w:marTop w:val="0"/>
                                                                  <w:marBottom w:val="0"/>
                                                                  <w:divBdr>
                                                                    <w:top w:val="none" w:sz="0" w:space="0" w:color="auto"/>
                                                                    <w:left w:val="none" w:sz="0" w:space="0" w:color="auto"/>
                                                                    <w:bottom w:val="none" w:sz="0" w:space="0" w:color="auto"/>
                                                                    <w:right w:val="none" w:sz="0" w:space="0" w:color="auto"/>
                                                                  </w:divBdr>
                                                                </w:div>
                                                                <w:div w:id="449201235">
                                                                  <w:marLeft w:val="640"/>
                                                                  <w:marRight w:val="0"/>
                                                                  <w:marTop w:val="0"/>
                                                                  <w:marBottom w:val="0"/>
                                                                  <w:divBdr>
                                                                    <w:top w:val="none" w:sz="0" w:space="0" w:color="auto"/>
                                                                    <w:left w:val="none" w:sz="0" w:space="0" w:color="auto"/>
                                                                    <w:bottom w:val="none" w:sz="0" w:space="0" w:color="auto"/>
                                                                    <w:right w:val="none" w:sz="0" w:space="0" w:color="auto"/>
                                                                  </w:divBdr>
                                                                </w:div>
                                                                <w:div w:id="484394307">
                                                                  <w:marLeft w:val="640"/>
                                                                  <w:marRight w:val="0"/>
                                                                  <w:marTop w:val="0"/>
                                                                  <w:marBottom w:val="0"/>
                                                                  <w:divBdr>
                                                                    <w:top w:val="none" w:sz="0" w:space="0" w:color="auto"/>
                                                                    <w:left w:val="none" w:sz="0" w:space="0" w:color="auto"/>
                                                                    <w:bottom w:val="none" w:sz="0" w:space="0" w:color="auto"/>
                                                                    <w:right w:val="none" w:sz="0" w:space="0" w:color="auto"/>
                                                                  </w:divBdr>
                                                                </w:div>
                                                                <w:div w:id="520775774">
                                                                  <w:marLeft w:val="640"/>
                                                                  <w:marRight w:val="0"/>
                                                                  <w:marTop w:val="0"/>
                                                                  <w:marBottom w:val="0"/>
                                                                  <w:divBdr>
                                                                    <w:top w:val="none" w:sz="0" w:space="0" w:color="auto"/>
                                                                    <w:left w:val="none" w:sz="0" w:space="0" w:color="auto"/>
                                                                    <w:bottom w:val="none" w:sz="0" w:space="0" w:color="auto"/>
                                                                    <w:right w:val="none" w:sz="0" w:space="0" w:color="auto"/>
                                                                  </w:divBdr>
                                                                </w:div>
                                                                <w:div w:id="592394712">
                                                                  <w:marLeft w:val="640"/>
                                                                  <w:marRight w:val="0"/>
                                                                  <w:marTop w:val="0"/>
                                                                  <w:marBottom w:val="0"/>
                                                                  <w:divBdr>
                                                                    <w:top w:val="none" w:sz="0" w:space="0" w:color="auto"/>
                                                                    <w:left w:val="none" w:sz="0" w:space="0" w:color="auto"/>
                                                                    <w:bottom w:val="none" w:sz="0" w:space="0" w:color="auto"/>
                                                                    <w:right w:val="none" w:sz="0" w:space="0" w:color="auto"/>
                                                                  </w:divBdr>
                                                                </w:div>
                                                                <w:div w:id="644628428">
                                                                  <w:marLeft w:val="640"/>
                                                                  <w:marRight w:val="0"/>
                                                                  <w:marTop w:val="0"/>
                                                                  <w:marBottom w:val="0"/>
                                                                  <w:divBdr>
                                                                    <w:top w:val="none" w:sz="0" w:space="0" w:color="auto"/>
                                                                    <w:left w:val="none" w:sz="0" w:space="0" w:color="auto"/>
                                                                    <w:bottom w:val="none" w:sz="0" w:space="0" w:color="auto"/>
                                                                    <w:right w:val="none" w:sz="0" w:space="0" w:color="auto"/>
                                                                  </w:divBdr>
                                                                </w:div>
                                                                <w:div w:id="731119756">
                                                                  <w:marLeft w:val="640"/>
                                                                  <w:marRight w:val="0"/>
                                                                  <w:marTop w:val="0"/>
                                                                  <w:marBottom w:val="0"/>
                                                                  <w:divBdr>
                                                                    <w:top w:val="none" w:sz="0" w:space="0" w:color="auto"/>
                                                                    <w:left w:val="none" w:sz="0" w:space="0" w:color="auto"/>
                                                                    <w:bottom w:val="none" w:sz="0" w:space="0" w:color="auto"/>
                                                                    <w:right w:val="none" w:sz="0" w:space="0" w:color="auto"/>
                                                                  </w:divBdr>
                                                                </w:div>
                                                                <w:div w:id="796921748">
                                                                  <w:marLeft w:val="640"/>
                                                                  <w:marRight w:val="0"/>
                                                                  <w:marTop w:val="0"/>
                                                                  <w:marBottom w:val="0"/>
                                                                  <w:divBdr>
                                                                    <w:top w:val="none" w:sz="0" w:space="0" w:color="auto"/>
                                                                    <w:left w:val="none" w:sz="0" w:space="0" w:color="auto"/>
                                                                    <w:bottom w:val="none" w:sz="0" w:space="0" w:color="auto"/>
                                                                    <w:right w:val="none" w:sz="0" w:space="0" w:color="auto"/>
                                                                  </w:divBdr>
                                                                </w:div>
                                                                <w:div w:id="890313875">
                                                                  <w:marLeft w:val="640"/>
                                                                  <w:marRight w:val="0"/>
                                                                  <w:marTop w:val="0"/>
                                                                  <w:marBottom w:val="0"/>
                                                                  <w:divBdr>
                                                                    <w:top w:val="none" w:sz="0" w:space="0" w:color="auto"/>
                                                                    <w:left w:val="none" w:sz="0" w:space="0" w:color="auto"/>
                                                                    <w:bottom w:val="none" w:sz="0" w:space="0" w:color="auto"/>
                                                                    <w:right w:val="none" w:sz="0" w:space="0" w:color="auto"/>
                                                                  </w:divBdr>
                                                                </w:div>
                                                                <w:div w:id="942768065">
                                                                  <w:marLeft w:val="640"/>
                                                                  <w:marRight w:val="0"/>
                                                                  <w:marTop w:val="0"/>
                                                                  <w:marBottom w:val="0"/>
                                                                  <w:divBdr>
                                                                    <w:top w:val="none" w:sz="0" w:space="0" w:color="auto"/>
                                                                    <w:left w:val="none" w:sz="0" w:space="0" w:color="auto"/>
                                                                    <w:bottom w:val="none" w:sz="0" w:space="0" w:color="auto"/>
                                                                    <w:right w:val="none" w:sz="0" w:space="0" w:color="auto"/>
                                                                  </w:divBdr>
                                                                </w:div>
                                                                <w:div w:id="976297467">
                                                                  <w:marLeft w:val="640"/>
                                                                  <w:marRight w:val="0"/>
                                                                  <w:marTop w:val="0"/>
                                                                  <w:marBottom w:val="0"/>
                                                                  <w:divBdr>
                                                                    <w:top w:val="none" w:sz="0" w:space="0" w:color="auto"/>
                                                                    <w:left w:val="none" w:sz="0" w:space="0" w:color="auto"/>
                                                                    <w:bottom w:val="none" w:sz="0" w:space="0" w:color="auto"/>
                                                                    <w:right w:val="none" w:sz="0" w:space="0" w:color="auto"/>
                                                                  </w:divBdr>
                                                                </w:div>
                                                                <w:div w:id="1117337591">
                                                                  <w:marLeft w:val="640"/>
                                                                  <w:marRight w:val="0"/>
                                                                  <w:marTop w:val="0"/>
                                                                  <w:marBottom w:val="0"/>
                                                                  <w:divBdr>
                                                                    <w:top w:val="none" w:sz="0" w:space="0" w:color="auto"/>
                                                                    <w:left w:val="none" w:sz="0" w:space="0" w:color="auto"/>
                                                                    <w:bottom w:val="none" w:sz="0" w:space="0" w:color="auto"/>
                                                                    <w:right w:val="none" w:sz="0" w:space="0" w:color="auto"/>
                                                                  </w:divBdr>
                                                                </w:div>
                                                                <w:div w:id="1187870104">
                                                                  <w:marLeft w:val="640"/>
                                                                  <w:marRight w:val="0"/>
                                                                  <w:marTop w:val="0"/>
                                                                  <w:marBottom w:val="0"/>
                                                                  <w:divBdr>
                                                                    <w:top w:val="none" w:sz="0" w:space="0" w:color="auto"/>
                                                                    <w:left w:val="none" w:sz="0" w:space="0" w:color="auto"/>
                                                                    <w:bottom w:val="none" w:sz="0" w:space="0" w:color="auto"/>
                                                                    <w:right w:val="none" w:sz="0" w:space="0" w:color="auto"/>
                                                                  </w:divBdr>
                                                                </w:div>
                                                                <w:div w:id="1265696995">
                                                                  <w:marLeft w:val="640"/>
                                                                  <w:marRight w:val="0"/>
                                                                  <w:marTop w:val="0"/>
                                                                  <w:marBottom w:val="0"/>
                                                                  <w:divBdr>
                                                                    <w:top w:val="none" w:sz="0" w:space="0" w:color="auto"/>
                                                                    <w:left w:val="none" w:sz="0" w:space="0" w:color="auto"/>
                                                                    <w:bottom w:val="none" w:sz="0" w:space="0" w:color="auto"/>
                                                                    <w:right w:val="none" w:sz="0" w:space="0" w:color="auto"/>
                                                                  </w:divBdr>
                                                                </w:div>
                                                                <w:div w:id="1278022793">
                                                                  <w:marLeft w:val="640"/>
                                                                  <w:marRight w:val="0"/>
                                                                  <w:marTop w:val="0"/>
                                                                  <w:marBottom w:val="0"/>
                                                                  <w:divBdr>
                                                                    <w:top w:val="none" w:sz="0" w:space="0" w:color="auto"/>
                                                                    <w:left w:val="none" w:sz="0" w:space="0" w:color="auto"/>
                                                                    <w:bottom w:val="none" w:sz="0" w:space="0" w:color="auto"/>
                                                                    <w:right w:val="none" w:sz="0" w:space="0" w:color="auto"/>
                                                                  </w:divBdr>
                                                                </w:div>
                                                                <w:div w:id="1281572268">
                                                                  <w:marLeft w:val="640"/>
                                                                  <w:marRight w:val="0"/>
                                                                  <w:marTop w:val="0"/>
                                                                  <w:marBottom w:val="0"/>
                                                                  <w:divBdr>
                                                                    <w:top w:val="none" w:sz="0" w:space="0" w:color="auto"/>
                                                                    <w:left w:val="none" w:sz="0" w:space="0" w:color="auto"/>
                                                                    <w:bottom w:val="none" w:sz="0" w:space="0" w:color="auto"/>
                                                                    <w:right w:val="none" w:sz="0" w:space="0" w:color="auto"/>
                                                                  </w:divBdr>
                                                                </w:div>
                                                                <w:div w:id="1290430061">
                                                                  <w:marLeft w:val="640"/>
                                                                  <w:marRight w:val="0"/>
                                                                  <w:marTop w:val="0"/>
                                                                  <w:marBottom w:val="0"/>
                                                                  <w:divBdr>
                                                                    <w:top w:val="none" w:sz="0" w:space="0" w:color="auto"/>
                                                                    <w:left w:val="none" w:sz="0" w:space="0" w:color="auto"/>
                                                                    <w:bottom w:val="none" w:sz="0" w:space="0" w:color="auto"/>
                                                                    <w:right w:val="none" w:sz="0" w:space="0" w:color="auto"/>
                                                                  </w:divBdr>
                                                                </w:div>
                                                                <w:div w:id="1296374973">
                                                                  <w:marLeft w:val="640"/>
                                                                  <w:marRight w:val="0"/>
                                                                  <w:marTop w:val="0"/>
                                                                  <w:marBottom w:val="0"/>
                                                                  <w:divBdr>
                                                                    <w:top w:val="none" w:sz="0" w:space="0" w:color="auto"/>
                                                                    <w:left w:val="none" w:sz="0" w:space="0" w:color="auto"/>
                                                                    <w:bottom w:val="none" w:sz="0" w:space="0" w:color="auto"/>
                                                                    <w:right w:val="none" w:sz="0" w:space="0" w:color="auto"/>
                                                                  </w:divBdr>
                                                                </w:div>
                                                                <w:div w:id="1307319882">
                                                                  <w:marLeft w:val="640"/>
                                                                  <w:marRight w:val="0"/>
                                                                  <w:marTop w:val="0"/>
                                                                  <w:marBottom w:val="0"/>
                                                                  <w:divBdr>
                                                                    <w:top w:val="none" w:sz="0" w:space="0" w:color="auto"/>
                                                                    <w:left w:val="none" w:sz="0" w:space="0" w:color="auto"/>
                                                                    <w:bottom w:val="none" w:sz="0" w:space="0" w:color="auto"/>
                                                                    <w:right w:val="none" w:sz="0" w:space="0" w:color="auto"/>
                                                                  </w:divBdr>
                                                                </w:div>
                                                                <w:div w:id="1322660325">
                                                                  <w:marLeft w:val="640"/>
                                                                  <w:marRight w:val="0"/>
                                                                  <w:marTop w:val="0"/>
                                                                  <w:marBottom w:val="0"/>
                                                                  <w:divBdr>
                                                                    <w:top w:val="none" w:sz="0" w:space="0" w:color="auto"/>
                                                                    <w:left w:val="none" w:sz="0" w:space="0" w:color="auto"/>
                                                                    <w:bottom w:val="none" w:sz="0" w:space="0" w:color="auto"/>
                                                                    <w:right w:val="none" w:sz="0" w:space="0" w:color="auto"/>
                                                                  </w:divBdr>
                                                                </w:div>
                                                                <w:div w:id="1333952026">
                                                                  <w:marLeft w:val="640"/>
                                                                  <w:marRight w:val="0"/>
                                                                  <w:marTop w:val="0"/>
                                                                  <w:marBottom w:val="0"/>
                                                                  <w:divBdr>
                                                                    <w:top w:val="none" w:sz="0" w:space="0" w:color="auto"/>
                                                                    <w:left w:val="none" w:sz="0" w:space="0" w:color="auto"/>
                                                                    <w:bottom w:val="none" w:sz="0" w:space="0" w:color="auto"/>
                                                                    <w:right w:val="none" w:sz="0" w:space="0" w:color="auto"/>
                                                                  </w:divBdr>
                                                                </w:div>
                                                                <w:div w:id="1610814269">
                                                                  <w:marLeft w:val="640"/>
                                                                  <w:marRight w:val="0"/>
                                                                  <w:marTop w:val="0"/>
                                                                  <w:marBottom w:val="0"/>
                                                                  <w:divBdr>
                                                                    <w:top w:val="none" w:sz="0" w:space="0" w:color="auto"/>
                                                                    <w:left w:val="none" w:sz="0" w:space="0" w:color="auto"/>
                                                                    <w:bottom w:val="none" w:sz="0" w:space="0" w:color="auto"/>
                                                                    <w:right w:val="none" w:sz="0" w:space="0" w:color="auto"/>
                                                                  </w:divBdr>
                                                                </w:div>
                                                                <w:div w:id="1776705258">
                                                                  <w:marLeft w:val="640"/>
                                                                  <w:marRight w:val="0"/>
                                                                  <w:marTop w:val="0"/>
                                                                  <w:marBottom w:val="0"/>
                                                                  <w:divBdr>
                                                                    <w:top w:val="none" w:sz="0" w:space="0" w:color="auto"/>
                                                                    <w:left w:val="none" w:sz="0" w:space="0" w:color="auto"/>
                                                                    <w:bottom w:val="none" w:sz="0" w:space="0" w:color="auto"/>
                                                                    <w:right w:val="none" w:sz="0" w:space="0" w:color="auto"/>
                                                                  </w:divBdr>
                                                                </w:div>
                                                                <w:div w:id="1810709312">
                                                                  <w:marLeft w:val="640"/>
                                                                  <w:marRight w:val="0"/>
                                                                  <w:marTop w:val="0"/>
                                                                  <w:marBottom w:val="0"/>
                                                                  <w:divBdr>
                                                                    <w:top w:val="none" w:sz="0" w:space="0" w:color="auto"/>
                                                                    <w:left w:val="none" w:sz="0" w:space="0" w:color="auto"/>
                                                                    <w:bottom w:val="none" w:sz="0" w:space="0" w:color="auto"/>
                                                                    <w:right w:val="none" w:sz="0" w:space="0" w:color="auto"/>
                                                                  </w:divBdr>
                                                                </w:div>
                                                                <w:div w:id="1947346738">
                                                                  <w:marLeft w:val="640"/>
                                                                  <w:marRight w:val="0"/>
                                                                  <w:marTop w:val="0"/>
                                                                  <w:marBottom w:val="0"/>
                                                                  <w:divBdr>
                                                                    <w:top w:val="none" w:sz="0" w:space="0" w:color="auto"/>
                                                                    <w:left w:val="none" w:sz="0" w:space="0" w:color="auto"/>
                                                                    <w:bottom w:val="none" w:sz="0" w:space="0" w:color="auto"/>
                                                                    <w:right w:val="none" w:sz="0" w:space="0" w:color="auto"/>
                                                                  </w:divBdr>
                                                                </w:div>
                                                                <w:div w:id="2011906265">
                                                                  <w:marLeft w:val="640"/>
                                                                  <w:marRight w:val="0"/>
                                                                  <w:marTop w:val="0"/>
                                                                  <w:marBottom w:val="0"/>
                                                                  <w:divBdr>
                                                                    <w:top w:val="none" w:sz="0" w:space="0" w:color="auto"/>
                                                                    <w:left w:val="none" w:sz="0" w:space="0" w:color="auto"/>
                                                                    <w:bottom w:val="none" w:sz="0" w:space="0" w:color="auto"/>
                                                                    <w:right w:val="none" w:sz="0" w:space="0" w:color="auto"/>
                                                                  </w:divBdr>
                                                                </w:div>
                                                                <w:div w:id="2140875522">
                                                                  <w:marLeft w:val="640"/>
                                                                  <w:marRight w:val="0"/>
                                                                  <w:marTop w:val="0"/>
                                                                  <w:marBottom w:val="0"/>
                                                                  <w:divBdr>
                                                                    <w:top w:val="none" w:sz="0" w:space="0" w:color="auto"/>
                                                                    <w:left w:val="none" w:sz="0" w:space="0" w:color="auto"/>
                                                                    <w:bottom w:val="none" w:sz="0" w:space="0" w:color="auto"/>
                                                                    <w:right w:val="none" w:sz="0" w:space="0" w:color="auto"/>
                                                                  </w:divBdr>
                                                                </w:div>
                                                              </w:divsChild>
                                                            </w:div>
                                                            <w:div w:id="1058360424">
                                                              <w:marLeft w:val="0"/>
                                                              <w:marRight w:val="0"/>
                                                              <w:marTop w:val="0"/>
                                                              <w:marBottom w:val="0"/>
                                                              <w:divBdr>
                                                                <w:top w:val="none" w:sz="0" w:space="0" w:color="auto"/>
                                                                <w:left w:val="none" w:sz="0" w:space="0" w:color="auto"/>
                                                                <w:bottom w:val="none" w:sz="0" w:space="0" w:color="auto"/>
                                                                <w:right w:val="none" w:sz="0" w:space="0" w:color="auto"/>
                                                              </w:divBdr>
                                                              <w:divsChild>
                                                                <w:div w:id="23212222">
                                                                  <w:marLeft w:val="640"/>
                                                                  <w:marRight w:val="0"/>
                                                                  <w:marTop w:val="0"/>
                                                                  <w:marBottom w:val="0"/>
                                                                  <w:divBdr>
                                                                    <w:top w:val="none" w:sz="0" w:space="0" w:color="auto"/>
                                                                    <w:left w:val="none" w:sz="0" w:space="0" w:color="auto"/>
                                                                    <w:bottom w:val="none" w:sz="0" w:space="0" w:color="auto"/>
                                                                    <w:right w:val="none" w:sz="0" w:space="0" w:color="auto"/>
                                                                  </w:divBdr>
                                                                </w:div>
                                                                <w:div w:id="274102570">
                                                                  <w:marLeft w:val="640"/>
                                                                  <w:marRight w:val="0"/>
                                                                  <w:marTop w:val="0"/>
                                                                  <w:marBottom w:val="0"/>
                                                                  <w:divBdr>
                                                                    <w:top w:val="none" w:sz="0" w:space="0" w:color="auto"/>
                                                                    <w:left w:val="none" w:sz="0" w:space="0" w:color="auto"/>
                                                                    <w:bottom w:val="none" w:sz="0" w:space="0" w:color="auto"/>
                                                                    <w:right w:val="none" w:sz="0" w:space="0" w:color="auto"/>
                                                                  </w:divBdr>
                                                                </w:div>
                                                                <w:div w:id="408385634">
                                                                  <w:marLeft w:val="640"/>
                                                                  <w:marRight w:val="0"/>
                                                                  <w:marTop w:val="0"/>
                                                                  <w:marBottom w:val="0"/>
                                                                  <w:divBdr>
                                                                    <w:top w:val="none" w:sz="0" w:space="0" w:color="auto"/>
                                                                    <w:left w:val="none" w:sz="0" w:space="0" w:color="auto"/>
                                                                    <w:bottom w:val="none" w:sz="0" w:space="0" w:color="auto"/>
                                                                    <w:right w:val="none" w:sz="0" w:space="0" w:color="auto"/>
                                                                  </w:divBdr>
                                                                </w:div>
                                                                <w:div w:id="534004106">
                                                                  <w:marLeft w:val="640"/>
                                                                  <w:marRight w:val="0"/>
                                                                  <w:marTop w:val="0"/>
                                                                  <w:marBottom w:val="0"/>
                                                                  <w:divBdr>
                                                                    <w:top w:val="none" w:sz="0" w:space="0" w:color="auto"/>
                                                                    <w:left w:val="none" w:sz="0" w:space="0" w:color="auto"/>
                                                                    <w:bottom w:val="none" w:sz="0" w:space="0" w:color="auto"/>
                                                                    <w:right w:val="none" w:sz="0" w:space="0" w:color="auto"/>
                                                                  </w:divBdr>
                                                                </w:div>
                                                                <w:div w:id="567035975">
                                                                  <w:marLeft w:val="640"/>
                                                                  <w:marRight w:val="0"/>
                                                                  <w:marTop w:val="0"/>
                                                                  <w:marBottom w:val="0"/>
                                                                  <w:divBdr>
                                                                    <w:top w:val="none" w:sz="0" w:space="0" w:color="auto"/>
                                                                    <w:left w:val="none" w:sz="0" w:space="0" w:color="auto"/>
                                                                    <w:bottom w:val="none" w:sz="0" w:space="0" w:color="auto"/>
                                                                    <w:right w:val="none" w:sz="0" w:space="0" w:color="auto"/>
                                                                  </w:divBdr>
                                                                </w:div>
                                                                <w:div w:id="598100339">
                                                                  <w:marLeft w:val="640"/>
                                                                  <w:marRight w:val="0"/>
                                                                  <w:marTop w:val="0"/>
                                                                  <w:marBottom w:val="0"/>
                                                                  <w:divBdr>
                                                                    <w:top w:val="none" w:sz="0" w:space="0" w:color="auto"/>
                                                                    <w:left w:val="none" w:sz="0" w:space="0" w:color="auto"/>
                                                                    <w:bottom w:val="none" w:sz="0" w:space="0" w:color="auto"/>
                                                                    <w:right w:val="none" w:sz="0" w:space="0" w:color="auto"/>
                                                                  </w:divBdr>
                                                                </w:div>
                                                                <w:div w:id="612440056">
                                                                  <w:marLeft w:val="640"/>
                                                                  <w:marRight w:val="0"/>
                                                                  <w:marTop w:val="0"/>
                                                                  <w:marBottom w:val="0"/>
                                                                  <w:divBdr>
                                                                    <w:top w:val="none" w:sz="0" w:space="0" w:color="auto"/>
                                                                    <w:left w:val="none" w:sz="0" w:space="0" w:color="auto"/>
                                                                    <w:bottom w:val="none" w:sz="0" w:space="0" w:color="auto"/>
                                                                    <w:right w:val="none" w:sz="0" w:space="0" w:color="auto"/>
                                                                  </w:divBdr>
                                                                  <w:divsChild>
                                                                    <w:div w:id="446316603">
                                                                      <w:marLeft w:val="0"/>
                                                                      <w:marRight w:val="0"/>
                                                                      <w:marTop w:val="0"/>
                                                                      <w:marBottom w:val="0"/>
                                                                      <w:divBdr>
                                                                        <w:top w:val="none" w:sz="0" w:space="0" w:color="auto"/>
                                                                        <w:left w:val="none" w:sz="0" w:space="0" w:color="auto"/>
                                                                        <w:bottom w:val="none" w:sz="0" w:space="0" w:color="auto"/>
                                                                        <w:right w:val="none" w:sz="0" w:space="0" w:color="auto"/>
                                                                      </w:divBdr>
                                                                      <w:divsChild>
                                                                        <w:div w:id="19863143">
                                                                          <w:marLeft w:val="640"/>
                                                                          <w:marRight w:val="0"/>
                                                                          <w:marTop w:val="0"/>
                                                                          <w:marBottom w:val="0"/>
                                                                          <w:divBdr>
                                                                            <w:top w:val="none" w:sz="0" w:space="0" w:color="auto"/>
                                                                            <w:left w:val="none" w:sz="0" w:space="0" w:color="auto"/>
                                                                            <w:bottom w:val="none" w:sz="0" w:space="0" w:color="auto"/>
                                                                            <w:right w:val="none" w:sz="0" w:space="0" w:color="auto"/>
                                                                          </w:divBdr>
                                                                        </w:div>
                                                                        <w:div w:id="39087935">
                                                                          <w:marLeft w:val="640"/>
                                                                          <w:marRight w:val="0"/>
                                                                          <w:marTop w:val="0"/>
                                                                          <w:marBottom w:val="0"/>
                                                                          <w:divBdr>
                                                                            <w:top w:val="none" w:sz="0" w:space="0" w:color="auto"/>
                                                                            <w:left w:val="none" w:sz="0" w:space="0" w:color="auto"/>
                                                                            <w:bottom w:val="none" w:sz="0" w:space="0" w:color="auto"/>
                                                                            <w:right w:val="none" w:sz="0" w:space="0" w:color="auto"/>
                                                                          </w:divBdr>
                                                                        </w:div>
                                                                        <w:div w:id="89854781">
                                                                          <w:marLeft w:val="640"/>
                                                                          <w:marRight w:val="0"/>
                                                                          <w:marTop w:val="0"/>
                                                                          <w:marBottom w:val="0"/>
                                                                          <w:divBdr>
                                                                            <w:top w:val="none" w:sz="0" w:space="0" w:color="auto"/>
                                                                            <w:left w:val="none" w:sz="0" w:space="0" w:color="auto"/>
                                                                            <w:bottom w:val="none" w:sz="0" w:space="0" w:color="auto"/>
                                                                            <w:right w:val="none" w:sz="0" w:space="0" w:color="auto"/>
                                                                          </w:divBdr>
                                                                        </w:div>
                                                                        <w:div w:id="103765682">
                                                                          <w:marLeft w:val="640"/>
                                                                          <w:marRight w:val="0"/>
                                                                          <w:marTop w:val="0"/>
                                                                          <w:marBottom w:val="0"/>
                                                                          <w:divBdr>
                                                                            <w:top w:val="none" w:sz="0" w:space="0" w:color="auto"/>
                                                                            <w:left w:val="none" w:sz="0" w:space="0" w:color="auto"/>
                                                                            <w:bottom w:val="none" w:sz="0" w:space="0" w:color="auto"/>
                                                                            <w:right w:val="none" w:sz="0" w:space="0" w:color="auto"/>
                                                                          </w:divBdr>
                                                                        </w:div>
                                                                        <w:div w:id="129373128">
                                                                          <w:marLeft w:val="640"/>
                                                                          <w:marRight w:val="0"/>
                                                                          <w:marTop w:val="0"/>
                                                                          <w:marBottom w:val="0"/>
                                                                          <w:divBdr>
                                                                            <w:top w:val="none" w:sz="0" w:space="0" w:color="auto"/>
                                                                            <w:left w:val="none" w:sz="0" w:space="0" w:color="auto"/>
                                                                            <w:bottom w:val="none" w:sz="0" w:space="0" w:color="auto"/>
                                                                            <w:right w:val="none" w:sz="0" w:space="0" w:color="auto"/>
                                                                          </w:divBdr>
                                                                        </w:div>
                                                                        <w:div w:id="163470975">
                                                                          <w:marLeft w:val="640"/>
                                                                          <w:marRight w:val="0"/>
                                                                          <w:marTop w:val="0"/>
                                                                          <w:marBottom w:val="0"/>
                                                                          <w:divBdr>
                                                                            <w:top w:val="none" w:sz="0" w:space="0" w:color="auto"/>
                                                                            <w:left w:val="none" w:sz="0" w:space="0" w:color="auto"/>
                                                                            <w:bottom w:val="none" w:sz="0" w:space="0" w:color="auto"/>
                                                                            <w:right w:val="none" w:sz="0" w:space="0" w:color="auto"/>
                                                                          </w:divBdr>
                                                                        </w:div>
                                                                        <w:div w:id="168958044">
                                                                          <w:marLeft w:val="640"/>
                                                                          <w:marRight w:val="0"/>
                                                                          <w:marTop w:val="0"/>
                                                                          <w:marBottom w:val="0"/>
                                                                          <w:divBdr>
                                                                            <w:top w:val="none" w:sz="0" w:space="0" w:color="auto"/>
                                                                            <w:left w:val="none" w:sz="0" w:space="0" w:color="auto"/>
                                                                            <w:bottom w:val="none" w:sz="0" w:space="0" w:color="auto"/>
                                                                            <w:right w:val="none" w:sz="0" w:space="0" w:color="auto"/>
                                                                          </w:divBdr>
                                                                        </w:div>
                                                                        <w:div w:id="170995607">
                                                                          <w:marLeft w:val="640"/>
                                                                          <w:marRight w:val="0"/>
                                                                          <w:marTop w:val="0"/>
                                                                          <w:marBottom w:val="0"/>
                                                                          <w:divBdr>
                                                                            <w:top w:val="none" w:sz="0" w:space="0" w:color="auto"/>
                                                                            <w:left w:val="none" w:sz="0" w:space="0" w:color="auto"/>
                                                                            <w:bottom w:val="none" w:sz="0" w:space="0" w:color="auto"/>
                                                                            <w:right w:val="none" w:sz="0" w:space="0" w:color="auto"/>
                                                                          </w:divBdr>
                                                                        </w:div>
                                                                        <w:div w:id="175310683">
                                                                          <w:marLeft w:val="640"/>
                                                                          <w:marRight w:val="0"/>
                                                                          <w:marTop w:val="0"/>
                                                                          <w:marBottom w:val="0"/>
                                                                          <w:divBdr>
                                                                            <w:top w:val="none" w:sz="0" w:space="0" w:color="auto"/>
                                                                            <w:left w:val="none" w:sz="0" w:space="0" w:color="auto"/>
                                                                            <w:bottom w:val="none" w:sz="0" w:space="0" w:color="auto"/>
                                                                            <w:right w:val="none" w:sz="0" w:space="0" w:color="auto"/>
                                                                          </w:divBdr>
                                                                        </w:div>
                                                                        <w:div w:id="222328038">
                                                                          <w:marLeft w:val="640"/>
                                                                          <w:marRight w:val="0"/>
                                                                          <w:marTop w:val="0"/>
                                                                          <w:marBottom w:val="0"/>
                                                                          <w:divBdr>
                                                                            <w:top w:val="none" w:sz="0" w:space="0" w:color="auto"/>
                                                                            <w:left w:val="none" w:sz="0" w:space="0" w:color="auto"/>
                                                                            <w:bottom w:val="none" w:sz="0" w:space="0" w:color="auto"/>
                                                                            <w:right w:val="none" w:sz="0" w:space="0" w:color="auto"/>
                                                                          </w:divBdr>
                                                                        </w:div>
                                                                        <w:div w:id="254287547">
                                                                          <w:marLeft w:val="640"/>
                                                                          <w:marRight w:val="0"/>
                                                                          <w:marTop w:val="0"/>
                                                                          <w:marBottom w:val="0"/>
                                                                          <w:divBdr>
                                                                            <w:top w:val="none" w:sz="0" w:space="0" w:color="auto"/>
                                                                            <w:left w:val="none" w:sz="0" w:space="0" w:color="auto"/>
                                                                            <w:bottom w:val="none" w:sz="0" w:space="0" w:color="auto"/>
                                                                            <w:right w:val="none" w:sz="0" w:space="0" w:color="auto"/>
                                                                          </w:divBdr>
                                                                        </w:div>
                                                                        <w:div w:id="312678424">
                                                                          <w:marLeft w:val="640"/>
                                                                          <w:marRight w:val="0"/>
                                                                          <w:marTop w:val="0"/>
                                                                          <w:marBottom w:val="0"/>
                                                                          <w:divBdr>
                                                                            <w:top w:val="none" w:sz="0" w:space="0" w:color="auto"/>
                                                                            <w:left w:val="none" w:sz="0" w:space="0" w:color="auto"/>
                                                                            <w:bottom w:val="none" w:sz="0" w:space="0" w:color="auto"/>
                                                                            <w:right w:val="none" w:sz="0" w:space="0" w:color="auto"/>
                                                                          </w:divBdr>
                                                                        </w:div>
                                                                        <w:div w:id="382025092">
                                                                          <w:marLeft w:val="640"/>
                                                                          <w:marRight w:val="0"/>
                                                                          <w:marTop w:val="0"/>
                                                                          <w:marBottom w:val="0"/>
                                                                          <w:divBdr>
                                                                            <w:top w:val="none" w:sz="0" w:space="0" w:color="auto"/>
                                                                            <w:left w:val="none" w:sz="0" w:space="0" w:color="auto"/>
                                                                            <w:bottom w:val="none" w:sz="0" w:space="0" w:color="auto"/>
                                                                            <w:right w:val="none" w:sz="0" w:space="0" w:color="auto"/>
                                                                          </w:divBdr>
                                                                        </w:div>
                                                                        <w:div w:id="597295448">
                                                                          <w:marLeft w:val="640"/>
                                                                          <w:marRight w:val="0"/>
                                                                          <w:marTop w:val="0"/>
                                                                          <w:marBottom w:val="0"/>
                                                                          <w:divBdr>
                                                                            <w:top w:val="none" w:sz="0" w:space="0" w:color="auto"/>
                                                                            <w:left w:val="none" w:sz="0" w:space="0" w:color="auto"/>
                                                                            <w:bottom w:val="none" w:sz="0" w:space="0" w:color="auto"/>
                                                                            <w:right w:val="none" w:sz="0" w:space="0" w:color="auto"/>
                                                                          </w:divBdr>
                                                                        </w:div>
                                                                        <w:div w:id="780032914">
                                                                          <w:marLeft w:val="640"/>
                                                                          <w:marRight w:val="0"/>
                                                                          <w:marTop w:val="0"/>
                                                                          <w:marBottom w:val="0"/>
                                                                          <w:divBdr>
                                                                            <w:top w:val="none" w:sz="0" w:space="0" w:color="auto"/>
                                                                            <w:left w:val="none" w:sz="0" w:space="0" w:color="auto"/>
                                                                            <w:bottom w:val="none" w:sz="0" w:space="0" w:color="auto"/>
                                                                            <w:right w:val="none" w:sz="0" w:space="0" w:color="auto"/>
                                                                          </w:divBdr>
                                                                        </w:div>
                                                                        <w:div w:id="937174723">
                                                                          <w:marLeft w:val="640"/>
                                                                          <w:marRight w:val="0"/>
                                                                          <w:marTop w:val="0"/>
                                                                          <w:marBottom w:val="0"/>
                                                                          <w:divBdr>
                                                                            <w:top w:val="none" w:sz="0" w:space="0" w:color="auto"/>
                                                                            <w:left w:val="none" w:sz="0" w:space="0" w:color="auto"/>
                                                                            <w:bottom w:val="none" w:sz="0" w:space="0" w:color="auto"/>
                                                                            <w:right w:val="none" w:sz="0" w:space="0" w:color="auto"/>
                                                                          </w:divBdr>
                                                                        </w:div>
                                                                        <w:div w:id="992684969">
                                                                          <w:marLeft w:val="640"/>
                                                                          <w:marRight w:val="0"/>
                                                                          <w:marTop w:val="0"/>
                                                                          <w:marBottom w:val="0"/>
                                                                          <w:divBdr>
                                                                            <w:top w:val="none" w:sz="0" w:space="0" w:color="auto"/>
                                                                            <w:left w:val="none" w:sz="0" w:space="0" w:color="auto"/>
                                                                            <w:bottom w:val="none" w:sz="0" w:space="0" w:color="auto"/>
                                                                            <w:right w:val="none" w:sz="0" w:space="0" w:color="auto"/>
                                                                          </w:divBdr>
                                                                        </w:div>
                                                                        <w:div w:id="1009017756">
                                                                          <w:marLeft w:val="640"/>
                                                                          <w:marRight w:val="0"/>
                                                                          <w:marTop w:val="0"/>
                                                                          <w:marBottom w:val="0"/>
                                                                          <w:divBdr>
                                                                            <w:top w:val="none" w:sz="0" w:space="0" w:color="auto"/>
                                                                            <w:left w:val="none" w:sz="0" w:space="0" w:color="auto"/>
                                                                            <w:bottom w:val="none" w:sz="0" w:space="0" w:color="auto"/>
                                                                            <w:right w:val="none" w:sz="0" w:space="0" w:color="auto"/>
                                                                          </w:divBdr>
                                                                        </w:div>
                                                                        <w:div w:id="1135100120">
                                                                          <w:marLeft w:val="640"/>
                                                                          <w:marRight w:val="0"/>
                                                                          <w:marTop w:val="0"/>
                                                                          <w:marBottom w:val="0"/>
                                                                          <w:divBdr>
                                                                            <w:top w:val="none" w:sz="0" w:space="0" w:color="auto"/>
                                                                            <w:left w:val="none" w:sz="0" w:space="0" w:color="auto"/>
                                                                            <w:bottom w:val="none" w:sz="0" w:space="0" w:color="auto"/>
                                                                            <w:right w:val="none" w:sz="0" w:space="0" w:color="auto"/>
                                                                          </w:divBdr>
                                                                        </w:div>
                                                                        <w:div w:id="1154099870">
                                                                          <w:marLeft w:val="640"/>
                                                                          <w:marRight w:val="0"/>
                                                                          <w:marTop w:val="0"/>
                                                                          <w:marBottom w:val="0"/>
                                                                          <w:divBdr>
                                                                            <w:top w:val="none" w:sz="0" w:space="0" w:color="auto"/>
                                                                            <w:left w:val="none" w:sz="0" w:space="0" w:color="auto"/>
                                                                            <w:bottom w:val="none" w:sz="0" w:space="0" w:color="auto"/>
                                                                            <w:right w:val="none" w:sz="0" w:space="0" w:color="auto"/>
                                                                          </w:divBdr>
                                                                        </w:div>
                                                                        <w:div w:id="1208447861">
                                                                          <w:marLeft w:val="640"/>
                                                                          <w:marRight w:val="0"/>
                                                                          <w:marTop w:val="0"/>
                                                                          <w:marBottom w:val="0"/>
                                                                          <w:divBdr>
                                                                            <w:top w:val="none" w:sz="0" w:space="0" w:color="auto"/>
                                                                            <w:left w:val="none" w:sz="0" w:space="0" w:color="auto"/>
                                                                            <w:bottom w:val="none" w:sz="0" w:space="0" w:color="auto"/>
                                                                            <w:right w:val="none" w:sz="0" w:space="0" w:color="auto"/>
                                                                          </w:divBdr>
                                                                        </w:div>
                                                                        <w:div w:id="1291978633">
                                                                          <w:marLeft w:val="640"/>
                                                                          <w:marRight w:val="0"/>
                                                                          <w:marTop w:val="0"/>
                                                                          <w:marBottom w:val="0"/>
                                                                          <w:divBdr>
                                                                            <w:top w:val="none" w:sz="0" w:space="0" w:color="auto"/>
                                                                            <w:left w:val="none" w:sz="0" w:space="0" w:color="auto"/>
                                                                            <w:bottom w:val="none" w:sz="0" w:space="0" w:color="auto"/>
                                                                            <w:right w:val="none" w:sz="0" w:space="0" w:color="auto"/>
                                                                          </w:divBdr>
                                                                        </w:div>
                                                                        <w:div w:id="1321735259">
                                                                          <w:marLeft w:val="640"/>
                                                                          <w:marRight w:val="0"/>
                                                                          <w:marTop w:val="0"/>
                                                                          <w:marBottom w:val="0"/>
                                                                          <w:divBdr>
                                                                            <w:top w:val="none" w:sz="0" w:space="0" w:color="auto"/>
                                                                            <w:left w:val="none" w:sz="0" w:space="0" w:color="auto"/>
                                                                            <w:bottom w:val="none" w:sz="0" w:space="0" w:color="auto"/>
                                                                            <w:right w:val="none" w:sz="0" w:space="0" w:color="auto"/>
                                                                          </w:divBdr>
                                                                        </w:div>
                                                                        <w:div w:id="1323896384">
                                                                          <w:marLeft w:val="640"/>
                                                                          <w:marRight w:val="0"/>
                                                                          <w:marTop w:val="0"/>
                                                                          <w:marBottom w:val="0"/>
                                                                          <w:divBdr>
                                                                            <w:top w:val="none" w:sz="0" w:space="0" w:color="auto"/>
                                                                            <w:left w:val="none" w:sz="0" w:space="0" w:color="auto"/>
                                                                            <w:bottom w:val="none" w:sz="0" w:space="0" w:color="auto"/>
                                                                            <w:right w:val="none" w:sz="0" w:space="0" w:color="auto"/>
                                                                          </w:divBdr>
                                                                        </w:div>
                                                                        <w:div w:id="1327245855">
                                                                          <w:marLeft w:val="640"/>
                                                                          <w:marRight w:val="0"/>
                                                                          <w:marTop w:val="0"/>
                                                                          <w:marBottom w:val="0"/>
                                                                          <w:divBdr>
                                                                            <w:top w:val="none" w:sz="0" w:space="0" w:color="auto"/>
                                                                            <w:left w:val="none" w:sz="0" w:space="0" w:color="auto"/>
                                                                            <w:bottom w:val="none" w:sz="0" w:space="0" w:color="auto"/>
                                                                            <w:right w:val="none" w:sz="0" w:space="0" w:color="auto"/>
                                                                          </w:divBdr>
                                                                        </w:div>
                                                                        <w:div w:id="1331903579">
                                                                          <w:marLeft w:val="640"/>
                                                                          <w:marRight w:val="0"/>
                                                                          <w:marTop w:val="0"/>
                                                                          <w:marBottom w:val="0"/>
                                                                          <w:divBdr>
                                                                            <w:top w:val="none" w:sz="0" w:space="0" w:color="auto"/>
                                                                            <w:left w:val="none" w:sz="0" w:space="0" w:color="auto"/>
                                                                            <w:bottom w:val="none" w:sz="0" w:space="0" w:color="auto"/>
                                                                            <w:right w:val="none" w:sz="0" w:space="0" w:color="auto"/>
                                                                          </w:divBdr>
                                                                        </w:div>
                                                                        <w:div w:id="1392654203">
                                                                          <w:marLeft w:val="640"/>
                                                                          <w:marRight w:val="0"/>
                                                                          <w:marTop w:val="0"/>
                                                                          <w:marBottom w:val="0"/>
                                                                          <w:divBdr>
                                                                            <w:top w:val="none" w:sz="0" w:space="0" w:color="auto"/>
                                                                            <w:left w:val="none" w:sz="0" w:space="0" w:color="auto"/>
                                                                            <w:bottom w:val="none" w:sz="0" w:space="0" w:color="auto"/>
                                                                            <w:right w:val="none" w:sz="0" w:space="0" w:color="auto"/>
                                                                          </w:divBdr>
                                                                        </w:div>
                                                                        <w:div w:id="1480658722">
                                                                          <w:marLeft w:val="640"/>
                                                                          <w:marRight w:val="0"/>
                                                                          <w:marTop w:val="0"/>
                                                                          <w:marBottom w:val="0"/>
                                                                          <w:divBdr>
                                                                            <w:top w:val="none" w:sz="0" w:space="0" w:color="auto"/>
                                                                            <w:left w:val="none" w:sz="0" w:space="0" w:color="auto"/>
                                                                            <w:bottom w:val="none" w:sz="0" w:space="0" w:color="auto"/>
                                                                            <w:right w:val="none" w:sz="0" w:space="0" w:color="auto"/>
                                                                          </w:divBdr>
                                                                        </w:div>
                                                                        <w:div w:id="1771583711">
                                                                          <w:marLeft w:val="640"/>
                                                                          <w:marRight w:val="0"/>
                                                                          <w:marTop w:val="0"/>
                                                                          <w:marBottom w:val="0"/>
                                                                          <w:divBdr>
                                                                            <w:top w:val="none" w:sz="0" w:space="0" w:color="auto"/>
                                                                            <w:left w:val="none" w:sz="0" w:space="0" w:color="auto"/>
                                                                            <w:bottom w:val="none" w:sz="0" w:space="0" w:color="auto"/>
                                                                            <w:right w:val="none" w:sz="0" w:space="0" w:color="auto"/>
                                                                          </w:divBdr>
                                                                        </w:div>
                                                                        <w:div w:id="1999186461">
                                                                          <w:marLeft w:val="640"/>
                                                                          <w:marRight w:val="0"/>
                                                                          <w:marTop w:val="0"/>
                                                                          <w:marBottom w:val="0"/>
                                                                          <w:divBdr>
                                                                            <w:top w:val="none" w:sz="0" w:space="0" w:color="auto"/>
                                                                            <w:left w:val="none" w:sz="0" w:space="0" w:color="auto"/>
                                                                            <w:bottom w:val="none" w:sz="0" w:space="0" w:color="auto"/>
                                                                            <w:right w:val="none" w:sz="0" w:space="0" w:color="auto"/>
                                                                          </w:divBdr>
                                                                        </w:div>
                                                                        <w:div w:id="2035037056">
                                                                          <w:marLeft w:val="640"/>
                                                                          <w:marRight w:val="0"/>
                                                                          <w:marTop w:val="0"/>
                                                                          <w:marBottom w:val="0"/>
                                                                          <w:divBdr>
                                                                            <w:top w:val="none" w:sz="0" w:space="0" w:color="auto"/>
                                                                            <w:left w:val="none" w:sz="0" w:space="0" w:color="auto"/>
                                                                            <w:bottom w:val="none" w:sz="0" w:space="0" w:color="auto"/>
                                                                            <w:right w:val="none" w:sz="0" w:space="0" w:color="auto"/>
                                                                          </w:divBdr>
                                                                        </w:div>
                                                                        <w:div w:id="2051031336">
                                                                          <w:marLeft w:val="640"/>
                                                                          <w:marRight w:val="0"/>
                                                                          <w:marTop w:val="0"/>
                                                                          <w:marBottom w:val="0"/>
                                                                          <w:divBdr>
                                                                            <w:top w:val="none" w:sz="0" w:space="0" w:color="auto"/>
                                                                            <w:left w:val="none" w:sz="0" w:space="0" w:color="auto"/>
                                                                            <w:bottom w:val="none" w:sz="0" w:space="0" w:color="auto"/>
                                                                            <w:right w:val="none" w:sz="0" w:space="0" w:color="auto"/>
                                                                          </w:divBdr>
                                                                        </w:div>
                                                                        <w:div w:id="2093165348">
                                                                          <w:marLeft w:val="640"/>
                                                                          <w:marRight w:val="0"/>
                                                                          <w:marTop w:val="0"/>
                                                                          <w:marBottom w:val="0"/>
                                                                          <w:divBdr>
                                                                            <w:top w:val="none" w:sz="0" w:space="0" w:color="auto"/>
                                                                            <w:left w:val="none" w:sz="0" w:space="0" w:color="auto"/>
                                                                            <w:bottom w:val="none" w:sz="0" w:space="0" w:color="auto"/>
                                                                            <w:right w:val="none" w:sz="0" w:space="0" w:color="auto"/>
                                                                          </w:divBdr>
                                                                        </w:div>
                                                                        <w:div w:id="2101481595">
                                                                          <w:marLeft w:val="640"/>
                                                                          <w:marRight w:val="0"/>
                                                                          <w:marTop w:val="0"/>
                                                                          <w:marBottom w:val="0"/>
                                                                          <w:divBdr>
                                                                            <w:top w:val="none" w:sz="0" w:space="0" w:color="auto"/>
                                                                            <w:left w:val="none" w:sz="0" w:space="0" w:color="auto"/>
                                                                            <w:bottom w:val="none" w:sz="0" w:space="0" w:color="auto"/>
                                                                            <w:right w:val="none" w:sz="0" w:space="0" w:color="auto"/>
                                                                          </w:divBdr>
                                                                        </w:div>
                                                                        <w:div w:id="2126580765">
                                                                          <w:marLeft w:val="640"/>
                                                                          <w:marRight w:val="0"/>
                                                                          <w:marTop w:val="0"/>
                                                                          <w:marBottom w:val="0"/>
                                                                          <w:divBdr>
                                                                            <w:top w:val="none" w:sz="0" w:space="0" w:color="auto"/>
                                                                            <w:left w:val="none" w:sz="0" w:space="0" w:color="auto"/>
                                                                            <w:bottom w:val="none" w:sz="0" w:space="0" w:color="auto"/>
                                                                            <w:right w:val="none" w:sz="0" w:space="0" w:color="auto"/>
                                                                          </w:divBdr>
                                                                        </w:div>
                                                                        <w:div w:id="2126655687">
                                                                          <w:marLeft w:val="640"/>
                                                                          <w:marRight w:val="0"/>
                                                                          <w:marTop w:val="0"/>
                                                                          <w:marBottom w:val="0"/>
                                                                          <w:divBdr>
                                                                            <w:top w:val="none" w:sz="0" w:space="0" w:color="auto"/>
                                                                            <w:left w:val="none" w:sz="0" w:space="0" w:color="auto"/>
                                                                            <w:bottom w:val="none" w:sz="0" w:space="0" w:color="auto"/>
                                                                            <w:right w:val="none" w:sz="0" w:space="0" w:color="auto"/>
                                                                          </w:divBdr>
                                                                        </w:div>
                                                                        <w:div w:id="2141072551">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636036604">
                                                                  <w:marLeft w:val="640"/>
                                                                  <w:marRight w:val="0"/>
                                                                  <w:marTop w:val="0"/>
                                                                  <w:marBottom w:val="0"/>
                                                                  <w:divBdr>
                                                                    <w:top w:val="none" w:sz="0" w:space="0" w:color="auto"/>
                                                                    <w:left w:val="none" w:sz="0" w:space="0" w:color="auto"/>
                                                                    <w:bottom w:val="none" w:sz="0" w:space="0" w:color="auto"/>
                                                                    <w:right w:val="none" w:sz="0" w:space="0" w:color="auto"/>
                                                                  </w:divBdr>
                                                                </w:div>
                                                                <w:div w:id="649480745">
                                                                  <w:marLeft w:val="640"/>
                                                                  <w:marRight w:val="0"/>
                                                                  <w:marTop w:val="0"/>
                                                                  <w:marBottom w:val="0"/>
                                                                  <w:divBdr>
                                                                    <w:top w:val="none" w:sz="0" w:space="0" w:color="auto"/>
                                                                    <w:left w:val="none" w:sz="0" w:space="0" w:color="auto"/>
                                                                    <w:bottom w:val="none" w:sz="0" w:space="0" w:color="auto"/>
                                                                    <w:right w:val="none" w:sz="0" w:space="0" w:color="auto"/>
                                                                  </w:divBdr>
                                                                </w:div>
                                                                <w:div w:id="692151610">
                                                                  <w:marLeft w:val="640"/>
                                                                  <w:marRight w:val="0"/>
                                                                  <w:marTop w:val="0"/>
                                                                  <w:marBottom w:val="0"/>
                                                                  <w:divBdr>
                                                                    <w:top w:val="none" w:sz="0" w:space="0" w:color="auto"/>
                                                                    <w:left w:val="none" w:sz="0" w:space="0" w:color="auto"/>
                                                                    <w:bottom w:val="none" w:sz="0" w:space="0" w:color="auto"/>
                                                                    <w:right w:val="none" w:sz="0" w:space="0" w:color="auto"/>
                                                                  </w:divBdr>
                                                                </w:div>
                                                                <w:div w:id="895748729">
                                                                  <w:marLeft w:val="640"/>
                                                                  <w:marRight w:val="0"/>
                                                                  <w:marTop w:val="0"/>
                                                                  <w:marBottom w:val="0"/>
                                                                  <w:divBdr>
                                                                    <w:top w:val="none" w:sz="0" w:space="0" w:color="auto"/>
                                                                    <w:left w:val="none" w:sz="0" w:space="0" w:color="auto"/>
                                                                    <w:bottom w:val="none" w:sz="0" w:space="0" w:color="auto"/>
                                                                    <w:right w:val="none" w:sz="0" w:space="0" w:color="auto"/>
                                                                  </w:divBdr>
                                                                </w:div>
                                                                <w:div w:id="915165355">
                                                                  <w:marLeft w:val="640"/>
                                                                  <w:marRight w:val="0"/>
                                                                  <w:marTop w:val="0"/>
                                                                  <w:marBottom w:val="0"/>
                                                                  <w:divBdr>
                                                                    <w:top w:val="none" w:sz="0" w:space="0" w:color="auto"/>
                                                                    <w:left w:val="none" w:sz="0" w:space="0" w:color="auto"/>
                                                                    <w:bottom w:val="none" w:sz="0" w:space="0" w:color="auto"/>
                                                                    <w:right w:val="none" w:sz="0" w:space="0" w:color="auto"/>
                                                                  </w:divBdr>
                                                                </w:div>
                                                                <w:div w:id="994145910">
                                                                  <w:marLeft w:val="640"/>
                                                                  <w:marRight w:val="0"/>
                                                                  <w:marTop w:val="0"/>
                                                                  <w:marBottom w:val="0"/>
                                                                  <w:divBdr>
                                                                    <w:top w:val="none" w:sz="0" w:space="0" w:color="auto"/>
                                                                    <w:left w:val="none" w:sz="0" w:space="0" w:color="auto"/>
                                                                    <w:bottom w:val="none" w:sz="0" w:space="0" w:color="auto"/>
                                                                    <w:right w:val="none" w:sz="0" w:space="0" w:color="auto"/>
                                                                  </w:divBdr>
                                                                </w:div>
                                                                <w:div w:id="1006790150">
                                                                  <w:marLeft w:val="640"/>
                                                                  <w:marRight w:val="0"/>
                                                                  <w:marTop w:val="0"/>
                                                                  <w:marBottom w:val="0"/>
                                                                  <w:divBdr>
                                                                    <w:top w:val="none" w:sz="0" w:space="0" w:color="auto"/>
                                                                    <w:left w:val="none" w:sz="0" w:space="0" w:color="auto"/>
                                                                    <w:bottom w:val="none" w:sz="0" w:space="0" w:color="auto"/>
                                                                    <w:right w:val="none" w:sz="0" w:space="0" w:color="auto"/>
                                                                  </w:divBdr>
                                                                </w:div>
                                                                <w:div w:id="1105077981">
                                                                  <w:marLeft w:val="640"/>
                                                                  <w:marRight w:val="0"/>
                                                                  <w:marTop w:val="0"/>
                                                                  <w:marBottom w:val="0"/>
                                                                  <w:divBdr>
                                                                    <w:top w:val="none" w:sz="0" w:space="0" w:color="auto"/>
                                                                    <w:left w:val="none" w:sz="0" w:space="0" w:color="auto"/>
                                                                    <w:bottom w:val="none" w:sz="0" w:space="0" w:color="auto"/>
                                                                    <w:right w:val="none" w:sz="0" w:space="0" w:color="auto"/>
                                                                  </w:divBdr>
                                                                </w:div>
                                                                <w:div w:id="1158964462">
                                                                  <w:marLeft w:val="640"/>
                                                                  <w:marRight w:val="0"/>
                                                                  <w:marTop w:val="0"/>
                                                                  <w:marBottom w:val="0"/>
                                                                  <w:divBdr>
                                                                    <w:top w:val="none" w:sz="0" w:space="0" w:color="auto"/>
                                                                    <w:left w:val="none" w:sz="0" w:space="0" w:color="auto"/>
                                                                    <w:bottom w:val="none" w:sz="0" w:space="0" w:color="auto"/>
                                                                    <w:right w:val="none" w:sz="0" w:space="0" w:color="auto"/>
                                                                  </w:divBdr>
                                                                </w:div>
                                                                <w:div w:id="1206217190">
                                                                  <w:marLeft w:val="640"/>
                                                                  <w:marRight w:val="0"/>
                                                                  <w:marTop w:val="0"/>
                                                                  <w:marBottom w:val="0"/>
                                                                  <w:divBdr>
                                                                    <w:top w:val="none" w:sz="0" w:space="0" w:color="auto"/>
                                                                    <w:left w:val="none" w:sz="0" w:space="0" w:color="auto"/>
                                                                    <w:bottom w:val="none" w:sz="0" w:space="0" w:color="auto"/>
                                                                    <w:right w:val="none" w:sz="0" w:space="0" w:color="auto"/>
                                                                  </w:divBdr>
                                                                </w:div>
                                                                <w:div w:id="1268654574">
                                                                  <w:marLeft w:val="640"/>
                                                                  <w:marRight w:val="0"/>
                                                                  <w:marTop w:val="0"/>
                                                                  <w:marBottom w:val="0"/>
                                                                  <w:divBdr>
                                                                    <w:top w:val="none" w:sz="0" w:space="0" w:color="auto"/>
                                                                    <w:left w:val="none" w:sz="0" w:space="0" w:color="auto"/>
                                                                    <w:bottom w:val="none" w:sz="0" w:space="0" w:color="auto"/>
                                                                    <w:right w:val="none" w:sz="0" w:space="0" w:color="auto"/>
                                                                  </w:divBdr>
                                                                </w:div>
                                                                <w:div w:id="1273319274">
                                                                  <w:marLeft w:val="640"/>
                                                                  <w:marRight w:val="0"/>
                                                                  <w:marTop w:val="0"/>
                                                                  <w:marBottom w:val="0"/>
                                                                  <w:divBdr>
                                                                    <w:top w:val="none" w:sz="0" w:space="0" w:color="auto"/>
                                                                    <w:left w:val="none" w:sz="0" w:space="0" w:color="auto"/>
                                                                    <w:bottom w:val="none" w:sz="0" w:space="0" w:color="auto"/>
                                                                    <w:right w:val="none" w:sz="0" w:space="0" w:color="auto"/>
                                                                  </w:divBdr>
                                                                </w:div>
                                                                <w:div w:id="1390304184">
                                                                  <w:marLeft w:val="640"/>
                                                                  <w:marRight w:val="0"/>
                                                                  <w:marTop w:val="0"/>
                                                                  <w:marBottom w:val="0"/>
                                                                  <w:divBdr>
                                                                    <w:top w:val="none" w:sz="0" w:space="0" w:color="auto"/>
                                                                    <w:left w:val="none" w:sz="0" w:space="0" w:color="auto"/>
                                                                    <w:bottom w:val="none" w:sz="0" w:space="0" w:color="auto"/>
                                                                    <w:right w:val="none" w:sz="0" w:space="0" w:color="auto"/>
                                                                  </w:divBdr>
                                                                </w:div>
                                                                <w:div w:id="1392263915">
                                                                  <w:marLeft w:val="640"/>
                                                                  <w:marRight w:val="0"/>
                                                                  <w:marTop w:val="0"/>
                                                                  <w:marBottom w:val="0"/>
                                                                  <w:divBdr>
                                                                    <w:top w:val="none" w:sz="0" w:space="0" w:color="auto"/>
                                                                    <w:left w:val="none" w:sz="0" w:space="0" w:color="auto"/>
                                                                    <w:bottom w:val="none" w:sz="0" w:space="0" w:color="auto"/>
                                                                    <w:right w:val="none" w:sz="0" w:space="0" w:color="auto"/>
                                                                  </w:divBdr>
                                                                </w:div>
                                                                <w:div w:id="1418480529">
                                                                  <w:marLeft w:val="640"/>
                                                                  <w:marRight w:val="0"/>
                                                                  <w:marTop w:val="0"/>
                                                                  <w:marBottom w:val="0"/>
                                                                  <w:divBdr>
                                                                    <w:top w:val="none" w:sz="0" w:space="0" w:color="auto"/>
                                                                    <w:left w:val="none" w:sz="0" w:space="0" w:color="auto"/>
                                                                    <w:bottom w:val="none" w:sz="0" w:space="0" w:color="auto"/>
                                                                    <w:right w:val="none" w:sz="0" w:space="0" w:color="auto"/>
                                                                  </w:divBdr>
                                                                </w:div>
                                                                <w:div w:id="1437021492">
                                                                  <w:marLeft w:val="640"/>
                                                                  <w:marRight w:val="0"/>
                                                                  <w:marTop w:val="0"/>
                                                                  <w:marBottom w:val="0"/>
                                                                  <w:divBdr>
                                                                    <w:top w:val="none" w:sz="0" w:space="0" w:color="auto"/>
                                                                    <w:left w:val="none" w:sz="0" w:space="0" w:color="auto"/>
                                                                    <w:bottom w:val="none" w:sz="0" w:space="0" w:color="auto"/>
                                                                    <w:right w:val="none" w:sz="0" w:space="0" w:color="auto"/>
                                                                  </w:divBdr>
                                                                </w:div>
                                                                <w:div w:id="1550340909">
                                                                  <w:marLeft w:val="640"/>
                                                                  <w:marRight w:val="0"/>
                                                                  <w:marTop w:val="0"/>
                                                                  <w:marBottom w:val="0"/>
                                                                  <w:divBdr>
                                                                    <w:top w:val="none" w:sz="0" w:space="0" w:color="auto"/>
                                                                    <w:left w:val="none" w:sz="0" w:space="0" w:color="auto"/>
                                                                    <w:bottom w:val="none" w:sz="0" w:space="0" w:color="auto"/>
                                                                    <w:right w:val="none" w:sz="0" w:space="0" w:color="auto"/>
                                                                  </w:divBdr>
                                                                </w:div>
                                                                <w:div w:id="1687829660">
                                                                  <w:marLeft w:val="640"/>
                                                                  <w:marRight w:val="0"/>
                                                                  <w:marTop w:val="0"/>
                                                                  <w:marBottom w:val="0"/>
                                                                  <w:divBdr>
                                                                    <w:top w:val="none" w:sz="0" w:space="0" w:color="auto"/>
                                                                    <w:left w:val="none" w:sz="0" w:space="0" w:color="auto"/>
                                                                    <w:bottom w:val="none" w:sz="0" w:space="0" w:color="auto"/>
                                                                    <w:right w:val="none" w:sz="0" w:space="0" w:color="auto"/>
                                                                  </w:divBdr>
                                                                </w:div>
                                                                <w:div w:id="1693990709">
                                                                  <w:marLeft w:val="640"/>
                                                                  <w:marRight w:val="0"/>
                                                                  <w:marTop w:val="0"/>
                                                                  <w:marBottom w:val="0"/>
                                                                  <w:divBdr>
                                                                    <w:top w:val="none" w:sz="0" w:space="0" w:color="auto"/>
                                                                    <w:left w:val="none" w:sz="0" w:space="0" w:color="auto"/>
                                                                    <w:bottom w:val="none" w:sz="0" w:space="0" w:color="auto"/>
                                                                    <w:right w:val="none" w:sz="0" w:space="0" w:color="auto"/>
                                                                  </w:divBdr>
                                                                </w:div>
                                                                <w:div w:id="1699966019">
                                                                  <w:marLeft w:val="640"/>
                                                                  <w:marRight w:val="0"/>
                                                                  <w:marTop w:val="0"/>
                                                                  <w:marBottom w:val="0"/>
                                                                  <w:divBdr>
                                                                    <w:top w:val="none" w:sz="0" w:space="0" w:color="auto"/>
                                                                    <w:left w:val="none" w:sz="0" w:space="0" w:color="auto"/>
                                                                    <w:bottom w:val="none" w:sz="0" w:space="0" w:color="auto"/>
                                                                    <w:right w:val="none" w:sz="0" w:space="0" w:color="auto"/>
                                                                  </w:divBdr>
                                                                </w:div>
                                                                <w:div w:id="1733193197">
                                                                  <w:marLeft w:val="640"/>
                                                                  <w:marRight w:val="0"/>
                                                                  <w:marTop w:val="0"/>
                                                                  <w:marBottom w:val="0"/>
                                                                  <w:divBdr>
                                                                    <w:top w:val="none" w:sz="0" w:space="0" w:color="auto"/>
                                                                    <w:left w:val="none" w:sz="0" w:space="0" w:color="auto"/>
                                                                    <w:bottom w:val="none" w:sz="0" w:space="0" w:color="auto"/>
                                                                    <w:right w:val="none" w:sz="0" w:space="0" w:color="auto"/>
                                                                  </w:divBdr>
                                                                </w:div>
                                                                <w:div w:id="1874877161">
                                                                  <w:marLeft w:val="640"/>
                                                                  <w:marRight w:val="0"/>
                                                                  <w:marTop w:val="0"/>
                                                                  <w:marBottom w:val="0"/>
                                                                  <w:divBdr>
                                                                    <w:top w:val="none" w:sz="0" w:space="0" w:color="auto"/>
                                                                    <w:left w:val="none" w:sz="0" w:space="0" w:color="auto"/>
                                                                    <w:bottom w:val="none" w:sz="0" w:space="0" w:color="auto"/>
                                                                    <w:right w:val="none" w:sz="0" w:space="0" w:color="auto"/>
                                                                  </w:divBdr>
                                                                </w:div>
                                                                <w:div w:id="1913269165">
                                                                  <w:marLeft w:val="640"/>
                                                                  <w:marRight w:val="0"/>
                                                                  <w:marTop w:val="0"/>
                                                                  <w:marBottom w:val="0"/>
                                                                  <w:divBdr>
                                                                    <w:top w:val="none" w:sz="0" w:space="0" w:color="auto"/>
                                                                    <w:left w:val="none" w:sz="0" w:space="0" w:color="auto"/>
                                                                    <w:bottom w:val="none" w:sz="0" w:space="0" w:color="auto"/>
                                                                    <w:right w:val="none" w:sz="0" w:space="0" w:color="auto"/>
                                                                  </w:divBdr>
                                                                </w:div>
                                                                <w:div w:id="1916358677">
                                                                  <w:marLeft w:val="640"/>
                                                                  <w:marRight w:val="0"/>
                                                                  <w:marTop w:val="0"/>
                                                                  <w:marBottom w:val="0"/>
                                                                  <w:divBdr>
                                                                    <w:top w:val="none" w:sz="0" w:space="0" w:color="auto"/>
                                                                    <w:left w:val="none" w:sz="0" w:space="0" w:color="auto"/>
                                                                    <w:bottom w:val="none" w:sz="0" w:space="0" w:color="auto"/>
                                                                    <w:right w:val="none" w:sz="0" w:space="0" w:color="auto"/>
                                                                  </w:divBdr>
                                                                </w:div>
                                                                <w:div w:id="1921059413">
                                                                  <w:marLeft w:val="640"/>
                                                                  <w:marRight w:val="0"/>
                                                                  <w:marTop w:val="0"/>
                                                                  <w:marBottom w:val="0"/>
                                                                  <w:divBdr>
                                                                    <w:top w:val="none" w:sz="0" w:space="0" w:color="auto"/>
                                                                    <w:left w:val="none" w:sz="0" w:space="0" w:color="auto"/>
                                                                    <w:bottom w:val="none" w:sz="0" w:space="0" w:color="auto"/>
                                                                    <w:right w:val="none" w:sz="0" w:space="0" w:color="auto"/>
                                                                  </w:divBdr>
                                                                </w:div>
                                                                <w:div w:id="1937590644">
                                                                  <w:marLeft w:val="640"/>
                                                                  <w:marRight w:val="0"/>
                                                                  <w:marTop w:val="0"/>
                                                                  <w:marBottom w:val="0"/>
                                                                  <w:divBdr>
                                                                    <w:top w:val="none" w:sz="0" w:space="0" w:color="auto"/>
                                                                    <w:left w:val="none" w:sz="0" w:space="0" w:color="auto"/>
                                                                    <w:bottom w:val="none" w:sz="0" w:space="0" w:color="auto"/>
                                                                    <w:right w:val="none" w:sz="0" w:space="0" w:color="auto"/>
                                                                  </w:divBdr>
                                                                </w:div>
                                                                <w:div w:id="1969239385">
                                                                  <w:marLeft w:val="640"/>
                                                                  <w:marRight w:val="0"/>
                                                                  <w:marTop w:val="0"/>
                                                                  <w:marBottom w:val="0"/>
                                                                  <w:divBdr>
                                                                    <w:top w:val="none" w:sz="0" w:space="0" w:color="auto"/>
                                                                    <w:left w:val="none" w:sz="0" w:space="0" w:color="auto"/>
                                                                    <w:bottom w:val="none" w:sz="0" w:space="0" w:color="auto"/>
                                                                    <w:right w:val="none" w:sz="0" w:space="0" w:color="auto"/>
                                                                  </w:divBdr>
                                                                </w:div>
                                                                <w:div w:id="1973829678">
                                                                  <w:marLeft w:val="640"/>
                                                                  <w:marRight w:val="0"/>
                                                                  <w:marTop w:val="0"/>
                                                                  <w:marBottom w:val="0"/>
                                                                  <w:divBdr>
                                                                    <w:top w:val="none" w:sz="0" w:space="0" w:color="auto"/>
                                                                    <w:left w:val="none" w:sz="0" w:space="0" w:color="auto"/>
                                                                    <w:bottom w:val="none" w:sz="0" w:space="0" w:color="auto"/>
                                                                    <w:right w:val="none" w:sz="0" w:space="0" w:color="auto"/>
                                                                  </w:divBdr>
                                                                </w:div>
                                                                <w:div w:id="2070881818">
                                                                  <w:marLeft w:val="640"/>
                                                                  <w:marRight w:val="0"/>
                                                                  <w:marTop w:val="0"/>
                                                                  <w:marBottom w:val="0"/>
                                                                  <w:divBdr>
                                                                    <w:top w:val="none" w:sz="0" w:space="0" w:color="auto"/>
                                                                    <w:left w:val="none" w:sz="0" w:space="0" w:color="auto"/>
                                                                    <w:bottom w:val="none" w:sz="0" w:space="0" w:color="auto"/>
                                                                    <w:right w:val="none" w:sz="0" w:space="0" w:color="auto"/>
                                                                  </w:divBdr>
                                                                </w:div>
                                                                <w:div w:id="2096322781">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025133110">
                                                          <w:marLeft w:val="640"/>
                                                          <w:marRight w:val="0"/>
                                                          <w:marTop w:val="0"/>
                                                          <w:marBottom w:val="0"/>
                                                          <w:divBdr>
                                                            <w:top w:val="none" w:sz="0" w:space="0" w:color="auto"/>
                                                            <w:left w:val="none" w:sz="0" w:space="0" w:color="auto"/>
                                                            <w:bottom w:val="none" w:sz="0" w:space="0" w:color="auto"/>
                                                            <w:right w:val="none" w:sz="0" w:space="0" w:color="auto"/>
                                                          </w:divBdr>
                                                        </w:div>
                                                        <w:div w:id="1032070133">
                                                          <w:marLeft w:val="640"/>
                                                          <w:marRight w:val="0"/>
                                                          <w:marTop w:val="0"/>
                                                          <w:marBottom w:val="0"/>
                                                          <w:divBdr>
                                                            <w:top w:val="none" w:sz="0" w:space="0" w:color="auto"/>
                                                            <w:left w:val="none" w:sz="0" w:space="0" w:color="auto"/>
                                                            <w:bottom w:val="none" w:sz="0" w:space="0" w:color="auto"/>
                                                            <w:right w:val="none" w:sz="0" w:space="0" w:color="auto"/>
                                                          </w:divBdr>
                                                        </w:div>
                                                        <w:div w:id="1210337930">
                                                          <w:marLeft w:val="640"/>
                                                          <w:marRight w:val="0"/>
                                                          <w:marTop w:val="0"/>
                                                          <w:marBottom w:val="0"/>
                                                          <w:divBdr>
                                                            <w:top w:val="none" w:sz="0" w:space="0" w:color="auto"/>
                                                            <w:left w:val="none" w:sz="0" w:space="0" w:color="auto"/>
                                                            <w:bottom w:val="none" w:sz="0" w:space="0" w:color="auto"/>
                                                            <w:right w:val="none" w:sz="0" w:space="0" w:color="auto"/>
                                                          </w:divBdr>
                                                        </w:div>
                                                        <w:div w:id="1241863191">
                                                          <w:marLeft w:val="640"/>
                                                          <w:marRight w:val="0"/>
                                                          <w:marTop w:val="0"/>
                                                          <w:marBottom w:val="0"/>
                                                          <w:divBdr>
                                                            <w:top w:val="none" w:sz="0" w:space="0" w:color="auto"/>
                                                            <w:left w:val="none" w:sz="0" w:space="0" w:color="auto"/>
                                                            <w:bottom w:val="none" w:sz="0" w:space="0" w:color="auto"/>
                                                            <w:right w:val="none" w:sz="0" w:space="0" w:color="auto"/>
                                                          </w:divBdr>
                                                        </w:div>
                                                        <w:div w:id="1305817366">
                                                          <w:marLeft w:val="640"/>
                                                          <w:marRight w:val="0"/>
                                                          <w:marTop w:val="0"/>
                                                          <w:marBottom w:val="0"/>
                                                          <w:divBdr>
                                                            <w:top w:val="none" w:sz="0" w:space="0" w:color="auto"/>
                                                            <w:left w:val="none" w:sz="0" w:space="0" w:color="auto"/>
                                                            <w:bottom w:val="none" w:sz="0" w:space="0" w:color="auto"/>
                                                            <w:right w:val="none" w:sz="0" w:space="0" w:color="auto"/>
                                                          </w:divBdr>
                                                        </w:div>
                                                        <w:div w:id="1342704484">
                                                          <w:marLeft w:val="640"/>
                                                          <w:marRight w:val="0"/>
                                                          <w:marTop w:val="0"/>
                                                          <w:marBottom w:val="0"/>
                                                          <w:divBdr>
                                                            <w:top w:val="none" w:sz="0" w:space="0" w:color="auto"/>
                                                            <w:left w:val="none" w:sz="0" w:space="0" w:color="auto"/>
                                                            <w:bottom w:val="none" w:sz="0" w:space="0" w:color="auto"/>
                                                            <w:right w:val="none" w:sz="0" w:space="0" w:color="auto"/>
                                                          </w:divBdr>
                                                        </w:div>
                                                        <w:div w:id="1376468395">
                                                          <w:marLeft w:val="640"/>
                                                          <w:marRight w:val="0"/>
                                                          <w:marTop w:val="0"/>
                                                          <w:marBottom w:val="0"/>
                                                          <w:divBdr>
                                                            <w:top w:val="none" w:sz="0" w:space="0" w:color="auto"/>
                                                            <w:left w:val="none" w:sz="0" w:space="0" w:color="auto"/>
                                                            <w:bottom w:val="none" w:sz="0" w:space="0" w:color="auto"/>
                                                            <w:right w:val="none" w:sz="0" w:space="0" w:color="auto"/>
                                                          </w:divBdr>
                                                        </w:div>
                                                        <w:div w:id="1488550519">
                                                          <w:marLeft w:val="640"/>
                                                          <w:marRight w:val="0"/>
                                                          <w:marTop w:val="0"/>
                                                          <w:marBottom w:val="0"/>
                                                          <w:divBdr>
                                                            <w:top w:val="none" w:sz="0" w:space="0" w:color="auto"/>
                                                            <w:left w:val="none" w:sz="0" w:space="0" w:color="auto"/>
                                                            <w:bottom w:val="none" w:sz="0" w:space="0" w:color="auto"/>
                                                            <w:right w:val="none" w:sz="0" w:space="0" w:color="auto"/>
                                                          </w:divBdr>
                                                        </w:div>
                                                        <w:div w:id="1647734885">
                                                          <w:marLeft w:val="640"/>
                                                          <w:marRight w:val="0"/>
                                                          <w:marTop w:val="0"/>
                                                          <w:marBottom w:val="0"/>
                                                          <w:divBdr>
                                                            <w:top w:val="none" w:sz="0" w:space="0" w:color="auto"/>
                                                            <w:left w:val="none" w:sz="0" w:space="0" w:color="auto"/>
                                                            <w:bottom w:val="none" w:sz="0" w:space="0" w:color="auto"/>
                                                            <w:right w:val="none" w:sz="0" w:space="0" w:color="auto"/>
                                                          </w:divBdr>
                                                        </w:div>
                                                        <w:div w:id="1719278502">
                                                          <w:marLeft w:val="640"/>
                                                          <w:marRight w:val="0"/>
                                                          <w:marTop w:val="0"/>
                                                          <w:marBottom w:val="0"/>
                                                          <w:divBdr>
                                                            <w:top w:val="none" w:sz="0" w:space="0" w:color="auto"/>
                                                            <w:left w:val="none" w:sz="0" w:space="0" w:color="auto"/>
                                                            <w:bottom w:val="none" w:sz="0" w:space="0" w:color="auto"/>
                                                            <w:right w:val="none" w:sz="0" w:space="0" w:color="auto"/>
                                                          </w:divBdr>
                                                        </w:div>
                                                        <w:div w:id="1721202837">
                                                          <w:marLeft w:val="640"/>
                                                          <w:marRight w:val="0"/>
                                                          <w:marTop w:val="0"/>
                                                          <w:marBottom w:val="0"/>
                                                          <w:divBdr>
                                                            <w:top w:val="none" w:sz="0" w:space="0" w:color="auto"/>
                                                            <w:left w:val="none" w:sz="0" w:space="0" w:color="auto"/>
                                                            <w:bottom w:val="none" w:sz="0" w:space="0" w:color="auto"/>
                                                            <w:right w:val="none" w:sz="0" w:space="0" w:color="auto"/>
                                                          </w:divBdr>
                                                        </w:div>
                                                        <w:div w:id="1750806666">
                                                          <w:marLeft w:val="640"/>
                                                          <w:marRight w:val="0"/>
                                                          <w:marTop w:val="0"/>
                                                          <w:marBottom w:val="0"/>
                                                          <w:divBdr>
                                                            <w:top w:val="none" w:sz="0" w:space="0" w:color="auto"/>
                                                            <w:left w:val="none" w:sz="0" w:space="0" w:color="auto"/>
                                                            <w:bottom w:val="none" w:sz="0" w:space="0" w:color="auto"/>
                                                            <w:right w:val="none" w:sz="0" w:space="0" w:color="auto"/>
                                                          </w:divBdr>
                                                        </w:div>
                                                        <w:div w:id="1799374558">
                                                          <w:marLeft w:val="640"/>
                                                          <w:marRight w:val="0"/>
                                                          <w:marTop w:val="0"/>
                                                          <w:marBottom w:val="0"/>
                                                          <w:divBdr>
                                                            <w:top w:val="none" w:sz="0" w:space="0" w:color="auto"/>
                                                            <w:left w:val="none" w:sz="0" w:space="0" w:color="auto"/>
                                                            <w:bottom w:val="none" w:sz="0" w:space="0" w:color="auto"/>
                                                            <w:right w:val="none" w:sz="0" w:space="0" w:color="auto"/>
                                                          </w:divBdr>
                                                        </w:div>
                                                        <w:div w:id="1872720459">
                                                          <w:marLeft w:val="640"/>
                                                          <w:marRight w:val="0"/>
                                                          <w:marTop w:val="0"/>
                                                          <w:marBottom w:val="0"/>
                                                          <w:divBdr>
                                                            <w:top w:val="none" w:sz="0" w:space="0" w:color="auto"/>
                                                            <w:left w:val="none" w:sz="0" w:space="0" w:color="auto"/>
                                                            <w:bottom w:val="none" w:sz="0" w:space="0" w:color="auto"/>
                                                            <w:right w:val="none" w:sz="0" w:space="0" w:color="auto"/>
                                                          </w:divBdr>
                                                        </w:div>
                                                        <w:div w:id="1929578255">
                                                          <w:marLeft w:val="640"/>
                                                          <w:marRight w:val="0"/>
                                                          <w:marTop w:val="0"/>
                                                          <w:marBottom w:val="0"/>
                                                          <w:divBdr>
                                                            <w:top w:val="none" w:sz="0" w:space="0" w:color="auto"/>
                                                            <w:left w:val="none" w:sz="0" w:space="0" w:color="auto"/>
                                                            <w:bottom w:val="none" w:sz="0" w:space="0" w:color="auto"/>
                                                            <w:right w:val="none" w:sz="0" w:space="0" w:color="auto"/>
                                                          </w:divBdr>
                                                        </w:div>
                                                        <w:div w:id="1988777898">
                                                          <w:marLeft w:val="640"/>
                                                          <w:marRight w:val="0"/>
                                                          <w:marTop w:val="0"/>
                                                          <w:marBottom w:val="0"/>
                                                          <w:divBdr>
                                                            <w:top w:val="none" w:sz="0" w:space="0" w:color="auto"/>
                                                            <w:left w:val="none" w:sz="0" w:space="0" w:color="auto"/>
                                                            <w:bottom w:val="none" w:sz="0" w:space="0" w:color="auto"/>
                                                            <w:right w:val="none" w:sz="0" w:space="0" w:color="auto"/>
                                                          </w:divBdr>
                                                        </w:div>
                                                      </w:divsChild>
                                                    </w:div>
                                                    <w:div w:id="1631590327">
                                                      <w:marLeft w:val="0"/>
                                                      <w:marRight w:val="0"/>
                                                      <w:marTop w:val="0"/>
                                                      <w:marBottom w:val="0"/>
                                                      <w:divBdr>
                                                        <w:top w:val="none" w:sz="0" w:space="0" w:color="auto"/>
                                                        <w:left w:val="none" w:sz="0" w:space="0" w:color="auto"/>
                                                        <w:bottom w:val="none" w:sz="0" w:space="0" w:color="auto"/>
                                                        <w:right w:val="none" w:sz="0" w:space="0" w:color="auto"/>
                                                      </w:divBdr>
                                                      <w:divsChild>
                                                        <w:div w:id="42755524">
                                                          <w:marLeft w:val="640"/>
                                                          <w:marRight w:val="0"/>
                                                          <w:marTop w:val="0"/>
                                                          <w:marBottom w:val="0"/>
                                                          <w:divBdr>
                                                            <w:top w:val="none" w:sz="0" w:space="0" w:color="auto"/>
                                                            <w:left w:val="none" w:sz="0" w:space="0" w:color="auto"/>
                                                            <w:bottom w:val="none" w:sz="0" w:space="0" w:color="auto"/>
                                                            <w:right w:val="none" w:sz="0" w:space="0" w:color="auto"/>
                                                          </w:divBdr>
                                                        </w:div>
                                                        <w:div w:id="58212959">
                                                          <w:marLeft w:val="640"/>
                                                          <w:marRight w:val="0"/>
                                                          <w:marTop w:val="0"/>
                                                          <w:marBottom w:val="0"/>
                                                          <w:divBdr>
                                                            <w:top w:val="none" w:sz="0" w:space="0" w:color="auto"/>
                                                            <w:left w:val="none" w:sz="0" w:space="0" w:color="auto"/>
                                                            <w:bottom w:val="none" w:sz="0" w:space="0" w:color="auto"/>
                                                            <w:right w:val="none" w:sz="0" w:space="0" w:color="auto"/>
                                                          </w:divBdr>
                                                        </w:div>
                                                        <w:div w:id="73861130">
                                                          <w:marLeft w:val="640"/>
                                                          <w:marRight w:val="0"/>
                                                          <w:marTop w:val="0"/>
                                                          <w:marBottom w:val="0"/>
                                                          <w:divBdr>
                                                            <w:top w:val="none" w:sz="0" w:space="0" w:color="auto"/>
                                                            <w:left w:val="none" w:sz="0" w:space="0" w:color="auto"/>
                                                            <w:bottom w:val="none" w:sz="0" w:space="0" w:color="auto"/>
                                                            <w:right w:val="none" w:sz="0" w:space="0" w:color="auto"/>
                                                          </w:divBdr>
                                                        </w:div>
                                                        <w:div w:id="95836355">
                                                          <w:marLeft w:val="640"/>
                                                          <w:marRight w:val="0"/>
                                                          <w:marTop w:val="0"/>
                                                          <w:marBottom w:val="0"/>
                                                          <w:divBdr>
                                                            <w:top w:val="none" w:sz="0" w:space="0" w:color="auto"/>
                                                            <w:left w:val="none" w:sz="0" w:space="0" w:color="auto"/>
                                                            <w:bottom w:val="none" w:sz="0" w:space="0" w:color="auto"/>
                                                            <w:right w:val="none" w:sz="0" w:space="0" w:color="auto"/>
                                                          </w:divBdr>
                                                        </w:div>
                                                        <w:div w:id="271325395">
                                                          <w:marLeft w:val="640"/>
                                                          <w:marRight w:val="0"/>
                                                          <w:marTop w:val="0"/>
                                                          <w:marBottom w:val="0"/>
                                                          <w:divBdr>
                                                            <w:top w:val="none" w:sz="0" w:space="0" w:color="auto"/>
                                                            <w:left w:val="none" w:sz="0" w:space="0" w:color="auto"/>
                                                            <w:bottom w:val="none" w:sz="0" w:space="0" w:color="auto"/>
                                                            <w:right w:val="none" w:sz="0" w:space="0" w:color="auto"/>
                                                          </w:divBdr>
                                                        </w:div>
                                                        <w:div w:id="297689116">
                                                          <w:marLeft w:val="640"/>
                                                          <w:marRight w:val="0"/>
                                                          <w:marTop w:val="0"/>
                                                          <w:marBottom w:val="0"/>
                                                          <w:divBdr>
                                                            <w:top w:val="none" w:sz="0" w:space="0" w:color="auto"/>
                                                            <w:left w:val="none" w:sz="0" w:space="0" w:color="auto"/>
                                                            <w:bottom w:val="none" w:sz="0" w:space="0" w:color="auto"/>
                                                            <w:right w:val="none" w:sz="0" w:space="0" w:color="auto"/>
                                                          </w:divBdr>
                                                        </w:div>
                                                        <w:div w:id="339237489">
                                                          <w:marLeft w:val="640"/>
                                                          <w:marRight w:val="0"/>
                                                          <w:marTop w:val="0"/>
                                                          <w:marBottom w:val="0"/>
                                                          <w:divBdr>
                                                            <w:top w:val="none" w:sz="0" w:space="0" w:color="auto"/>
                                                            <w:left w:val="none" w:sz="0" w:space="0" w:color="auto"/>
                                                            <w:bottom w:val="none" w:sz="0" w:space="0" w:color="auto"/>
                                                            <w:right w:val="none" w:sz="0" w:space="0" w:color="auto"/>
                                                          </w:divBdr>
                                                        </w:div>
                                                        <w:div w:id="415368047">
                                                          <w:marLeft w:val="640"/>
                                                          <w:marRight w:val="0"/>
                                                          <w:marTop w:val="0"/>
                                                          <w:marBottom w:val="0"/>
                                                          <w:divBdr>
                                                            <w:top w:val="none" w:sz="0" w:space="0" w:color="auto"/>
                                                            <w:left w:val="none" w:sz="0" w:space="0" w:color="auto"/>
                                                            <w:bottom w:val="none" w:sz="0" w:space="0" w:color="auto"/>
                                                            <w:right w:val="none" w:sz="0" w:space="0" w:color="auto"/>
                                                          </w:divBdr>
                                                        </w:div>
                                                        <w:div w:id="437064816">
                                                          <w:marLeft w:val="640"/>
                                                          <w:marRight w:val="0"/>
                                                          <w:marTop w:val="0"/>
                                                          <w:marBottom w:val="0"/>
                                                          <w:divBdr>
                                                            <w:top w:val="none" w:sz="0" w:space="0" w:color="auto"/>
                                                            <w:left w:val="none" w:sz="0" w:space="0" w:color="auto"/>
                                                            <w:bottom w:val="none" w:sz="0" w:space="0" w:color="auto"/>
                                                            <w:right w:val="none" w:sz="0" w:space="0" w:color="auto"/>
                                                          </w:divBdr>
                                                        </w:div>
                                                        <w:div w:id="558638474">
                                                          <w:marLeft w:val="640"/>
                                                          <w:marRight w:val="0"/>
                                                          <w:marTop w:val="0"/>
                                                          <w:marBottom w:val="0"/>
                                                          <w:divBdr>
                                                            <w:top w:val="none" w:sz="0" w:space="0" w:color="auto"/>
                                                            <w:left w:val="none" w:sz="0" w:space="0" w:color="auto"/>
                                                            <w:bottom w:val="none" w:sz="0" w:space="0" w:color="auto"/>
                                                            <w:right w:val="none" w:sz="0" w:space="0" w:color="auto"/>
                                                          </w:divBdr>
                                                        </w:div>
                                                        <w:div w:id="656224323">
                                                          <w:marLeft w:val="640"/>
                                                          <w:marRight w:val="0"/>
                                                          <w:marTop w:val="0"/>
                                                          <w:marBottom w:val="0"/>
                                                          <w:divBdr>
                                                            <w:top w:val="none" w:sz="0" w:space="0" w:color="auto"/>
                                                            <w:left w:val="none" w:sz="0" w:space="0" w:color="auto"/>
                                                            <w:bottom w:val="none" w:sz="0" w:space="0" w:color="auto"/>
                                                            <w:right w:val="none" w:sz="0" w:space="0" w:color="auto"/>
                                                          </w:divBdr>
                                                        </w:div>
                                                        <w:div w:id="678511267">
                                                          <w:marLeft w:val="640"/>
                                                          <w:marRight w:val="0"/>
                                                          <w:marTop w:val="0"/>
                                                          <w:marBottom w:val="0"/>
                                                          <w:divBdr>
                                                            <w:top w:val="none" w:sz="0" w:space="0" w:color="auto"/>
                                                            <w:left w:val="none" w:sz="0" w:space="0" w:color="auto"/>
                                                            <w:bottom w:val="none" w:sz="0" w:space="0" w:color="auto"/>
                                                            <w:right w:val="none" w:sz="0" w:space="0" w:color="auto"/>
                                                          </w:divBdr>
                                                        </w:div>
                                                        <w:div w:id="723255531">
                                                          <w:marLeft w:val="640"/>
                                                          <w:marRight w:val="0"/>
                                                          <w:marTop w:val="0"/>
                                                          <w:marBottom w:val="0"/>
                                                          <w:divBdr>
                                                            <w:top w:val="none" w:sz="0" w:space="0" w:color="auto"/>
                                                            <w:left w:val="none" w:sz="0" w:space="0" w:color="auto"/>
                                                            <w:bottom w:val="none" w:sz="0" w:space="0" w:color="auto"/>
                                                            <w:right w:val="none" w:sz="0" w:space="0" w:color="auto"/>
                                                          </w:divBdr>
                                                        </w:div>
                                                        <w:div w:id="747266413">
                                                          <w:marLeft w:val="640"/>
                                                          <w:marRight w:val="0"/>
                                                          <w:marTop w:val="0"/>
                                                          <w:marBottom w:val="0"/>
                                                          <w:divBdr>
                                                            <w:top w:val="none" w:sz="0" w:space="0" w:color="auto"/>
                                                            <w:left w:val="none" w:sz="0" w:space="0" w:color="auto"/>
                                                            <w:bottom w:val="none" w:sz="0" w:space="0" w:color="auto"/>
                                                            <w:right w:val="none" w:sz="0" w:space="0" w:color="auto"/>
                                                          </w:divBdr>
                                                        </w:div>
                                                        <w:div w:id="875431419">
                                                          <w:marLeft w:val="640"/>
                                                          <w:marRight w:val="0"/>
                                                          <w:marTop w:val="0"/>
                                                          <w:marBottom w:val="0"/>
                                                          <w:divBdr>
                                                            <w:top w:val="none" w:sz="0" w:space="0" w:color="auto"/>
                                                            <w:left w:val="none" w:sz="0" w:space="0" w:color="auto"/>
                                                            <w:bottom w:val="none" w:sz="0" w:space="0" w:color="auto"/>
                                                            <w:right w:val="none" w:sz="0" w:space="0" w:color="auto"/>
                                                          </w:divBdr>
                                                        </w:div>
                                                        <w:div w:id="969868379">
                                                          <w:marLeft w:val="640"/>
                                                          <w:marRight w:val="0"/>
                                                          <w:marTop w:val="0"/>
                                                          <w:marBottom w:val="0"/>
                                                          <w:divBdr>
                                                            <w:top w:val="none" w:sz="0" w:space="0" w:color="auto"/>
                                                            <w:left w:val="none" w:sz="0" w:space="0" w:color="auto"/>
                                                            <w:bottom w:val="none" w:sz="0" w:space="0" w:color="auto"/>
                                                            <w:right w:val="none" w:sz="0" w:space="0" w:color="auto"/>
                                                          </w:divBdr>
                                                        </w:div>
                                                        <w:div w:id="1020475289">
                                                          <w:marLeft w:val="640"/>
                                                          <w:marRight w:val="0"/>
                                                          <w:marTop w:val="0"/>
                                                          <w:marBottom w:val="0"/>
                                                          <w:divBdr>
                                                            <w:top w:val="none" w:sz="0" w:space="0" w:color="auto"/>
                                                            <w:left w:val="none" w:sz="0" w:space="0" w:color="auto"/>
                                                            <w:bottom w:val="none" w:sz="0" w:space="0" w:color="auto"/>
                                                            <w:right w:val="none" w:sz="0" w:space="0" w:color="auto"/>
                                                          </w:divBdr>
                                                        </w:div>
                                                        <w:div w:id="1088430632">
                                                          <w:marLeft w:val="640"/>
                                                          <w:marRight w:val="0"/>
                                                          <w:marTop w:val="0"/>
                                                          <w:marBottom w:val="0"/>
                                                          <w:divBdr>
                                                            <w:top w:val="none" w:sz="0" w:space="0" w:color="auto"/>
                                                            <w:left w:val="none" w:sz="0" w:space="0" w:color="auto"/>
                                                            <w:bottom w:val="none" w:sz="0" w:space="0" w:color="auto"/>
                                                            <w:right w:val="none" w:sz="0" w:space="0" w:color="auto"/>
                                                          </w:divBdr>
                                                        </w:div>
                                                        <w:div w:id="1201943001">
                                                          <w:marLeft w:val="640"/>
                                                          <w:marRight w:val="0"/>
                                                          <w:marTop w:val="0"/>
                                                          <w:marBottom w:val="0"/>
                                                          <w:divBdr>
                                                            <w:top w:val="none" w:sz="0" w:space="0" w:color="auto"/>
                                                            <w:left w:val="none" w:sz="0" w:space="0" w:color="auto"/>
                                                            <w:bottom w:val="none" w:sz="0" w:space="0" w:color="auto"/>
                                                            <w:right w:val="none" w:sz="0" w:space="0" w:color="auto"/>
                                                          </w:divBdr>
                                                        </w:div>
                                                        <w:div w:id="1370494446">
                                                          <w:marLeft w:val="640"/>
                                                          <w:marRight w:val="0"/>
                                                          <w:marTop w:val="0"/>
                                                          <w:marBottom w:val="0"/>
                                                          <w:divBdr>
                                                            <w:top w:val="none" w:sz="0" w:space="0" w:color="auto"/>
                                                            <w:left w:val="none" w:sz="0" w:space="0" w:color="auto"/>
                                                            <w:bottom w:val="none" w:sz="0" w:space="0" w:color="auto"/>
                                                            <w:right w:val="none" w:sz="0" w:space="0" w:color="auto"/>
                                                          </w:divBdr>
                                                        </w:div>
                                                        <w:div w:id="1391465139">
                                                          <w:marLeft w:val="640"/>
                                                          <w:marRight w:val="0"/>
                                                          <w:marTop w:val="0"/>
                                                          <w:marBottom w:val="0"/>
                                                          <w:divBdr>
                                                            <w:top w:val="none" w:sz="0" w:space="0" w:color="auto"/>
                                                            <w:left w:val="none" w:sz="0" w:space="0" w:color="auto"/>
                                                            <w:bottom w:val="none" w:sz="0" w:space="0" w:color="auto"/>
                                                            <w:right w:val="none" w:sz="0" w:space="0" w:color="auto"/>
                                                          </w:divBdr>
                                                        </w:div>
                                                        <w:div w:id="1455564878">
                                                          <w:marLeft w:val="640"/>
                                                          <w:marRight w:val="0"/>
                                                          <w:marTop w:val="0"/>
                                                          <w:marBottom w:val="0"/>
                                                          <w:divBdr>
                                                            <w:top w:val="none" w:sz="0" w:space="0" w:color="auto"/>
                                                            <w:left w:val="none" w:sz="0" w:space="0" w:color="auto"/>
                                                            <w:bottom w:val="none" w:sz="0" w:space="0" w:color="auto"/>
                                                            <w:right w:val="none" w:sz="0" w:space="0" w:color="auto"/>
                                                          </w:divBdr>
                                                        </w:div>
                                                        <w:div w:id="1492019702">
                                                          <w:marLeft w:val="640"/>
                                                          <w:marRight w:val="0"/>
                                                          <w:marTop w:val="0"/>
                                                          <w:marBottom w:val="0"/>
                                                          <w:divBdr>
                                                            <w:top w:val="none" w:sz="0" w:space="0" w:color="auto"/>
                                                            <w:left w:val="none" w:sz="0" w:space="0" w:color="auto"/>
                                                            <w:bottom w:val="none" w:sz="0" w:space="0" w:color="auto"/>
                                                            <w:right w:val="none" w:sz="0" w:space="0" w:color="auto"/>
                                                          </w:divBdr>
                                                        </w:div>
                                                        <w:div w:id="1528642289">
                                                          <w:marLeft w:val="640"/>
                                                          <w:marRight w:val="0"/>
                                                          <w:marTop w:val="0"/>
                                                          <w:marBottom w:val="0"/>
                                                          <w:divBdr>
                                                            <w:top w:val="none" w:sz="0" w:space="0" w:color="auto"/>
                                                            <w:left w:val="none" w:sz="0" w:space="0" w:color="auto"/>
                                                            <w:bottom w:val="none" w:sz="0" w:space="0" w:color="auto"/>
                                                            <w:right w:val="none" w:sz="0" w:space="0" w:color="auto"/>
                                                          </w:divBdr>
                                                        </w:div>
                                                        <w:div w:id="1530218328">
                                                          <w:marLeft w:val="640"/>
                                                          <w:marRight w:val="0"/>
                                                          <w:marTop w:val="0"/>
                                                          <w:marBottom w:val="0"/>
                                                          <w:divBdr>
                                                            <w:top w:val="none" w:sz="0" w:space="0" w:color="auto"/>
                                                            <w:left w:val="none" w:sz="0" w:space="0" w:color="auto"/>
                                                            <w:bottom w:val="none" w:sz="0" w:space="0" w:color="auto"/>
                                                            <w:right w:val="none" w:sz="0" w:space="0" w:color="auto"/>
                                                          </w:divBdr>
                                                        </w:div>
                                                        <w:div w:id="1551528840">
                                                          <w:marLeft w:val="640"/>
                                                          <w:marRight w:val="0"/>
                                                          <w:marTop w:val="0"/>
                                                          <w:marBottom w:val="0"/>
                                                          <w:divBdr>
                                                            <w:top w:val="none" w:sz="0" w:space="0" w:color="auto"/>
                                                            <w:left w:val="none" w:sz="0" w:space="0" w:color="auto"/>
                                                            <w:bottom w:val="none" w:sz="0" w:space="0" w:color="auto"/>
                                                            <w:right w:val="none" w:sz="0" w:space="0" w:color="auto"/>
                                                          </w:divBdr>
                                                        </w:div>
                                                        <w:div w:id="1594971067">
                                                          <w:marLeft w:val="640"/>
                                                          <w:marRight w:val="0"/>
                                                          <w:marTop w:val="0"/>
                                                          <w:marBottom w:val="0"/>
                                                          <w:divBdr>
                                                            <w:top w:val="none" w:sz="0" w:space="0" w:color="auto"/>
                                                            <w:left w:val="none" w:sz="0" w:space="0" w:color="auto"/>
                                                            <w:bottom w:val="none" w:sz="0" w:space="0" w:color="auto"/>
                                                            <w:right w:val="none" w:sz="0" w:space="0" w:color="auto"/>
                                                          </w:divBdr>
                                                        </w:div>
                                                        <w:div w:id="1636138835">
                                                          <w:marLeft w:val="640"/>
                                                          <w:marRight w:val="0"/>
                                                          <w:marTop w:val="0"/>
                                                          <w:marBottom w:val="0"/>
                                                          <w:divBdr>
                                                            <w:top w:val="none" w:sz="0" w:space="0" w:color="auto"/>
                                                            <w:left w:val="none" w:sz="0" w:space="0" w:color="auto"/>
                                                            <w:bottom w:val="none" w:sz="0" w:space="0" w:color="auto"/>
                                                            <w:right w:val="none" w:sz="0" w:space="0" w:color="auto"/>
                                                          </w:divBdr>
                                                        </w:div>
                                                        <w:div w:id="1639804413">
                                                          <w:marLeft w:val="640"/>
                                                          <w:marRight w:val="0"/>
                                                          <w:marTop w:val="0"/>
                                                          <w:marBottom w:val="0"/>
                                                          <w:divBdr>
                                                            <w:top w:val="none" w:sz="0" w:space="0" w:color="auto"/>
                                                            <w:left w:val="none" w:sz="0" w:space="0" w:color="auto"/>
                                                            <w:bottom w:val="none" w:sz="0" w:space="0" w:color="auto"/>
                                                            <w:right w:val="none" w:sz="0" w:space="0" w:color="auto"/>
                                                          </w:divBdr>
                                                        </w:div>
                                                        <w:div w:id="1648624600">
                                                          <w:marLeft w:val="640"/>
                                                          <w:marRight w:val="0"/>
                                                          <w:marTop w:val="0"/>
                                                          <w:marBottom w:val="0"/>
                                                          <w:divBdr>
                                                            <w:top w:val="none" w:sz="0" w:space="0" w:color="auto"/>
                                                            <w:left w:val="none" w:sz="0" w:space="0" w:color="auto"/>
                                                            <w:bottom w:val="none" w:sz="0" w:space="0" w:color="auto"/>
                                                            <w:right w:val="none" w:sz="0" w:space="0" w:color="auto"/>
                                                          </w:divBdr>
                                                        </w:div>
                                                        <w:div w:id="1741059796">
                                                          <w:marLeft w:val="640"/>
                                                          <w:marRight w:val="0"/>
                                                          <w:marTop w:val="0"/>
                                                          <w:marBottom w:val="0"/>
                                                          <w:divBdr>
                                                            <w:top w:val="none" w:sz="0" w:space="0" w:color="auto"/>
                                                            <w:left w:val="none" w:sz="0" w:space="0" w:color="auto"/>
                                                            <w:bottom w:val="none" w:sz="0" w:space="0" w:color="auto"/>
                                                            <w:right w:val="none" w:sz="0" w:space="0" w:color="auto"/>
                                                          </w:divBdr>
                                                        </w:div>
                                                        <w:div w:id="1796635770">
                                                          <w:marLeft w:val="640"/>
                                                          <w:marRight w:val="0"/>
                                                          <w:marTop w:val="0"/>
                                                          <w:marBottom w:val="0"/>
                                                          <w:divBdr>
                                                            <w:top w:val="none" w:sz="0" w:space="0" w:color="auto"/>
                                                            <w:left w:val="none" w:sz="0" w:space="0" w:color="auto"/>
                                                            <w:bottom w:val="none" w:sz="0" w:space="0" w:color="auto"/>
                                                            <w:right w:val="none" w:sz="0" w:space="0" w:color="auto"/>
                                                          </w:divBdr>
                                                        </w:div>
                                                        <w:div w:id="1852647378">
                                                          <w:marLeft w:val="640"/>
                                                          <w:marRight w:val="0"/>
                                                          <w:marTop w:val="0"/>
                                                          <w:marBottom w:val="0"/>
                                                          <w:divBdr>
                                                            <w:top w:val="none" w:sz="0" w:space="0" w:color="auto"/>
                                                            <w:left w:val="none" w:sz="0" w:space="0" w:color="auto"/>
                                                            <w:bottom w:val="none" w:sz="0" w:space="0" w:color="auto"/>
                                                            <w:right w:val="none" w:sz="0" w:space="0" w:color="auto"/>
                                                          </w:divBdr>
                                                        </w:div>
                                                        <w:div w:id="1866357275">
                                                          <w:marLeft w:val="640"/>
                                                          <w:marRight w:val="0"/>
                                                          <w:marTop w:val="0"/>
                                                          <w:marBottom w:val="0"/>
                                                          <w:divBdr>
                                                            <w:top w:val="none" w:sz="0" w:space="0" w:color="auto"/>
                                                            <w:left w:val="none" w:sz="0" w:space="0" w:color="auto"/>
                                                            <w:bottom w:val="none" w:sz="0" w:space="0" w:color="auto"/>
                                                            <w:right w:val="none" w:sz="0" w:space="0" w:color="auto"/>
                                                          </w:divBdr>
                                                        </w:div>
                                                        <w:div w:id="1919168866">
                                                          <w:marLeft w:val="640"/>
                                                          <w:marRight w:val="0"/>
                                                          <w:marTop w:val="0"/>
                                                          <w:marBottom w:val="0"/>
                                                          <w:divBdr>
                                                            <w:top w:val="none" w:sz="0" w:space="0" w:color="auto"/>
                                                            <w:left w:val="none" w:sz="0" w:space="0" w:color="auto"/>
                                                            <w:bottom w:val="none" w:sz="0" w:space="0" w:color="auto"/>
                                                            <w:right w:val="none" w:sz="0" w:space="0" w:color="auto"/>
                                                          </w:divBdr>
                                                        </w:div>
                                                        <w:div w:id="2040621681">
                                                          <w:marLeft w:val="640"/>
                                                          <w:marRight w:val="0"/>
                                                          <w:marTop w:val="0"/>
                                                          <w:marBottom w:val="0"/>
                                                          <w:divBdr>
                                                            <w:top w:val="none" w:sz="0" w:space="0" w:color="auto"/>
                                                            <w:left w:val="none" w:sz="0" w:space="0" w:color="auto"/>
                                                            <w:bottom w:val="none" w:sz="0" w:space="0" w:color="auto"/>
                                                            <w:right w:val="none" w:sz="0" w:space="0" w:color="auto"/>
                                                          </w:divBdr>
                                                        </w:div>
                                                        <w:div w:id="2076777881">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232739286">
                                                  <w:marLeft w:val="640"/>
                                                  <w:marRight w:val="0"/>
                                                  <w:marTop w:val="0"/>
                                                  <w:marBottom w:val="0"/>
                                                  <w:divBdr>
                                                    <w:top w:val="none" w:sz="0" w:space="0" w:color="auto"/>
                                                    <w:left w:val="none" w:sz="0" w:space="0" w:color="auto"/>
                                                    <w:bottom w:val="none" w:sz="0" w:space="0" w:color="auto"/>
                                                    <w:right w:val="none" w:sz="0" w:space="0" w:color="auto"/>
                                                  </w:divBdr>
                                                </w:div>
                                                <w:div w:id="251476278">
                                                  <w:marLeft w:val="640"/>
                                                  <w:marRight w:val="0"/>
                                                  <w:marTop w:val="0"/>
                                                  <w:marBottom w:val="0"/>
                                                  <w:divBdr>
                                                    <w:top w:val="none" w:sz="0" w:space="0" w:color="auto"/>
                                                    <w:left w:val="none" w:sz="0" w:space="0" w:color="auto"/>
                                                    <w:bottom w:val="none" w:sz="0" w:space="0" w:color="auto"/>
                                                    <w:right w:val="none" w:sz="0" w:space="0" w:color="auto"/>
                                                  </w:divBdr>
                                                </w:div>
                                                <w:div w:id="289866394">
                                                  <w:marLeft w:val="640"/>
                                                  <w:marRight w:val="0"/>
                                                  <w:marTop w:val="0"/>
                                                  <w:marBottom w:val="0"/>
                                                  <w:divBdr>
                                                    <w:top w:val="none" w:sz="0" w:space="0" w:color="auto"/>
                                                    <w:left w:val="none" w:sz="0" w:space="0" w:color="auto"/>
                                                    <w:bottom w:val="none" w:sz="0" w:space="0" w:color="auto"/>
                                                    <w:right w:val="none" w:sz="0" w:space="0" w:color="auto"/>
                                                  </w:divBdr>
                                                </w:div>
                                                <w:div w:id="338040903">
                                                  <w:marLeft w:val="640"/>
                                                  <w:marRight w:val="0"/>
                                                  <w:marTop w:val="0"/>
                                                  <w:marBottom w:val="0"/>
                                                  <w:divBdr>
                                                    <w:top w:val="none" w:sz="0" w:space="0" w:color="auto"/>
                                                    <w:left w:val="none" w:sz="0" w:space="0" w:color="auto"/>
                                                    <w:bottom w:val="none" w:sz="0" w:space="0" w:color="auto"/>
                                                    <w:right w:val="none" w:sz="0" w:space="0" w:color="auto"/>
                                                  </w:divBdr>
                                                </w:div>
                                                <w:div w:id="366680768">
                                                  <w:marLeft w:val="640"/>
                                                  <w:marRight w:val="0"/>
                                                  <w:marTop w:val="0"/>
                                                  <w:marBottom w:val="0"/>
                                                  <w:divBdr>
                                                    <w:top w:val="none" w:sz="0" w:space="0" w:color="auto"/>
                                                    <w:left w:val="none" w:sz="0" w:space="0" w:color="auto"/>
                                                    <w:bottom w:val="none" w:sz="0" w:space="0" w:color="auto"/>
                                                    <w:right w:val="none" w:sz="0" w:space="0" w:color="auto"/>
                                                  </w:divBdr>
                                                </w:div>
                                                <w:div w:id="367223490">
                                                  <w:marLeft w:val="640"/>
                                                  <w:marRight w:val="0"/>
                                                  <w:marTop w:val="0"/>
                                                  <w:marBottom w:val="0"/>
                                                  <w:divBdr>
                                                    <w:top w:val="none" w:sz="0" w:space="0" w:color="auto"/>
                                                    <w:left w:val="none" w:sz="0" w:space="0" w:color="auto"/>
                                                    <w:bottom w:val="none" w:sz="0" w:space="0" w:color="auto"/>
                                                    <w:right w:val="none" w:sz="0" w:space="0" w:color="auto"/>
                                                  </w:divBdr>
                                                </w:div>
                                                <w:div w:id="397944409">
                                                  <w:marLeft w:val="640"/>
                                                  <w:marRight w:val="0"/>
                                                  <w:marTop w:val="0"/>
                                                  <w:marBottom w:val="0"/>
                                                  <w:divBdr>
                                                    <w:top w:val="none" w:sz="0" w:space="0" w:color="auto"/>
                                                    <w:left w:val="none" w:sz="0" w:space="0" w:color="auto"/>
                                                    <w:bottom w:val="none" w:sz="0" w:space="0" w:color="auto"/>
                                                    <w:right w:val="none" w:sz="0" w:space="0" w:color="auto"/>
                                                  </w:divBdr>
                                                </w:div>
                                                <w:div w:id="426124057">
                                                  <w:marLeft w:val="640"/>
                                                  <w:marRight w:val="0"/>
                                                  <w:marTop w:val="0"/>
                                                  <w:marBottom w:val="0"/>
                                                  <w:divBdr>
                                                    <w:top w:val="none" w:sz="0" w:space="0" w:color="auto"/>
                                                    <w:left w:val="none" w:sz="0" w:space="0" w:color="auto"/>
                                                    <w:bottom w:val="none" w:sz="0" w:space="0" w:color="auto"/>
                                                    <w:right w:val="none" w:sz="0" w:space="0" w:color="auto"/>
                                                  </w:divBdr>
                                                </w:div>
                                                <w:div w:id="432867228">
                                                  <w:marLeft w:val="640"/>
                                                  <w:marRight w:val="0"/>
                                                  <w:marTop w:val="0"/>
                                                  <w:marBottom w:val="0"/>
                                                  <w:divBdr>
                                                    <w:top w:val="none" w:sz="0" w:space="0" w:color="auto"/>
                                                    <w:left w:val="none" w:sz="0" w:space="0" w:color="auto"/>
                                                    <w:bottom w:val="none" w:sz="0" w:space="0" w:color="auto"/>
                                                    <w:right w:val="none" w:sz="0" w:space="0" w:color="auto"/>
                                                  </w:divBdr>
                                                </w:div>
                                                <w:div w:id="701978792">
                                                  <w:marLeft w:val="640"/>
                                                  <w:marRight w:val="0"/>
                                                  <w:marTop w:val="0"/>
                                                  <w:marBottom w:val="0"/>
                                                  <w:divBdr>
                                                    <w:top w:val="none" w:sz="0" w:space="0" w:color="auto"/>
                                                    <w:left w:val="none" w:sz="0" w:space="0" w:color="auto"/>
                                                    <w:bottom w:val="none" w:sz="0" w:space="0" w:color="auto"/>
                                                    <w:right w:val="none" w:sz="0" w:space="0" w:color="auto"/>
                                                  </w:divBdr>
                                                </w:div>
                                                <w:div w:id="752356372">
                                                  <w:marLeft w:val="640"/>
                                                  <w:marRight w:val="0"/>
                                                  <w:marTop w:val="0"/>
                                                  <w:marBottom w:val="0"/>
                                                  <w:divBdr>
                                                    <w:top w:val="none" w:sz="0" w:space="0" w:color="auto"/>
                                                    <w:left w:val="none" w:sz="0" w:space="0" w:color="auto"/>
                                                    <w:bottom w:val="none" w:sz="0" w:space="0" w:color="auto"/>
                                                    <w:right w:val="none" w:sz="0" w:space="0" w:color="auto"/>
                                                  </w:divBdr>
                                                </w:div>
                                                <w:div w:id="816259665">
                                                  <w:marLeft w:val="640"/>
                                                  <w:marRight w:val="0"/>
                                                  <w:marTop w:val="0"/>
                                                  <w:marBottom w:val="0"/>
                                                  <w:divBdr>
                                                    <w:top w:val="none" w:sz="0" w:space="0" w:color="auto"/>
                                                    <w:left w:val="none" w:sz="0" w:space="0" w:color="auto"/>
                                                    <w:bottom w:val="none" w:sz="0" w:space="0" w:color="auto"/>
                                                    <w:right w:val="none" w:sz="0" w:space="0" w:color="auto"/>
                                                  </w:divBdr>
                                                </w:div>
                                                <w:div w:id="957222512">
                                                  <w:marLeft w:val="640"/>
                                                  <w:marRight w:val="0"/>
                                                  <w:marTop w:val="0"/>
                                                  <w:marBottom w:val="0"/>
                                                  <w:divBdr>
                                                    <w:top w:val="none" w:sz="0" w:space="0" w:color="auto"/>
                                                    <w:left w:val="none" w:sz="0" w:space="0" w:color="auto"/>
                                                    <w:bottom w:val="none" w:sz="0" w:space="0" w:color="auto"/>
                                                    <w:right w:val="none" w:sz="0" w:space="0" w:color="auto"/>
                                                  </w:divBdr>
                                                </w:div>
                                                <w:div w:id="963582804">
                                                  <w:marLeft w:val="640"/>
                                                  <w:marRight w:val="0"/>
                                                  <w:marTop w:val="0"/>
                                                  <w:marBottom w:val="0"/>
                                                  <w:divBdr>
                                                    <w:top w:val="none" w:sz="0" w:space="0" w:color="auto"/>
                                                    <w:left w:val="none" w:sz="0" w:space="0" w:color="auto"/>
                                                    <w:bottom w:val="none" w:sz="0" w:space="0" w:color="auto"/>
                                                    <w:right w:val="none" w:sz="0" w:space="0" w:color="auto"/>
                                                  </w:divBdr>
                                                </w:div>
                                                <w:div w:id="1082724437">
                                                  <w:marLeft w:val="640"/>
                                                  <w:marRight w:val="0"/>
                                                  <w:marTop w:val="0"/>
                                                  <w:marBottom w:val="0"/>
                                                  <w:divBdr>
                                                    <w:top w:val="none" w:sz="0" w:space="0" w:color="auto"/>
                                                    <w:left w:val="none" w:sz="0" w:space="0" w:color="auto"/>
                                                    <w:bottom w:val="none" w:sz="0" w:space="0" w:color="auto"/>
                                                    <w:right w:val="none" w:sz="0" w:space="0" w:color="auto"/>
                                                  </w:divBdr>
                                                </w:div>
                                                <w:div w:id="1108279970">
                                                  <w:marLeft w:val="640"/>
                                                  <w:marRight w:val="0"/>
                                                  <w:marTop w:val="0"/>
                                                  <w:marBottom w:val="0"/>
                                                  <w:divBdr>
                                                    <w:top w:val="none" w:sz="0" w:space="0" w:color="auto"/>
                                                    <w:left w:val="none" w:sz="0" w:space="0" w:color="auto"/>
                                                    <w:bottom w:val="none" w:sz="0" w:space="0" w:color="auto"/>
                                                    <w:right w:val="none" w:sz="0" w:space="0" w:color="auto"/>
                                                  </w:divBdr>
                                                </w:div>
                                                <w:div w:id="1147551424">
                                                  <w:marLeft w:val="640"/>
                                                  <w:marRight w:val="0"/>
                                                  <w:marTop w:val="0"/>
                                                  <w:marBottom w:val="0"/>
                                                  <w:divBdr>
                                                    <w:top w:val="none" w:sz="0" w:space="0" w:color="auto"/>
                                                    <w:left w:val="none" w:sz="0" w:space="0" w:color="auto"/>
                                                    <w:bottom w:val="none" w:sz="0" w:space="0" w:color="auto"/>
                                                    <w:right w:val="none" w:sz="0" w:space="0" w:color="auto"/>
                                                  </w:divBdr>
                                                </w:div>
                                                <w:div w:id="1219363042">
                                                  <w:marLeft w:val="640"/>
                                                  <w:marRight w:val="0"/>
                                                  <w:marTop w:val="0"/>
                                                  <w:marBottom w:val="0"/>
                                                  <w:divBdr>
                                                    <w:top w:val="none" w:sz="0" w:space="0" w:color="auto"/>
                                                    <w:left w:val="none" w:sz="0" w:space="0" w:color="auto"/>
                                                    <w:bottom w:val="none" w:sz="0" w:space="0" w:color="auto"/>
                                                    <w:right w:val="none" w:sz="0" w:space="0" w:color="auto"/>
                                                  </w:divBdr>
                                                </w:div>
                                                <w:div w:id="1411081602">
                                                  <w:marLeft w:val="640"/>
                                                  <w:marRight w:val="0"/>
                                                  <w:marTop w:val="0"/>
                                                  <w:marBottom w:val="0"/>
                                                  <w:divBdr>
                                                    <w:top w:val="none" w:sz="0" w:space="0" w:color="auto"/>
                                                    <w:left w:val="none" w:sz="0" w:space="0" w:color="auto"/>
                                                    <w:bottom w:val="none" w:sz="0" w:space="0" w:color="auto"/>
                                                    <w:right w:val="none" w:sz="0" w:space="0" w:color="auto"/>
                                                  </w:divBdr>
                                                </w:div>
                                                <w:div w:id="1419212041">
                                                  <w:marLeft w:val="640"/>
                                                  <w:marRight w:val="0"/>
                                                  <w:marTop w:val="0"/>
                                                  <w:marBottom w:val="0"/>
                                                  <w:divBdr>
                                                    <w:top w:val="none" w:sz="0" w:space="0" w:color="auto"/>
                                                    <w:left w:val="none" w:sz="0" w:space="0" w:color="auto"/>
                                                    <w:bottom w:val="none" w:sz="0" w:space="0" w:color="auto"/>
                                                    <w:right w:val="none" w:sz="0" w:space="0" w:color="auto"/>
                                                  </w:divBdr>
                                                </w:div>
                                                <w:div w:id="1447505916">
                                                  <w:marLeft w:val="640"/>
                                                  <w:marRight w:val="0"/>
                                                  <w:marTop w:val="0"/>
                                                  <w:marBottom w:val="0"/>
                                                  <w:divBdr>
                                                    <w:top w:val="none" w:sz="0" w:space="0" w:color="auto"/>
                                                    <w:left w:val="none" w:sz="0" w:space="0" w:color="auto"/>
                                                    <w:bottom w:val="none" w:sz="0" w:space="0" w:color="auto"/>
                                                    <w:right w:val="none" w:sz="0" w:space="0" w:color="auto"/>
                                                  </w:divBdr>
                                                </w:div>
                                                <w:div w:id="1536573751">
                                                  <w:marLeft w:val="640"/>
                                                  <w:marRight w:val="0"/>
                                                  <w:marTop w:val="0"/>
                                                  <w:marBottom w:val="0"/>
                                                  <w:divBdr>
                                                    <w:top w:val="none" w:sz="0" w:space="0" w:color="auto"/>
                                                    <w:left w:val="none" w:sz="0" w:space="0" w:color="auto"/>
                                                    <w:bottom w:val="none" w:sz="0" w:space="0" w:color="auto"/>
                                                    <w:right w:val="none" w:sz="0" w:space="0" w:color="auto"/>
                                                  </w:divBdr>
                                                </w:div>
                                                <w:div w:id="1567104104">
                                                  <w:marLeft w:val="640"/>
                                                  <w:marRight w:val="0"/>
                                                  <w:marTop w:val="0"/>
                                                  <w:marBottom w:val="0"/>
                                                  <w:divBdr>
                                                    <w:top w:val="none" w:sz="0" w:space="0" w:color="auto"/>
                                                    <w:left w:val="none" w:sz="0" w:space="0" w:color="auto"/>
                                                    <w:bottom w:val="none" w:sz="0" w:space="0" w:color="auto"/>
                                                    <w:right w:val="none" w:sz="0" w:space="0" w:color="auto"/>
                                                  </w:divBdr>
                                                </w:div>
                                                <w:div w:id="1688362391">
                                                  <w:marLeft w:val="640"/>
                                                  <w:marRight w:val="0"/>
                                                  <w:marTop w:val="0"/>
                                                  <w:marBottom w:val="0"/>
                                                  <w:divBdr>
                                                    <w:top w:val="none" w:sz="0" w:space="0" w:color="auto"/>
                                                    <w:left w:val="none" w:sz="0" w:space="0" w:color="auto"/>
                                                    <w:bottom w:val="none" w:sz="0" w:space="0" w:color="auto"/>
                                                    <w:right w:val="none" w:sz="0" w:space="0" w:color="auto"/>
                                                  </w:divBdr>
                                                </w:div>
                                                <w:div w:id="1732076881">
                                                  <w:marLeft w:val="640"/>
                                                  <w:marRight w:val="0"/>
                                                  <w:marTop w:val="0"/>
                                                  <w:marBottom w:val="0"/>
                                                  <w:divBdr>
                                                    <w:top w:val="none" w:sz="0" w:space="0" w:color="auto"/>
                                                    <w:left w:val="none" w:sz="0" w:space="0" w:color="auto"/>
                                                    <w:bottom w:val="none" w:sz="0" w:space="0" w:color="auto"/>
                                                    <w:right w:val="none" w:sz="0" w:space="0" w:color="auto"/>
                                                  </w:divBdr>
                                                </w:div>
                                                <w:div w:id="1844010188">
                                                  <w:marLeft w:val="640"/>
                                                  <w:marRight w:val="0"/>
                                                  <w:marTop w:val="0"/>
                                                  <w:marBottom w:val="0"/>
                                                  <w:divBdr>
                                                    <w:top w:val="none" w:sz="0" w:space="0" w:color="auto"/>
                                                    <w:left w:val="none" w:sz="0" w:space="0" w:color="auto"/>
                                                    <w:bottom w:val="none" w:sz="0" w:space="0" w:color="auto"/>
                                                    <w:right w:val="none" w:sz="0" w:space="0" w:color="auto"/>
                                                  </w:divBdr>
                                                </w:div>
                                                <w:div w:id="1861162189">
                                                  <w:marLeft w:val="640"/>
                                                  <w:marRight w:val="0"/>
                                                  <w:marTop w:val="0"/>
                                                  <w:marBottom w:val="0"/>
                                                  <w:divBdr>
                                                    <w:top w:val="none" w:sz="0" w:space="0" w:color="auto"/>
                                                    <w:left w:val="none" w:sz="0" w:space="0" w:color="auto"/>
                                                    <w:bottom w:val="none" w:sz="0" w:space="0" w:color="auto"/>
                                                    <w:right w:val="none" w:sz="0" w:space="0" w:color="auto"/>
                                                  </w:divBdr>
                                                </w:div>
                                                <w:div w:id="1868526104">
                                                  <w:marLeft w:val="640"/>
                                                  <w:marRight w:val="0"/>
                                                  <w:marTop w:val="0"/>
                                                  <w:marBottom w:val="0"/>
                                                  <w:divBdr>
                                                    <w:top w:val="none" w:sz="0" w:space="0" w:color="auto"/>
                                                    <w:left w:val="none" w:sz="0" w:space="0" w:color="auto"/>
                                                    <w:bottom w:val="none" w:sz="0" w:space="0" w:color="auto"/>
                                                    <w:right w:val="none" w:sz="0" w:space="0" w:color="auto"/>
                                                  </w:divBdr>
                                                </w:div>
                                                <w:div w:id="1881504226">
                                                  <w:marLeft w:val="640"/>
                                                  <w:marRight w:val="0"/>
                                                  <w:marTop w:val="0"/>
                                                  <w:marBottom w:val="0"/>
                                                  <w:divBdr>
                                                    <w:top w:val="none" w:sz="0" w:space="0" w:color="auto"/>
                                                    <w:left w:val="none" w:sz="0" w:space="0" w:color="auto"/>
                                                    <w:bottom w:val="none" w:sz="0" w:space="0" w:color="auto"/>
                                                    <w:right w:val="none" w:sz="0" w:space="0" w:color="auto"/>
                                                  </w:divBdr>
                                                </w:div>
                                                <w:div w:id="1901596714">
                                                  <w:marLeft w:val="640"/>
                                                  <w:marRight w:val="0"/>
                                                  <w:marTop w:val="0"/>
                                                  <w:marBottom w:val="0"/>
                                                  <w:divBdr>
                                                    <w:top w:val="none" w:sz="0" w:space="0" w:color="auto"/>
                                                    <w:left w:val="none" w:sz="0" w:space="0" w:color="auto"/>
                                                    <w:bottom w:val="none" w:sz="0" w:space="0" w:color="auto"/>
                                                    <w:right w:val="none" w:sz="0" w:space="0" w:color="auto"/>
                                                  </w:divBdr>
                                                </w:div>
                                                <w:div w:id="2011827035">
                                                  <w:marLeft w:val="640"/>
                                                  <w:marRight w:val="0"/>
                                                  <w:marTop w:val="0"/>
                                                  <w:marBottom w:val="0"/>
                                                  <w:divBdr>
                                                    <w:top w:val="none" w:sz="0" w:space="0" w:color="auto"/>
                                                    <w:left w:val="none" w:sz="0" w:space="0" w:color="auto"/>
                                                    <w:bottom w:val="none" w:sz="0" w:space="0" w:color="auto"/>
                                                    <w:right w:val="none" w:sz="0" w:space="0" w:color="auto"/>
                                                  </w:divBdr>
                                                </w:div>
                                                <w:div w:id="2068334416">
                                                  <w:marLeft w:val="640"/>
                                                  <w:marRight w:val="0"/>
                                                  <w:marTop w:val="0"/>
                                                  <w:marBottom w:val="0"/>
                                                  <w:divBdr>
                                                    <w:top w:val="none" w:sz="0" w:space="0" w:color="auto"/>
                                                    <w:left w:val="none" w:sz="0" w:space="0" w:color="auto"/>
                                                    <w:bottom w:val="none" w:sz="0" w:space="0" w:color="auto"/>
                                                    <w:right w:val="none" w:sz="0" w:space="0" w:color="auto"/>
                                                  </w:divBdr>
                                                </w:div>
                                                <w:div w:id="2089573953">
                                                  <w:marLeft w:val="640"/>
                                                  <w:marRight w:val="0"/>
                                                  <w:marTop w:val="0"/>
                                                  <w:marBottom w:val="0"/>
                                                  <w:divBdr>
                                                    <w:top w:val="none" w:sz="0" w:space="0" w:color="auto"/>
                                                    <w:left w:val="none" w:sz="0" w:space="0" w:color="auto"/>
                                                    <w:bottom w:val="none" w:sz="0" w:space="0" w:color="auto"/>
                                                    <w:right w:val="none" w:sz="0" w:space="0" w:color="auto"/>
                                                  </w:divBdr>
                                                </w:div>
                                                <w:div w:id="2093119112">
                                                  <w:marLeft w:val="640"/>
                                                  <w:marRight w:val="0"/>
                                                  <w:marTop w:val="0"/>
                                                  <w:marBottom w:val="0"/>
                                                  <w:divBdr>
                                                    <w:top w:val="none" w:sz="0" w:space="0" w:color="auto"/>
                                                    <w:left w:val="none" w:sz="0" w:space="0" w:color="auto"/>
                                                    <w:bottom w:val="none" w:sz="0" w:space="0" w:color="auto"/>
                                                    <w:right w:val="none" w:sz="0" w:space="0" w:color="auto"/>
                                                  </w:divBdr>
                                                </w:div>
                                              </w:divsChild>
                                            </w:div>
                                            <w:div w:id="1429808818">
                                              <w:marLeft w:val="0"/>
                                              <w:marRight w:val="0"/>
                                              <w:marTop w:val="0"/>
                                              <w:marBottom w:val="0"/>
                                              <w:divBdr>
                                                <w:top w:val="none" w:sz="0" w:space="0" w:color="auto"/>
                                                <w:left w:val="none" w:sz="0" w:space="0" w:color="auto"/>
                                                <w:bottom w:val="none" w:sz="0" w:space="0" w:color="auto"/>
                                                <w:right w:val="none" w:sz="0" w:space="0" w:color="auto"/>
                                              </w:divBdr>
                                              <w:divsChild>
                                                <w:div w:id="815774">
                                                  <w:marLeft w:val="640"/>
                                                  <w:marRight w:val="0"/>
                                                  <w:marTop w:val="0"/>
                                                  <w:marBottom w:val="0"/>
                                                  <w:divBdr>
                                                    <w:top w:val="none" w:sz="0" w:space="0" w:color="auto"/>
                                                    <w:left w:val="none" w:sz="0" w:space="0" w:color="auto"/>
                                                    <w:bottom w:val="none" w:sz="0" w:space="0" w:color="auto"/>
                                                    <w:right w:val="none" w:sz="0" w:space="0" w:color="auto"/>
                                                  </w:divBdr>
                                                </w:div>
                                                <w:div w:id="98649478">
                                                  <w:marLeft w:val="640"/>
                                                  <w:marRight w:val="0"/>
                                                  <w:marTop w:val="0"/>
                                                  <w:marBottom w:val="0"/>
                                                  <w:divBdr>
                                                    <w:top w:val="none" w:sz="0" w:space="0" w:color="auto"/>
                                                    <w:left w:val="none" w:sz="0" w:space="0" w:color="auto"/>
                                                    <w:bottom w:val="none" w:sz="0" w:space="0" w:color="auto"/>
                                                    <w:right w:val="none" w:sz="0" w:space="0" w:color="auto"/>
                                                  </w:divBdr>
                                                </w:div>
                                                <w:div w:id="120731795">
                                                  <w:marLeft w:val="640"/>
                                                  <w:marRight w:val="0"/>
                                                  <w:marTop w:val="0"/>
                                                  <w:marBottom w:val="0"/>
                                                  <w:divBdr>
                                                    <w:top w:val="none" w:sz="0" w:space="0" w:color="auto"/>
                                                    <w:left w:val="none" w:sz="0" w:space="0" w:color="auto"/>
                                                    <w:bottom w:val="none" w:sz="0" w:space="0" w:color="auto"/>
                                                    <w:right w:val="none" w:sz="0" w:space="0" w:color="auto"/>
                                                  </w:divBdr>
                                                </w:div>
                                                <w:div w:id="171143189">
                                                  <w:marLeft w:val="640"/>
                                                  <w:marRight w:val="0"/>
                                                  <w:marTop w:val="0"/>
                                                  <w:marBottom w:val="0"/>
                                                  <w:divBdr>
                                                    <w:top w:val="none" w:sz="0" w:space="0" w:color="auto"/>
                                                    <w:left w:val="none" w:sz="0" w:space="0" w:color="auto"/>
                                                    <w:bottom w:val="none" w:sz="0" w:space="0" w:color="auto"/>
                                                    <w:right w:val="none" w:sz="0" w:space="0" w:color="auto"/>
                                                  </w:divBdr>
                                                </w:div>
                                                <w:div w:id="179051351">
                                                  <w:marLeft w:val="640"/>
                                                  <w:marRight w:val="0"/>
                                                  <w:marTop w:val="0"/>
                                                  <w:marBottom w:val="0"/>
                                                  <w:divBdr>
                                                    <w:top w:val="none" w:sz="0" w:space="0" w:color="auto"/>
                                                    <w:left w:val="none" w:sz="0" w:space="0" w:color="auto"/>
                                                    <w:bottom w:val="none" w:sz="0" w:space="0" w:color="auto"/>
                                                    <w:right w:val="none" w:sz="0" w:space="0" w:color="auto"/>
                                                  </w:divBdr>
                                                </w:div>
                                                <w:div w:id="248150966">
                                                  <w:marLeft w:val="640"/>
                                                  <w:marRight w:val="0"/>
                                                  <w:marTop w:val="0"/>
                                                  <w:marBottom w:val="0"/>
                                                  <w:divBdr>
                                                    <w:top w:val="none" w:sz="0" w:space="0" w:color="auto"/>
                                                    <w:left w:val="none" w:sz="0" w:space="0" w:color="auto"/>
                                                    <w:bottom w:val="none" w:sz="0" w:space="0" w:color="auto"/>
                                                    <w:right w:val="none" w:sz="0" w:space="0" w:color="auto"/>
                                                  </w:divBdr>
                                                </w:div>
                                                <w:div w:id="254747804">
                                                  <w:marLeft w:val="640"/>
                                                  <w:marRight w:val="0"/>
                                                  <w:marTop w:val="0"/>
                                                  <w:marBottom w:val="0"/>
                                                  <w:divBdr>
                                                    <w:top w:val="none" w:sz="0" w:space="0" w:color="auto"/>
                                                    <w:left w:val="none" w:sz="0" w:space="0" w:color="auto"/>
                                                    <w:bottom w:val="none" w:sz="0" w:space="0" w:color="auto"/>
                                                    <w:right w:val="none" w:sz="0" w:space="0" w:color="auto"/>
                                                  </w:divBdr>
                                                </w:div>
                                                <w:div w:id="257760328">
                                                  <w:marLeft w:val="640"/>
                                                  <w:marRight w:val="0"/>
                                                  <w:marTop w:val="0"/>
                                                  <w:marBottom w:val="0"/>
                                                  <w:divBdr>
                                                    <w:top w:val="none" w:sz="0" w:space="0" w:color="auto"/>
                                                    <w:left w:val="none" w:sz="0" w:space="0" w:color="auto"/>
                                                    <w:bottom w:val="none" w:sz="0" w:space="0" w:color="auto"/>
                                                    <w:right w:val="none" w:sz="0" w:space="0" w:color="auto"/>
                                                  </w:divBdr>
                                                </w:div>
                                                <w:div w:id="335307675">
                                                  <w:marLeft w:val="640"/>
                                                  <w:marRight w:val="0"/>
                                                  <w:marTop w:val="0"/>
                                                  <w:marBottom w:val="0"/>
                                                  <w:divBdr>
                                                    <w:top w:val="none" w:sz="0" w:space="0" w:color="auto"/>
                                                    <w:left w:val="none" w:sz="0" w:space="0" w:color="auto"/>
                                                    <w:bottom w:val="none" w:sz="0" w:space="0" w:color="auto"/>
                                                    <w:right w:val="none" w:sz="0" w:space="0" w:color="auto"/>
                                                  </w:divBdr>
                                                </w:div>
                                                <w:div w:id="363990355">
                                                  <w:marLeft w:val="640"/>
                                                  <w:marRight w:val="0"/>
                                                  <w:marTop w:val="0"/>
                                                  <w:marBottom w:val="0"/>
                                                  <w:divBdr>
                                                    <w:top w:val="none" w:sz="0" w:space="0" w:color="auto"/>
                                                    <w:left w:val="none" w:sz="0" w:space="0" w:color="auto"/>
                                                    <w:bottom w:val="none" w:sz="0" w:space="0" w:color="auto"/>
                                                    <w:right w:val="none" w:sz="0" w:space="0" w:color="auto"/>
                                                  </w:divBdr>
                                                </w:div>
                                                <w:div w:id="373192770">
                                                  <w:marLeft w:val="640"/>
                                                  <w:marRight w:val="0"/>
                                                  <w:marTop w:val="0"/>
                                                  <w:marBottom w:val="0"/>
                                                  <w:divBdr>
                                                    <w:top w:val="none" w:sz="0" w:space="0" w:color="auto"/>
                                                    <w:left w:val="none" w:sz="0" w:space="0" w:color="auto"/>
                                                    <w:bottom w:val="none" w:sz="0" w:space="0" w:color="auto"/>
                                                    <w:right w:val="none" w:sz="0" w:space="0" w:color="auto"/>
                                                  </w:divBdr>
                                                </w:div>
                                                <w:div w:id="502159992">
                                                  <w:marLeft w:val="640"/>
                                                  <w:marRight w:val="0"/>
                                                  <w:marTop w:val="0"/>
                                                  <w:marBottom w:val="0"/>
                                                  <w:divBdr>
                                                    <w:top w:val="none" w:sz="0" w:space="0" w:color="auto"/>
                                                    <w:left w:val="none" w:sz="0" w:space="0" w:color="auto"/>
                                                    <w:bottom w:val="none" w:sz="0" w:space="0" w:color="auto"/>
                                                    <w:right w:val="none" w:sz="0" w:space="0" w:color="auto"/>
                                                  </w:divBdr>
                                                </w:div>
                                                <w:div w:id="611745710">
                                                  <w:marLeft w:val="640"/>
                                                  <w:marRight w:val="0"/>
                                                  <w:marTop w:val="0"/>
                                                  <w:marBottom w:val="0"/>
                                                  <w:divBdr>
                                                    <w:top w:val="none" w:sz="0" w:space="0" w:color="auto"/>
                                                    <w:left w:val="none" w:sz="0" w:space="0" w:color="auto"/>
                                                    <w:bottom w:val="none" w:sz="0" w:space="0" w:color="auto"/>
                                                    <w:right w:val="none" w:sz="0" w:space="0" w:color="auto"/>
                                                  </w:divBdr>
                                                </w:div>
                                                <w:div w:id="670912456">
                                                  <w:marLeft w:val="640"/>
                                                  <w:marRight w:val="0"/>
                                                  <w:marTop w:val="0"/>
                                                  <w:marBottom w:val="0"/>
                                                  <w:divBdr>
                                                    <w:top w:val="none" w:sz="0" w:space="0" w:color="auto"/>
                                                    <w:left w:val="none" w:sz="0" w:space="0" w:color="auto"/>
                                                    <w:bottom w:val="none" w:sz="0" w:space="0" w:color="auto"/>
                                                    <w:right w:val="none" w:sz="0" w:space="0" w:color="auto"/>
                                                  </w:divBdr>
                                                </w:div>
                                                <w:div w:id="741102913">
                                                  <w:marLeft w:val="640"/>
                                                  <w:marRight w:val="0"/>
                                                  <w:marTop w:val="0"/>
                                                  <w:marBottom w:val="0"/>
                                                  <w:divBdr>
                                                    <w:top w:val="none" w:sz="0" w:space="0" w:color="auto"/>
                                                    <w:left w:val="none" w:sz="0" w:space="0" w:color="auto"/>
                                                    <w:bottom w:val="none" w:sz="0" w:space="0" w:color="auto"/>
                                                    <w:right w:val="none" w:sz="0" w:space="0" w:color="auto"/>
                                                  </w:divBdr>
                                                </w:div>
                                                <w:div w:id="782573637">
                                                  <w:marLeft w:val="640"/>
                                                  <w:marRight w:val="0"/>
                                                  <w:marTop w:val="0"/>
                                                  <w:marBottom w:val="0"/>
                                                  <w:divBdr>
                                                    <w:top w:val="none" w:sz="0" w:space="0" w:color="auto"/>
                                                    <w:left w:val="none" w:sz="0" w:space="0" w:color="auto"/>
                                                    <w:bottom w:val="none" w:sz="0" w:space="0" w:color="auto"/>
                                                    <w:right w:val="none" w:sz="0" w:space="0" w:color="auto"/>
                                                  </w:divBdr>
                                                </w:div>
                                                <w:div w:id="871528564">
                                                  <w:marLeft w:val="640"/>
                                                  <w:marRight w:val="0"/>
                                                  <w:marTop w:val="0"/>
                                                  <w:marBottom w:val="0"/>
                                                  <w:divBdr>
                                                    <w:top w:val="none" w:sz="0" w:space="0" w:color="auto"/>
                                                    <w:left w:val="none" w:sz="0" w:space="0" w:color="auto"/>
                                                    <w:bottom w:val="none" w:sz="0" w:space="0" w:color="auto"/>
                                                    <w:right w:val="none" w:sz="0" w:space="0" w:color="auto"/>
                                                  </w:divBdr>
                                                </w:div>
                                                <w:div w:id="980958755">
                                                  <w:marLeft w:val="640"/>
                                                  <w:marRight w:val="0"/>
                                                  <w:marTop w:val="0"/>
                                                  <w:marBottom w:val="0"/>
                                                  <w:divBdr>
                                                    <w:top w:val="none" w:sz="0" w:space="0" w:color="auto"/>
                                                    <w:left w:val="none" w:sz="0" w:space="0" w:color="auto"/>
                                                    <w:bottom w:val="none" w:sz="0" w:space="0" w:color="auto"/>
                                                    <w:right w:val="none" w:sz="0" w:space="0" w:color="auto"/>
                                                  </w:divBdr>
                                                </w:div>
                                                <w:div w:id="985553126">
                                                  <w:marLeft w:val="640"/>
                                                  <w:marRight w:val="0"/>
                                                  <w:marTop w:val="0"/>
                                                  <w:marBottom w:val="0"/>
                                                  <w:divBdr>
                                                    <w:top w:val="none" w:sz="0" w:space="0" w:color="auto"/>
                                                    <w:left w:val="none" w:sz="0" w:space="0" w:color="auto"/>
                                                    <w:bottom w:val="none" w:sz="0" w:space="0" w:color="auto"/>
                                                    <w:right w:val="none" w:sz="0" w:space="0" w:color="auto"/>
                                                  </w:divBdr>
                                                </w:div>
                                                <w:div w:id="1005670167">
                                                  <w:marLeft w:val="640"/>
                                                  <w:marRight w:val="0"/>
                                                  <w:marTop w:val="0"/>
                                                  <w:marBottom w:val="0"/>
                                                  <w:divBdr>
                                                    <w:top w:val="none" w:sz="0" w:space="0" w:color="auto"/>
                                                    <w:left w:val="none" w:sz="0" w:space="0" w:color="auto"/>
                                                    <w:bottom w:val="none" w:sz="0" w:space="0" w:color="auto"/>
                                                    <w:right w:val="none" w:sz="0" w:space="0" w:color="auto"/>
                                                  </w:divBdr>
                                                </w:div>
                                                <w:div w:id="1086608796">
                                                  <w:marLeft w:val="640"/>
                                                  <w:marRight w:val="0"/>
                                                  <w:marTop w:val="0"/>
                                                  <w:marBottom w:val="0"/>
                                                  <w:divBdr>
                                                    <w:top w:val="none" w:sz="0" w:space="0" w:color="auto"/>
                                                    <w:left w:val="none" w:sz="0" w:space="0" w:color="auto"/>
                                                    <w:bottom w:val="none" w:sz="0" w:space="0" w:color="auto"/>
                                                    <w:right w:val="none" w:sz="0" w:space="0" w:color="auto"/>
                                                  </w:divBdr>
                                                </w:div>
                                                <w:div w:id="1157381916">
                                                  <w:marLeft w:val="640"/>
                                                  <w:marRight w:val="0"/>
                                                  <w:marTop w:val="0"/>
                                                  <w:marBottom w:val="0"/>
                                                  <w:divBdr>
                                                    <w:top w:val="none" w:sz="0" w:space="0" w:color="auto"/>
                                                    <w:left w:val="none" w:sz="0" w:space="0" w:color="auto"/>
                                                    <w:bottom w:val="none" w:sz="0" w:space="0" w:color="auto"/>
                                                    <w:right w:val="none" w:sz="0" w:space="0" w:color="auto"/>
                                                  </w:divBdr>
                                                </w:div>
                                                <w:div w:id="1198198523">
                                                  <w:marLeft w:val="640"/>
                                                  <w:marRight w:val="0"/>
                                                  <w:marTop w:val="0"/>
                                                  <w:marBottom w:val="0"/>
                                                  <w:divBdr>
                                                    <w:top w:val="none" w:sz="0" w:space="0" w:color="auto"/>
                                                    <w:left w:val="none" w:sz="0" w:space="0" w:color="auto"/>
                                                    <w:bottom w:val="none" w:sz="0" w:space="0" w:color="auto"/>
                                                    <w:right w:val="none" w:sz="0" w:space="0" w:color="auto"/>
                                                  </w:divBdr>
                                                </w:div>
                                                <w:div w:id="1227180138">
                                                  <w:marLeft w:val="640"/>
                                                  <w:marRight w:val="0"/>
                                                  <w:marTop w:val="0"/>
                                                  <w:marBottom w:val="0"/>
                                                  <w:divBdr>
                                                    <w:top w:val="none" w:sz="0" w:space="0" w:color="auto"/>
                                                    <w:left w:val="none" w:sz="0" w:space="0" w:color="auto"/>
                                                    <w:bottom w:val="none" w:sz="0" w:space="0" w:color="auto"/>
                                                    <w:right w:val="none" w:sz="0" w:space="0" w:color="auto"/>
                                                  </w:divBdr>
                                                </w:div>
                                                <w:div w:id="1289122844">
                                                  <w:marLeft w:val="640"/>
                                                  <w:marRight w:val="0"/>
                                                  <w:marTop w:val="0"/>
                                                  <w:marBottom w:val="0"/>
                                                  <w:divBdr>
                                                    <w:top w:val="none" w:sz="0" w:space="0" w:color="auto"/>
                                                    <w:left w:val="none" w:sz="0" w:space="0" w:color="auto"/>
                                                    <w:bottom w:val="none" w:sz="0" w:space="0" w:color="auto"/>
                                                    <w:right w:val="none" w:sz="0" w:space="0" w:color="auto"/>
                                                  </w:divBdr>
                                                </w:div>
                                                <w:div w:id="1355838152">
                                                  <w:marLeft w:val="640"/>
                                                  <w:marRight w:val="0"/>
                                                  <w:marTop w:val="0"/>
                                                  <w:marBottom w:val="0"/>
                                                  <w:divBdr>
                                                    <w:top w:val="none" w:sz="0" w:space="0" w:color="auto"/>
                                                    <w:left w:val="none" w:sz="0" w:space="0" w:color="auto"/>
                                                    <w:bottom w:val="none" w:sz="0" w:space="0" w:color="auto"/>
                                                    <w:right w:val="none" w:sz="0" w:space="0" w:color="auto"/>
                                                  </w:divBdr>
                                                </w:div>
                                                <w:div w:id="1393771735">
                                                  <w:marLeft w:val="640"/>
                                                  <w:marRight w:val="0"/>
                                                  <w:marTop w:val="0"/>
                                                  <w:marBottom w:val="0"/>
                                                  <w:divBdr>
                                                    <w:top w:val="none" w:sz="0" w:space="0" w:color="auto"/>
                                                    <w:left w:val="none" w:sz="0" w:space="0" w:color="auto"/>
                                                    <w:bottom w:val="none" w:sz="0" w:space="0" w:color="auto"/>
                                                    <w:right w:val="none" w:sz="0" w:space="0" w:color="auto"/>
                                                  </w:divBdr>
                                                </w:div>
                                                <w:div w:id="1475174878">
                                                  <w:marLeft w:val="640"/>
                                                  <w:marRight w:val="0"/>
                                                  <w:marTop w:val="0"/>
                                                  <w:marBottom w:val="0"/>
                                                  <w:divBdr>
                                                    <w:top w:val="none" w:sz="0" w:space="0" w:color="auto"/>
                                                    <w:left w:val="none" w:sz="0" w:space="0" w:color="auto"/>
                                                    <w:bottom w:val="none" w:sz="0" w:space="0" w:color="auto"/>
                                                    <w:right w:val="none" w:sz="0" w:space="0" w:color="auto"/>
                                                  </w:divBdr>
                                                </w:div>
                                                <w:div w:id="1665164178">
                                                  <w:marLeft w:val="640"/>
                                                  <w:marRight w:val="0"/>
                                                  <w:marTop w:val="0"/>
                                                  <w:marBottom w:val="0"/>
                                                  <w:divBdr>
                                                    <w:top w:val="none" w:sz="0" w:space="0" w:color="auto"/>
                                                    <w:left w:val="none" w:sz="0" w:space="0" w:color="auto"/>
                                                    <w:bottom w:val="none" w:sz="0" w:space="0" w:color="auto"/>
                                                    <w:right w:val="none" w:sz="0" w:space="0" w:color="auto"/>
                                                  </w:divBdr>
                                                </w:div>
                                                <w:div w:id="1674912329">
                                                  <w:marLeft w:val="640"/>
                                                  <w:marRight w:val="0"/>
                                                  <w:marTop w:val="0"/>
                                                  <w:marBottom w:val="0"/>
                                                  <w:divBdr>
                                                    <w:top w:val="none" w:sz="0" w:space="0" w:color="auto"/>
                                                    <w:left w:val="none" w:sz="0" w:space="0" w:color="auto"/>
                                                    <w:bottom w:val="none" w:sz="0" w:space="0" w:color="auto"/>
                                                    <w:right w:val="none" w:sz="0" w:space="0" w:color="auto"/>
                                                  </w:divBdr>
                                                </w:div>
                                                <w:div w:id="1821265610">
                                                  <w:marLeft w:val="640"/>
                                                  <w:marRight w:val="0"/>
                                                  <w:marTop w:val="0"/>
                                                  <w:marBottom w:val="0"/>
                                                  <w:divBdr>
                                                    <w:top w:val="none" w:sz="0" w:space="0" w:color="auto"/>
                                                    <w:left w:val="none" w:sz="0" w:space="0" w:color="auto"/>
                                                    <w:bottom w:val="none" w:sz="0" w:space="0" w:color="auto"/>
                                                    <w:right w:val="none" w:sz="0" w:space="0" w:color="auto"/>
                                                  </w:divBdr>
                                                </w:div>
                                                <w:div w:id="1868835079">
                                                  <w:marLeft w:val="640"/>
                                                  <w:marRight w:val="0"/>
                                                  <w:marTop w:val="0"/>
                                                  <w:marBottom w:val="0"/>
                                                  <w:divBdr>
                                                    <w:top w:val="none" w:sz="0" w:space="0" w:color="auto"/>
                                                    <w:left w:val="none" w:sz="0" w:space="0" w:color="auto"/>
                                                    <w:bottom w:val="none" w:sz="0" w:space="0" w:color="auto"/>
                                                    <w:right w:val="none" w:sz="0" w:space="0" w:color="auto"/>
                                                  </w:divBdr>
                                                </w:div>
                                                <w:div w:id="1914125848">
                                                  <w:marLeft w:val="640"/>
                                                  <w:marRight w:val="0"/>
                                                  <w:marTop w:val="0"/>
                                                  <w:marBottom w:val="0"/>
                                                  <w:divBdr>
                                                    <w:top w:val="none" w:sz="0" w:space="0" w:color="auto"/>
                                                    <w:left w:val="none" w:sz="0" w:space="0" w:color="auto"/>
                                                    <w:bottom w:val="none" w:sz="0" w:space="0" w:color="auto"/>
                                                    <w:right w:val="none" w:sz="0" w:space="0" w:color="auto"/>
                                                  </w:divBdr>
                                                </w:div>
                                                <w:div w:id="1980107271">
                                                  <w:marLeft w:val="640"/>
                                                  <w:marRight w:val="0"/>
                                                  <w:marTop w:val="0"/>
                                                  <w:marBottom w:val="0"/>
                                                  <w:divBdr>
                                                    <w:top w:val="none" w:sz="0" w:space="0" w:color="auto"/>
                                                    <w:left w:val="none" w:sz="0" w:space="0" w:color="auto"/>
                                                    <w:bottom w:val="none" w:sz="0" w:space="0" w:color="auto"/>
                                                    <w:right w:val="none" w:sz="0" w:space="0" w:color="auto"/>
                                                  </w:divBdr>
                                                </w:div>
                                                <w:div w:id="1991975852">
                                                  <w:marLeft w:val="640"/>
                                                  <w:marRight w:val="0"/>
                                                  <w:marTop w:val="0"/>
                                                  <w:marBottom w:val="0"/>
                                                  <w:divBdr>
                                                    <w:top w:val="none" w:sz="0" w:space="0" w:color="auto"/>
                                                    <w:left w:val="none" w:sz="0" w:space="0" w:color="auto"/>
                                                    <w:bottom w:val="none" w:sz="0" w:space="0" w:color="auto"/>
                                                    <w:right w:val="none" w:sz="0" w:space="0" w:color="auto"/>
                                                  </w:divBdr>
                                                </w:div>
                                                <w:div w:id="2048067237">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41000571">
                                          <w:marLeft w:val="640"/>
                                          <w:marRight w:val="0"/>
                                          <w:marTop w:val="0"/>
                                          <w:marBottom w:val="0"/>
                                          <w:divBdr>
                                            <w:top w:val="none" w:sz="0" w:space="0" w:color="auto"/>
                                            <w:left w:val="none" w:sz="0" w:space="0" w:color="auto"/>
                                            <w:bottom w:val="none" w:sz="0" w:space="0" w:color="auto"/>
                                            <w:right w:val="none" w:sz="0" w:space="0" w:color="auto"/>
                                          </w:divBdr>
                                        </w:div>
                                        <w:div w:id="177158336">
                                          <w:marLeft w:val="640"/>
                                          <w:marRight w:val="0"/>
                                          <w:marTop w:val="0"/>
                                          <w:marBottom w:val="0"/>
                                          <w:divBdr>
                                            <w:top w:val="none" w:sz="0" w:space="0" w:color="auto"/>
                                            <w:left w:val="none" w:sz="0" w:space="0" w:color="auto"/>
                                            <w:bottom w:val="none" w:sz="0" w:space="0" w:color="auto"/>
                                            <w:right w:val="none" w:sz="0" w:space="0" w:color="auto"/>
                                          </w:divBdr>
                                        </w:div>
                                        <w:div w:id="450055541">
                                          <w:marLeft w:val="640"/>
                                          <w:marRight w:val="0"/>
                                          <w:marTop w:val="0"/>
                                          <w:marBottom w:val="0"/>
                                          <w:divBdr>
                                            <w:top w:val="none" w:sz="0" w:space="0" w:color="auto"/>
                                            <w:left w:val="none" w:sz="0" w:space="0" w:color="auto"/>
                                            <w:bottom w:val="none" w:sz="0" w:space="0" w:color="auto"/>
                                            <w:right w:val="none" w:sz="0" w:space="0" w:color="auto"/>
                                          </w:divBdr>
                                        </w:div>
                                        <w:div w:id="576791966">
                                          <w:marLeft w:val="640"/>
                                          <w:marRight w:val="0"/>
                                          <w:marTop w:val="0"/>
                                          <w:marBottom w:val="0"/>
                                          <w:divBdr>
                                            <w:top w:val="none" w:sz="0" w:space="0" w:color="auto"/>
                                            <w:left w:val="none" w:sz="0" w:space="0" w:color="auto"/>
                                            <w:bottom w:val="none" w:sz="0" w:space="0" w:color="auto"/>
                                            <w:right w:val="none" w:sz="0" w:space="0" w:color="auto"/>
                                          </w:divBdr>
                                        </w:div>
                                        <w:div w:id="586623114">
                                          <w:marLeft w:val="640"/>
                                          <w:marRight w:val="0"/>
                                          <w:marTop w:val="0"/>
                                          <w:marBottom w:val="0"/>
                                          <w:divBdr>
                                            <w:top w:val="none" w:sz="0" w:space="0" w:color="auto"/>
                                            <w:left w:val="none" w:sz="0" w:space="0" w:color="auto"/>
                                            <w:bottom w:val="none" w:sz="0" w:space="0" w:color="auto"/>
                                            <w:right w:val="none" w:sz="0" w:space="0" w:color="auto"/>
                                          </w:divBdr>
                                        </w:div>
                                        <w:div w:id="620302307">
                                          <w:marLeft w:val="640"/>
                                          <w:marRight w:val="0"/>
                                          <w:marTop w:val="0"/>
                                          <w:marBottom w:val="0"/>
                                          <w:divBdr>
                                            <w:top w:val="none" w:sz="0" w:space="0" w:color="auto"/>
                                            <w:left w:val="none" w:sz="0" w:space="0" w:color="auto"/>
                                            <w:bottom w:val="none" w:sz="0" w:space="0" w:color="auto"/>
                                            <w:right w:val="none" w:sz="0" w:space="0" w:color="auto"/>
                                          </w:divBdr>
                                        </w:div>
                                        <w:div w:id="630289774">
                                          <w:marLeft w:val="640"/>
                                          <w:marRight w:val="0"/>
                                          <w:marTop w:val="0"/>
                                          <w:marBottom w:val="0"/>
                                          <w:divBdr>
                                            <w:top w:val="none" w:sz="0" w:space="0" w:color="auto"/>
                                            <w:left w:val="none" w:sz="0" w:space="0" w:color="auto"/>
                                            <w:bottom w:val="none" w:sz="0" w:space="0" w:color="auto"/>
                                            <w:right w:val="none" w:sz="0" w:space="0" w:color="auto"/>
                                          </w:divBdr>
                                        </w:div>
                                        <w:div w:id="853566991">
                                          <w:marLeft w:val="640"/>
                                          <w:marRight w:val="0"/>
                                          <w:marTop w:val="0"/>
                                          <w:marBottom w:val="0"/>
                                          <w:divBdr>
                                            <w:top w:val="none" w:sz="0" w:space="0" w:color="auto"/>
                                            <w:left w:val="none" w:sz="0" w:space="0" w:color="auto"/>
                                            <w:bottom w:val="none" w:sz="0" w:space="0" w:color="auto"/>
                                            <w:right w:val="none" w:sz="0" w:space="0" w:color="auto"/>
                                          </w:divBdr>
                                        </w:div>
                                        <w:div w:id="882907334">
                                          <w:marLeft w:val="640"/>
                                          <w:marRight w:val="0"/>
                                          <w:marTop w:val="0"/>
                                          <w:marBottom w:val="0"/>
                                          <w:divBdr>
                                            <w:top w:val="none" w:sz="0" w:space="0" w:color="auto"/>
                                            <w:left w:val="none" w:sz="0" w:space="0" w:color="auto"/>
                                            <w:bottom w:val="none" w:sz="0" w:space="0" w:color="auto"/>
                                            <w:right w:val="none" w:sz="0" w:space="0" w:color="auto"/>
                                          </w:divBdr>
                                        </w:div>
                                        <w:div w:id="883637636">
                                          <w:marLeft w:val="640"/>
                                          <w:marRight w:val="0"/>
                                          <w:marTop w:val="0"/>
                                          <w:marBottom w:val="0"/>
                                          <w:divBdr>
                                            <w:top w:val="none" w:sz="0" w:space="0" w:color="auto"/>
                                            <w:left w:val="none" w:sz="0" w:space="0" w:color="auto"/>
                                            <w:bottom w:val="none" w:sz="0" w:space="0" w:color="auto"/>
                                            <w:right w:val="none" w:sz="0" w:space="0" w:color="auto"/>
                                          </w:divBdr>
                                        </w:div>
                                        <w:div w:id="884294911">
                                          <w:marLeft w:val="640"/>
                                          <w:marRight w:val="0"/>
                                          <w:marTop w:val="0"/>
                                          <w:marBottom w:val="0"/>
                                          <w:divBdr>
                                            <w:top w:val="none" w:sz="0" w:space="0" w:color="auto"/>
                                            <w:left w:val="none" w:sz="0" w:space="0" w:color="auto"/>
                                            <w:bottom w:val="none" w:sz="0" w:space="0" w:color="auto"/>
                                            <w:right w:val="none" w:sz="0" w:space="0" w:color="auto"/>
                                          </w:divBdr>
                                        </w:div>
                                        <w:div w:id="899098677">
                                          <w:marLeft w:val="640"/>
                                          <w:marRight w:val="0"/>
                                          <w:marTop w:val="0"/>
                                          <w:marBottom w:val="0"/>
                                          <w:divBdr>
                                            <w:top w:val="none" w:sz="0" w:space="0" w:color="auto"/>
                                            <w:left w:val="none" w:sz="0" w:space="0" w:color="auto"/>
                                            <w:bottom w:val="none" w:sz="0" w:space="0" w:color="auto"/>
                                            <w:right w:val="none" w:sz="0" w:space="0" w:color="auto"/>
                                          </w:divBdr>
                                        </w:div>
                                        <w:div w:id="961770152">
                                          <w:marLeft w:val="640"/>
                                          <w:marRight w:val="0"/>
                                          <w:marTop w:val="0"/>
                                          <w:marBottom w:val="0"/>
                                          <w:divBdr>
                                            <w:top w:val="none" w:sz="0" w:space="0" w:color="auto"/>
                                            <w:left w:val="none" w:sz="0" w:space="0" w:color="auto"/>
                                            <w:bottom w:val="none" w:sz="0" w:space="0" w:color="auto"/>
                                            <w:right w:val="none" w:sz="0" w:space="0" w:color="auto"/>
                                          </w:divBdr>
                                        </w:div>
                                        <w:div w:id="969899161">
                                          <w:marLeft w:val="640"/>
                                          <w:marRight w:val="0"/>
                                          <w:marTop w:val="0"/>
                                          <w:marBottom w:val="0"/>
                                          <w:divBdr>
                                            <w:top w:val="none" w:sz="0" w:space="0" w:color="auto"/>
                                            <w:left w:val="none" w:sz="0" w:space="0" w:color="auto"/>
                                            <w:bottom w:val="none" w:sz="0" w:space="0" w:color="auto"/>
                                            <w:right w:val="none" w:sz="0" w:space="0" w:color="auto"/>
                                          </w:divBdr>
                                        </w:div>
                                        <w:div w:id="1027561262">
                                          <w:marLeft w:val="640"/>
                                          <w:marRight w:val="0"/>
                                          <w:marTop w:val="0"/>
                                          <w:marBottom w:val="0"/>
                                          <w:divBdr>
                                            <w:top w:val="none" w:sz="0" w:space="0" w:color="auto"/>
                                            <w:left w:val="none" w:sz="0" w:space="0" w:color="auto"/>
                                            <w:bottom w:val="none" w:sz="0" w:space="0" w:color="auto"/>
                                            <w:right w:val="none" w:sz="0" w:space="0" w:color="auto"/>
                                          </w:divBdr>
                                        </w:div>
                                        <w:div w:id="1170558967">
                                          <w:marLeft w:val="640"/>
                                          <w:marRight w:val="0"/>
                                          <w:marTop w:val="0"/>
                                          <w:marBottom w:val="0"/>
                                          <w:divBdr>
                                            <w:top w:val="none" w:sz="0" w:space="0" w:color="auto"/>
                                            <w:left w:val="none" w:sz="0" w:space="0" w:color="auto"/>
                                            <w:bottom w:val="none" w:sz="0" w:space="0" w:color="auto"/>
                                            <w:right w:val="none" w:sz="0" w:space="0" w:color="auto"/>
                                          </w:divBdr>
                                        </w:div>
                                        <w:div w:id="1248155901">
                                          <w:marLeft w:val="640"/>
                                          <w:marRight w:val="0"/>
                                          <w:marTop w:val="0"/>
                                          <w:marBottom w:val="0"/>
                                          <w:divBdr>
                                            <w:top w:val="none" w:sz="0" w:space="0" w:color="auto"/>
                                            <w:left w:val="none" w:sz="0" w:space="0" w:color="auto"/>
                                            <w:bottom w:val="none" w:sz="0" w:space="0" w:color="auto"/>
                                            <w:right w:val="none" w:sz="0" w:space="0" w:color="auto"/>
                                          </w:divBdr>
                                        </w:div>
                                        <w:div w:id="1275867765">
                                          <w:marLeft w:val="640"/>
                                          <w:marRight w:val="0"/>
                                          <w:marTop w:val="0"/>
                                          <w:marBottom w:val="0"/>
                                          <w:divBdr>
                                            <w:top w:val="none" w:sz="0" w:space="0" w:color="auto"/>
                                            <w:left w:val="none" w:sz="0" w:space="0" w:color="auto"/>
                                            <w:bottom w:val="none" w:sz="0" w:space="0" w:color="auto"/>
                                            <w:right w:val="none" w:sz="0" w:space="0" w:color="auto"/>
                                          </w:divBdr>
                                        </w:div>
                                        <w:div w:id="1293748480">
                                          <w:marLeft w:val="640"/>
                                          <w:marRight w:val="0"/>
                                          <w:marTop w:val="0"/>
                                          <w:marBottom w:val="0"/>
                                          <w:divBdr>
                                            <w:top w:val="none" w:sz="0" w:space="0" w:color="auto"/>
                                            <w:left w:val="none" w:sz="0" w:space="0" w:color="auto"/>
                                            <w:bottom w:val="none" w:sz="0" w:space="0" w:color="auto"/>
                                            <w:right w:val="none" w:sz="0" w:space="0" w:color="auto"/>
                                          </w:divBdr>
                                        </w:div>
                                        <w:div w:id="1328050762">
                                          <w:marLeft w:val="640"/>
                                          <w:marRight w:val="0"/>
                                          <w:marTop w:val="0"/>
                                          <w:marBottom w:val="0"/>
                                          <w:divBdr>
                                            <w:top w:val="none" w:sz="0" w:space="0" w:color="auto"/>
                                            <w:left w:val="none" w:sz="0" w:space="0" w:color="auto"/>
                                            <w:bottom w:val="none" w:sz="0" w:space="0" w:color="auto"/>
                                            <w:right w:val="none" w:sz="0" w:space="0" w:color="auto"/>
                                          </w:divBdr>
                                        </w:div>
                                        <w:div w:id="1377198859">
                                          <w:marLeft w:val="640"/>
                                          <w:marRight w:val="0"/>
                                          <w:marTop w:val="0"/>
                                          <w:marBottom w:val="0"/>
                                          <w:divBdr>
                                            <w:top w:val="none" w:sz="0" w:space="0" w:color="auto"/>
                                            <w:left w:val="none" w:sz="0" w:space="0" w:color="auto"/>
                                            <w:bottom w:val="none" w:sz="0" w:space="0" w:color="auto"/>
                                            <w:right w:val="none" w:sz="0" w:space="0" w:color="auto"/>
                                          </w:divBdr>
                                        </w:div>
                                        <w:div w:id="1394279711">
                                          <w:marLeft w:val="640"/>
                                          <w:marRight w:val="0"/>
                                          <w:marTop w:val="0"/>
                                          <w:marBottom w:val="0"/>
                                          <w:divBdr>
                                            <w:top w:val="none" w:sz="0" w:space="0" w:color="auto"/>
                                            <w:left w:val="none" w:sz="0" w:space="0" w:color="auto"/>
                                            <w:bottom w:val="none" w:sz="0" w:space="0" w:color="auto"/>
                                            <w:right w:val="none" w:sz="0" w:space="0" w:color="auto"/>
                                          </w:divBdr>
                                        </w:div>
                                        <w:div w:id="1691762444">
                                          <w:marLeft w:val="640"/>
                                          <w:marRight w:val="0"/>
                                          <w:marTop w:val="0"/>
                                          <w:marBottom w:val="0"/>
                                          <w:divBdr>
                                            <w:top w:val="none" w:sz="0" w:space="0" w:color="auto"/>
                                            <w:left w:val="none" w:sz="0" w:space="0" w:color="auto"/>
                                            <w:bottom w:val="none" w:sz="0" w:space="0" w:color="auto"/>
                                            <w:right w:val="none" w:sz="0" w:space="0" w:color="auto"/>
                                          </w:divBdr>
                                        </w:div>
                                        <w:div w:id="1813138525">
                                          <w:marLeft w:val="640"/>
                                          <w:marRight w:val="0"/>
                                          <w:marTop w:val="0"/>
                                          <w:marBottom w:val="0"/>
                                          <w:divBdr>
                                            <w:top w:val="none" w:sz="0" w:space="0" w:color="auto"/>
                                            <w:left w:val="none" w:sz="0" w:space="0" w:color="auto"/>
                                            <w:bottom w:val="none" w:sz="0" w:space="0" w:color="auto"/>
                                            <w:right w:val="none" w:sz="0" w:space="0" w:color="auto"/>
                                          </w:divBdr>
                                        </w:div>
                                        <w:div w:id="1915356411">
                                          <w:marLeft w:val="640"/>
                                          <w:marRight w:val="0"/>
                                          <w:marTop w:val="0"/>
                                          <w:marBottom w:val="0"/>
                                          <w:divBdr>
                                            <w:top w:val="none" w:sz="0" w:space="0" w:color="auto"/>
                                            <w:left w:val="none" w:sz="0" w:space="0" w:color="auto"/>
                                            <w:bottom w:val="none" w:sz="0" w:space="0" w:color="auto"/>
                                            <w:right w:val="none" w:sz="0" w:space="0" w:color="auto"/>
                                          </w:divBdr>
                                        </w:div>
                                        <w:div w:id="1919552598">
                                          <w:marLeft w:val="640"/>
                                          <w:marRight w:val="0"/>
                                          <w:marTop w:val="0"/>
                                          <w:marBottom w:val="0"/>
                                          <w:divBdr>
                                            <w:top w:val="none" w:sz="0" w:space="0" w:color="auto"/>
                                            <w:left w:val="none" w:sz="0" w:space="0" w:color="auto"/>
                                            <w:bottom w:val="none" w:sz="0" w:space="0" w:color="auto"/>
                                            <w:right w:val="none" w:sz="0" w:space="0" w:color="auto"/>
                                          </w:divBdr>
                                        </w:div>
                                        <w:div w:id="1928224129">
                                          <w:marLeft w:val="640"/>
                                          <w:marRight w:val="0"/>
                                          <w:marTop w:val="0"/>
                                          <w:marBottom w:val="0"/>
                                          <w:divBdr>
                                            <w:top w:val="none" w:sz="0" w:space="0" w:color="auto"/>
                                            <w:left w:val="none" w:sz="0" w:space="0" w:color="auto"/>
                                            <w:bottom w:val="none" w:sz="0" w:space="0" w:color="auto"/>
                                            <w:right w:val="none" w:sz="0" w:space="0" w:color="auto"/>
                                          </w:divBdr>
                                        </w:div>
                                        <w:div w:id="1974945749">
                                          <w:marLeft w:val="640"/>
                                          <w:marRight w:val="0"/>
                                          <w:marTop w:val="0"/>
                                          <w:marBottom w:val="0"/>
                                          <w:divBdr>
                                            <w:top w:val="none" w:sz="0" w:space="0" w:color="auto"/>
                                            <w:left w:val="none" w:sz="0" w:space="0" w:color="auto"/>
                                            <w:bottom w:val="none" w:sz="0" w:space="0" w:color="auto"/>
                                            <w:right w:val="none" w:sz="0" w:space="0" w:color="auto"/>
                                          </w:divBdr>
                                        </w:div>
                                        <w:div w:id="2004621804">
                                          <w:marLeft w:val="640"/>
                                          <w:marRight w:val="0"/>
                                          <w:marTop w:val="0"/>
                                          <w:marBottom w:val="0"/>
                                          <w:divBdr>
                                            <w:top w:val="none" w:sz="0" w:space="0" w:color="auto"/>
                                            <w:left w:val="none" w:sz="0" w:space="0" w:color="auto"/>
                                            <w:bottom w:val="none" w:sz="0" w:space="0" w:color="auto"/>
                                            <w:right w:val="none" w:sz="0" w:space="0" w:color="auto"/>
                                          </w:divBdr>
                                        </w:div>
                                        <w:div w:id="2005426877">
                                          <w:marLeft w:val="640"/>
                                          <w:marRight w:val="0"/>
                                          <w:marTop w:val="0"/>
                                          <w:marBottom w:val="0"/>
                                          <w:divBdr>
                                            <w:top w:val="none" w:sz="0" w:space="0" w:color="auto"/>
                                            <w:left w:val="none" w:sz="0" w:space="0" w:color="auto"/>
                                            <w:bottom w:val="none" w:sz="0" w:space="0" w:color="auto"/>
                                            <w:right w:val="none" w:sz="0" w:space="0" w:color="auto"/>
                                          </w:divBdr>
                                        </w:div>
                                        <w:div w:id="2035888141">
                                          <w:marLeft w:val="640"/>
                                          <w:marRight w:val="0"/>
                                          <w:marTop w:val="0"/>
                                          <w:marBottom w:val="0"/>
                                          <w:divBdr>
                                            <w:top w:val="none" w:sz="0" w:space="0" w:color="auto"/>
                                            <w:left w:val="none" w:sz="0" w:space="0" w:color="auto"/>
                                            <w:bottom w:val="none" w:sz="0" w:space="0" w:color="auto"/>
                                            <w:right w:val="none" w:sz="0" w:space="0" w:color="auto"/>
                                          </w:divBdr>
                                        </w:div>
                                        <w:div w:id="2123110323">
                                          <w:marLeft w:val="640"/>
                                          <w:marRight w:val="0"/>
                                          <w:marTop w:val="0"/>
                                          <w:marBottom w:val="0"/>
                                          <w:divBdr>
                                            <w:top w:val="none" w:sz="0" w:space="0" w:color="auto"/>
                                            <w:left w:val="none" w:sz="0" w:space="0" w:color="auto"/>
                                            <w:bottom w:val="none" w:sz="0" w:space="0" w:color="auto"/>
                                            <w:right w:val="none" w:sz="0" w:space="0" w:color="auto"/>
                                          </w:divBdr>
                                        </w:div>
                                        <w:div w:id="2132086801">
                                          <w:marLeft w:val="640"/>
                                          <w:marRight w:val="0"/>
                                          <w:marTop w:val="0"/>
                                          <w:marBottom w:val="0"/>
                                          <w:divBdr>
                                            <w:top w:val="none" w:sz="0" w:space="0" w:color="auto"/>
                                            <w:left w:val="none" w:sz="0" w:space="0" w:color="auto"/>
                                            <w:bottom w:val="none" w:sz="0" w:space="0" w:color="auto"/>
                                            <w:right w:val="none" w:sz="0" w:space="0" w:color="auto"/>
                                          </w:divBdr>
                                        </w:div>
                                        <w:div w:id="2138834460">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160874">
                              <w:marLeft w:val="0"/>
                              <w:marRight w:val="0"/>
                              <w:marTop w:val="0"/>
                              <w:marBottom w:val="0"/>
                              <w:divBdr>
                                <w:top w:val="none" w:sz="0" w:space="0" w:color="auto"/>
                                <w:left w:val="none" w:sz="0" w:space="0" w:color="auto"/>
                                <w:bottom w:val="none" w:sz="0" w:space="0" w:color="auto"/>
                                <w:right w:val="none" w:sz="0" w:space="0" w:color="auto"/>
                              </w:divBdr>
                              <w:divsChild>
                                <w:div w:id="164905592">
                                  <w:marLeft w:val="640"/>
                                  <w:marRight w:val="0"/>
                                  <w:marTop w:val="0"/>
                                  <w:marBottom w:val="0"/>
                                  <w:divBdr>
                                    <w:top w:val="none" w:sz="0" w:space="0" w:color="auto"/>
                                    <w:left w:val="none" w:sz="0" w:space="0" w:color="auto"/>
                                    <w:bottom w:val="none" w:sz="0" w:space="0" w:color="auto"/>
                                    <w:right w:val="none" w:sz="0" w:space="0" w:color="auto"/>
                                  </w:divBdr>
                                </w:div>
                                <w:div w:id="197739588">
                                  <w:marLeft w:val="640"/>
                                  <w:marRight w:val="0"/>
                                  <w:marTop w:val="0"/>
                                  <w:marBottom w:val="0"/>
                                  <w:divBdr>
                                    <w:top w:val="none" w:sz="0" w:space="0" w:color="auto"/>
                                    <w:left w:val="none" w:sz="0" w:space="0" w:color="auto"/>
                                    <w:bottom w:val="none" w:sz="0" w:space="0" w:color="auto"/>
                                    <w:right w:val="none" w:sz="0" w:space="0" w:color="auto"/>
                                  </w:divBdr>
                                </w:div>
                                <w:div w:id="211776190">
                                  <w:marLeft w:val="640"/>
                                  <w:marRight w:val="0"/>
                                  <w:marTop w:val="0"/>
                                  <w:marBottom w:val="0"/>
                                  <w:divBdr>
                                    <w:top w:val="none" w:sz="0" w:space="0" w:color="auto"/>
                                    <w:left w:val="none" w:sz="0" w:space="0" w:color="auto"/>
                                    <w:bottom w:val="none" w:sz="0" w:space="0" w:color="auto"/>
                                    <w:right w:val="none" w:sz="0" w:space="0" w:color="auto"/>
                                  </w:divBdr>
                                </w:div>
                                <w:div w:id="225259241">
                                  <w:marLeft w:val="640"/>
                                  <w:marRight w:val="0"/>
                                  <w:marTop w:val="0"/>
                                  <w:marBottom w:val="0"/>
                                  <w:divBdr>
                                    <w:top w:val="none" w:sz="0" w:space="0" w:color="auto"/>
                                    <w:left w:val="none" w:sz="0" w:space="0" w:color="auto"/>
                                    <w:bottom w:val="none" w:sz="0" w:space="0" w:color="auto"/>
                                    <w:right w:val="none" w:sz="0" w:space="0" w:color="auto"/>
                                  </w:divBdr>
                                </w:div>
                                <w:div w:id="288626786">
                                  <w:marLeft w:val="640"/>
                                  <w:marRight w:val="0"/>
                                  <w:marTop w:val="0"/>
                                  <w:marBottom w:val="0"/>
                                  <w:divBdr>
                                    <w:top w:val="none" w:sz="0" w:space="0" w:color="auto"/>
                                    <w:left w:val="none" w:sz="0" w:space="0" w:color="auto"/>
                                    <w:bottom w:val="none" w:sz="0" w:space="0" w:color="auto"/>
                                    <w:right w:val="none" w:sz="0" w:space="0" w:color="auto"/>
                                  </w:divBdr>
                                </w:div>
                                <w:div w:id="292103700">
                                  <w:marLeft w:val="640"/>
                                  <w:marRight w:val="0"/>
                                  <w:marTop w:val="0"/>
                                  <w:marBottom w:val="0"/>
                                  <w:divBdr>
                                    <w:top w:val="none" w:sz="0" w:space="0" w:color="auto"/>
                                    <w:left w:val="none" w:sz="0" w:space="0" w:color="auto"/>
                                    <w:bottom w:val="none" w:sz="0" w:space="0" w:color="auto"/>
                                    <w:right w:val="none" w:sz="0" w:space="0" w:color="auto"/>
                                  </w:divBdr>
                                </w:div>
                                <w:div w:id="386345663">
                                  <w:marLeft w:val="640"/>
                                  <w:marRight w:val="0"/>
                                  <w:marTop w:val="0"/>
                                  <w:marBottom w:val="0"/>
                                  <w:divBdr>
                                    <w:top w:val="none" w:sz="0" w:space="0" w:color="auto"/>
                                    <w:left w:val="none" w:sz="0" w:space="0" w:color="auto"/>
                                    <w:bottom w:val="none" w:sz="0" w:space="0" w:color="auto"/>
                                    <w:right w:val="none" w:sz="0" w:space="0" w:color="auto"/>
                                  </w:divBdr>
                                </w:div>
                                <w:div w:id="469444454">
                                  <w:marLeft w:val="640"/>
                                  <w:marRight w:val="0"/>
                                  <w:marTop w:val="0"/>
                                  <w:marBottom w:val="0"/>
                                  <w:divBdr>
                                    <w:top w:val="none" w:sz="0" w:space="0" w:color="auto"/>
                                    <w:left w:val="none" w:sz="0" w:space="0" w:color="auto"/>
                                    <w:bottom w:val="none" w:sz="0" w:space="0" w:color="auto"/>
                                    <w:right w:val="none" w:sz="0" w:space="0" w:color="auto"/>
                                  </w:divBdr>
                                </w:div>
                                <w:div w:id="553661014">
                                  <w:marLeft w:val="640"/>
                                  <w:marRight w:val="0"/>
                                  <w:marTop w:val="0"/>
                                  <w:marBottom w:val="0"/>
                                  <w:divBdr>
                                    <w:top w:val="none" w:sz="0" w:space="0" w:color="auto"/>
                                    <w:left w:val="none" w:sz="0" w:space="0" w:color="auto"/>
                                    <w:bottom w:val="none" w:sz="0" w:space="0" w:color="auto"/>
                                    <w:right w:val="none" w:sz="0" w:space="0" w:color="auto"/>
                                  </w:divBdr>
                                </w:div>
                                <w:div w:id="578561187">
                                  <w:marLeft w:val="640"/>
                                  <w:marRight w:val="0"/>
                                  <w:marTop w:val="0"/>
                                  <w:marBottom w:val="0"/>
                                  <w:divBdr>
                                    <w:top w:val="none" w:sz="0" w:space="0" w:color="auto"/>
                                    <w:left w:val="none" w:sz="0" w:space="0" w:color="auto"/>
                                    <w:bottom w:val="none" w:sz="0" w:space="0" w:color="auto"/>
                                    <w:right w:val="none" w:sz="0" w:space="0" w:color="auto"/>
                                  </w:divBdr>
                                </w:div>
                                <w:div w:id="587537795">
                                  <w:marLeft w:val="640"/>
                                  <w:marRight w:val="0"/>
                                  <w:marTop w:val="0"/>
                                  <w:marBottom w:val="0"/>
                                  <w:divBdr>
                                    <w:top w:val="none" w:sz="0" w:space="0" w:color="auto"/>
                                    <w:left w:val="none" w:sz="0" w:space="0" w:color="auto"/>
                                    <w:bottom w:val="none" w:sz="0" w:space="0" w:color="auto"/>
                                    <w:right w:val="none" w:sz="0" w:space="0" w:color="auto"/>
                                  </w:divBdr>
                                </w:div>
                                <w:div w:id="692418119">
                                  <w:marLeft w:val="640"/>
                                  <w:marRight w:val="0"/>
                                  <w:marTop w:val="0"/>
                                  <w:marBottom w:val="0"/>
                                  <w:divBdr>
                                    <w:top w:val="none" w:sz="0" w:space="0" w:color="auto"/>
                                    <w:left w:val="none" w:sz="0" w:space="0" w:color="auto"/>
                                    <w:bottom w:val="none" w:sz="0" w:space="0" w:color="auto"/>
                                    <w:right w:val="none" w:sz="0" w:space="0" w:color="auto"/>
                                  </w:divBdr>
                                </w:div>
                                <w:div w:id="742526108">
                                  <w:marLeft w:val="640"/>
                                  <w:marRight w:val="0"/>
                                  <w:marTop w:val="0"/>
                                  <w:marBottom w:val="0"/>
                                  <w:divBdr>
                                    <w:top w:val="none" w:sz="0" w:space="0" w:color="auto"/>
                                    <w:left w:val="none" w:sz="0" w:space="0" w:color="auto"/>
                                    <w:bottom w:val="none" w:sz="0" w:space="0" w:color="auto"/>
                                    <w:right w:val="none" w:sz="0" w:space="0" w:color="auto"/>
                                  </w:divBdr>
                                </w:div>
                                <w:div w:id="796877794">
                                  <w:marLeft w:val="640"/>
                                  <w:marRight w:val="0"/>
                                  <w:marTop w:val="0"/>
                                  <w:marBottom w:val="0"/>
                                  <w:divBdr>
                                    <w:top w:val="none" w:sz="0" w:space="0" w:color="auto"/>
                                    <w:left w:val="none" w:sz="0" w:space="0" w:color="auto"/>
                                    <w:bottom w:val="none" w:sz="0" w:space="0" w:color="auto"/>
                                    <w:right w:val="none" w:sz="0" w:space="0" w:color="auto"/>
                                  </w:divBdr>
                                </w:div>
                                <w:div w:id="809980363">
                                  <w:marLeft w:val="640"/>
                                  <w:marRight w:val="0"/>
                                  <w:marTop w:val="0"/>
                                  <w:marBottom w:val="0"/>
                                  <w:divBdr>
                                    <w:top w:val="none" w:sz="0" w:space="0" w:color="auto"/>
                                    <w:left w:val="none" w:sz="0" w:space="0" w:color="auto"/>
                                    <w:bottom w:val="none" w:sz="0" w:space="0" w:color="auto"/>
                                    <w:right w:val="none" w:sz="0" w:space="0" w:color="auto"/>
                                  </w:divBdr>
                                </w:div>
                                <w:div w:id="818614432">
                                  <w:marLeft w:val="640"/>
                                  <w:marRight w:val="0"/>
                                  <w:marTop w:val="0"/>
                                  <w:marBottom w:val="0"/>
                                  <w:divBdr>
                                    <w:top w:val="none" w:sz="0" w:space="0" w:color="auto"/>
                                    <w:left w:val="none" w:sz="0" w:space="0" w:color="auto"/>
                                    <w:bottom w:val="none" w:sz="0" w:space="0" w:color="auto"/>
                                    <w:right w:val="none" w:sz="0" w:space="0" w:color="auto"/>
                                  </w:divBdr>
                                </w:div>
                                <w:div w:id="929699301">
                                  <w:marLeft w:val="640"/>
                                  <w:marRight w:val="0"/>
                                  <w:marTop w:val="0"/>
                                  <w:marBottom w:val="0"/>
                                  <w:divBdr>
                                    <w:top w:val="none" w:sz="0" w:space="0" w:color="auto"/>
                                    <w:left w:val="none" w:sz="0" w:space="0" w:color="auto"/>
                                    <w:bottom w:val="none" w:sz="0" w:space="0" w:color="auto"/>
                                    <w:right w:val="none" w:sz="0" w:space="0" w:color="auto"/>
                                  </w:divBdr>
                                </w:div>
                                <w:div w:id="966355275">
                                  <w:marLeft w:val="640"/>
                                  <w:marRight w:val="0"/>
                                  <w:marTop w:val="0"/>
                                  <w:marBottom w:val="0"/>
                                  <w:divBdr>
                                    <w:top w:val="none" w:sz="0" w:space="0" w:color="auto"/>
                                    <w:left w:val="none" w:sz="0" w:space="0" w:color="auto"/>
                                    <w:bottom w:val="none" w:sz="0" w:space="0" w:color="auto"/>
                                    <w:right w:val="none" w:sz="0" w:space="0" w:color="auto"/>
                                  </w:divBdr>
                                </w:div>
                                <w:div w:id="1048379717">
                                  <w:marLeft w:val="640"/>
                                  <w:marRight w:val="0"/>
                                  <w:marTop w:val="0"/>
                                  <w:marBottom w:val="0"/>
                                  <w:divBdr>
                                    <w:top w:val="none" w:sz="0" w:space="0" w:color="auto"/>
                                    <w:left w:val="none" w:sz="0" w:space="0" w:color="auto"/>
                                    <w:bottom w:val="none" w:sz="0" w:space="0" w:color="auto"/>
                                    <w:right w:val="none" w:sz="0" w:space="0" w:color="auto"/>
                                  </w:divBdr>
                                </w:div>
                                <w:div w:id="1052272628">
                                  <w:marLeft w:val="640"/>
                                  <w:marRight w:val="0"/>
                                  <w:marTop w:val="0"/>
                                  <w:marBottom w:val="0"/>
                                  <w:divBdr>
                                    <w:top w:val="none" w:sz="0" w:space="0" w:color="auto"/>
                                    <w:left w:val="none" w:sz="0" w:space="0" w:color="auto"/>
                                    <w:bottom w:val="none" w:sz="0" w:space="0" w:color="auto"/>
                                    <w:right w:val="none" w:sz="0" w:space="0" w:color="auto"/>
                                  </w:divBdr>
                                </w:div>
                                <w:div w:id="1163741384">
                                  <w:marLeft w:val="640"/>
                                  <w:marRight w:val="0"/>
                                  <w:marTop w:val="0"/>
                                  <w:marBottom w:val="0"/>
                                  <w:divBdr>
                                    <w:top w:val="none" w:sz="0" w:space="0" w:color="auto"/>
                                    <w:left w:val="none" w:sz="0" w:space="0" w:color="auto"/>
                                    <w:bottom w:val="none" w:sz="0" w:space="0" w:color="auto"/>
                                    <w:right w:val="none" w:sz="0" w:space="0" w:color="auto"/>
                                  </w:divBdr>
                                </w:div>
                                <w:div w:id="1189679347">
                                  <w:marLeft w:val="640"/>
                                  <w:marRight w:val="0"/>
                                  <w:marTop w:val="0"/>
                                  <w:marBottom w:val="0"/>
                                  <w:divBdr>
                                    <w:top w:val="none" w:sz="0" w:space="0" w:color="auto"/>
                                    <w:left w:val="none" w:sz="0" w:space="0" w:color="auto"/>
                                    <w:bottom w:val="none" w:sz="0" w:space="0" w:color="auto"/>
                                    <w:right w:val="none" w:sz="0" w:space="0" w:color="auto"/>
                                  </w:divBdr>
                                </w:div>
                                <w:div w:id="1291059620">
                                  <w:marLeft w:val="640"/>
                                  <w:marRight w:val="0"/>
                                  <w:marTop w:val="0"/>
                                  <w:marBottom w:val="0"/>
                                  <w:divBdr>
                                    <w:top w:val="none" w:sz="0" w:space="0" w:color="auto"/>
                                    <w:left w:val="none" w:sz="0" w:space="0" w:color="auto"/>
                                    <w:bottom w:val="none" w:sz="0" w:space="0" w:color="auto"/>
                                    <w:right w:val="none" w:sz="0" w:space="0" w:color="auto"/>
                                  </w:divBdr>
                                </w:div>
                                <w:div w:id="1522013075">
                                  <w:marLeft w:val="640"/>
                                  <w:marRight w:val="0"/>
                                  <w:marTop w:val="0"/>
                                  <w:marBottom w:val="0"/>
                                  <w:divBdr>
                                    <w:top w:val="none" w:sz="0" w:space="0" w:color="auto"/>
                                    <w:left w:val="none" w:sz="0" w:space="0" w:color="auto"/>
                                    <w:bottom w:val="none" w:sz="0" w:space="0" w:color="auto"/>
                                    <w:right w:val="none" w:sz="0" w:space="0" w:color="auto"/>
                                  </w:divBdr>
                                </w:div>
                                <w:div w:id="1549683928">
                                  <w:marLeft w:val="640"/>
                                  <w:marRight w:val="0"/>
                                  <w:marTop w:val="0"/>
                                  <w:marBottom w:val="0"/>
                                  <w:divBdr>
                                    <w:top w:val="none" w:sz="0" w:space="0" w:color="auto"/>
                                    <w:left w:val="none" w:sz="0" w:space="0" w:color="auto"/>
                                    <w:bottom w:val="none" w:sz="0" w:space="0" w:color="auto"/>
                                    <w:right w:val="none" w:sz="0" w:space="0" w:color="auto"/>
                                  </w:divBdr>
                                </w:div>
                                <w:div w:id="1721905564">
                                  <w:marLeft w:val="640"/>
                                  <w:marRight w:val="0"/>
                                  <w:marTop w:val="0"/>
                                  <w:marBottom w:val="0"/>
                                  <w:divBdr>
                                    <w:top w:val="none" w:sz="0" w:space="0" w:color="auto"/>
                                    <w:left w:val="none" w:sz="0" w:space="0" w:color="auto"/>
                                    <w:bottom w:val="none" w:sz="0" w:space="0" w:color="auto"/>
                                    <w:right w:val="none" w:sz="0" w:space="0" w:color="auto"/>
                                  </w:divBdr>
                                </w:div>
                                <w:div w:id="1800684759">
                                  <w:marLeft w:val="640"/>
                                  <w:marRight w:val="0"/>
                                  <w:marTop w:val="0"/>
                                  <w:marBottom w:val="0"/>
                                  <w:divBdr>
                                    <w:top w:val="none" w:sz="0" w:space="0" w:color="auto"/>
                                    <w:left w:val="none" w:sz="0" w:space="0" w:color="auto"/>
                                    <w:bottom w:val="none" w:sz="0" w:space="0" w:color="auto"/>
                                    <w:right w:val="none" w:sz="0" w:space="0" w:color="auto"/>
                                  </w:divBdr>
                                </w:div>
                                <w:div w:id="1920098095">
                                  <w:marLeft w:val="640"/>
                                  <w:marRight w:val="0"/>
                                  <w:marTop w:val="0"/>
                                  <w:marBottom w:val="0"/>
                                  <w:divBdr>
                                    <w:top w:val="none" w:sz="0" w:space="0" w:color="auto"/>
                                    <w:left w:val="none" w:sz="0" w:space="0" w:color="auto"/>
                                    <w:bottom w:val="none" w:sz="0" w:space="0" w:color="auto"/>
                                    <w:right w:val="none" w:sz="0" w:space="0" w:color="auto"/>
                                  </w:divBdr>
                                </w:div>
                                <w:div w:id="1927616089">
                                  <w:marLeft w:val="640"/>
                                  <w:marRight w:val="0"/>
                                  <w:marTop w:val="0"/>
                                  <w:marBottom w:val="0"/>
                                  <w:divBdr>
                                    <w:top w:val="none" w:sz="0" w:space="0" w:color="auto"/>
                                    <w:left w:val="none" w:sz="0" w:space="0" w:color="auto"/>
                                    <w:bottom w:val="none" w:sz="0" w:space="0" w:color="auto"/>
                                    <w:right w:val="none" w:sz="0" w:space="0" w:color="auto"/>
                                  </w:divBdr>
                                </w:div>
                                <w:div w:id="1953589589">
                                  <w:marLeft w:val="640"/>
                                  <w:marRight w:val="0"/>
                                  <w:marTop w:val="0"/>
                                  <w:marBottom w:val="0"/>
                                  <w:divBdr>
                                    <w:top w:val="none" w:sz="0" w:space="0" w:color="auto"/>
                                    <w:left w:val="none" w:sz="0" w:space="0" w:color="auto"/>
                                    <w:bottom w:val="none" w:sz="0" w:space="0" w:color="auto"/>
                                    <w:right w:val="none" w:sz="0" w:space="0" w:color="auto"/>
                                  </w:divBdr>
                                </w:div>
                                <w:div w:id="2033917805">
                                  <w:marLeft w:val="640"/>
                                  <w:marRight w:val="0"/>
                                  <w:marTop w:val="0"/>
                                  <w:marBottom w:val="0"/>
                                  <w:divBdr>
                                    <w:top w:val="none" w:sz="0" w:space="0" w:color="auto"/>
                                    <w:left w:val="none" w:sz="0" w:space="0" w:color="auto"/>
                                    <w:bottom w:val="none" w:sz="0" w:space="0" w:color="auto"/>
                                    <w:right w:val="none" w:sz="0" w:space="0" w:color="auto"/>
                                  </w:divBdr>
                                </w:div>
                                <w:div w:id="2100566182">
                                  <w:marLeft w:val="640"/>
                                  <w:marRight w:val="0"/>
                                  <w:marTop w:val="0"/>
                                  <w:marBottom w:val="0"/>
                                  <w:divBdr>
                                    <w:top w:val="none" w:sz="0" w:space="0" w:color="auto"/>
                                    <w:left w:val="none" w:sz="0" w:space="0" w:color="auto"/>
                                    <w:bottom w:val="none" w:sz="0" w:space="0" w:color="auto"/>
                                    <w:right w:val="none" w:sz="0" w:space="0" w:color="auto"/>
                                  </w:divBdr>
                                </w:div>
                                <w:div w:id="2114863529">
                                  <w:marLeft w:val="640"/>
                                  <w:marRight w:val="0"/>
                                  <w:marTop w:val="0"/>
                                  <w:marBottom w:val="0"/>
                                  <w:divBdr>
                                    <w:top w:val="none" w:sz="0" w:space="0" w:color="auto"/>
                                    <w:left w:val="none" w:sz="0" w:space="0" w:color="auto"/>
                                    <w:bottom w:val="none" w:sz="0" w:space="0" w:color="auto"/>
                                    <w:right w:val="none" w:sz="0" w:space="0" w:color="auto"/>
                                  </w:divBdr>
                                </w:div>
                                <w:div w:id="2126728142">
                                  <w:marLeft w:val="640"/>
                                  <w:marRight w:val="0"/>
                                  <w:marTop w:val="0"/>
                                  <w:marBottom w:val="0"/>
                                  <w:divBdr>
                                    <w:top w:val="none" w:sz="0" w:space="0" w:color="auto"/>
                                    <w:left w:val="none" w:sz="0" w:space="0" w:color="auto"/>
                                    <w:bottom w:val="none" w:sz="0" w:space="0" w:color="auto"/>
                                    <w:right w:val="none" w:sz="0" w:space="0" w:color="auto"/>
                                  </w:divBdr>
                                </w:div>
                              </w:divsChild>
                            </w:div>
                            <w:div w:id="1416592214">
                              <w:marLeft w:val="0"/>
                              <w:marRight w:val="0"/>
                              <w:marTop w:val="0"/>
                              <w:marBottom w:val="0"/>
                              <w:divBdr>
                                <w:top w:val="none" w:sz="0" w:space="0" w:color="auto"/>
                                <w:left w:val="none" w:sz="0" w:space="0" w:color="auto"/>
                                <w:bottom w:val="none" w:sz="0" w:space="0" w:color="auto"/>
                                <w:right w:val="none" w:sz="0" w:space="0" w:color="auto"/>
                              </w:divBdr>
                              <w:divsChild>
                                <w:div w:id="33963498">
                                  <w:marLeft w:val="640"/>
                                  <w:marRight w:val="0"/>
                                  <w:marTop w:val="0"/>
                                  <w:marBottom w:val="0"/>
                                  <w:divBdr>
                                    <w:top w:val="none" w:sz="0" w:space="0" w:color="auto"/>
                                    <w:left w:val="none" w:sz="0" w:space="0" w:color="auto"/>
                                    <w:bottom w:val="none" w:sz="0" w:space="0" w:color="auto"/>
                                    <w:right w:val="none" w:sz="0" w:space="0" w:color="auto"/>
                                  </w:divBdr>
                                </w:div>
                                <w:div w:id="44914972">
                                  <w:marLeft w:val="640"/>
                                  <w:marRight w:val="0"/>
                                  <w:marTop w:val="0"/>
                                  <w:marBottom w:val="0"/>
                                  <w:divBdr>
                                    <w:top w:val="none" w:sz="0" w:space="0" w:color="auto"/>
                                    <w:left w:val="none" w:sz="0" w:space="0" w:color="auto"/>
                                    <w:bottom w:val="none" w:sz="0" w:space="0" w:color="auto"/>
                                    <w:right w:val="none" w:sz="0" w:space="0" w:color="auto"/>
                                  </w:divBdr>
                                </w:div>
                                <w:div w:id="93550585">
                                  <w:marLeft w:val="640"/>
                                  <w:marRight w:val="0"/>
                                  <w:marTop w:val="0"/>
                                  <w:marBottom w:val="0"/>
                                  <w:divBdr>
                                    <w:top w:val="none" w:sz="0" w:space="0" w:color="auto"/>
                                    <w:left w:val="none" w:sz="0" w:space="0" w:color="auto"/>
                                    <w:bottom w:val="none" w:sz="0" w:space="0" w:color="auto"/>
                                    <w:right w:val="none" w:sz="0" w:space="0" w:color="auto"/>
                                  </w:divBdr>
                                </w:div>
                                <w:div w:id="103501938">
                                  <w:marLeft w:val="640"/>
                                  <w:marRight w:val="0"/>
                                  <w:marTop w:val="0"/>
                                  <w:marBottom w:val="0"/>
                                  <w:divBdr>
                                    <w:top w:val="none" w:sz="0" w:space="0" w:color="auto"/>
                                    <w:left w:val="none" w:sz="0" w:space="0" w:color="auto"/>
                                    <w:bottom w:val="none" w:sz="0" w:space="0" w:color="auto"/>
                                    <w:right w:val="none" w:sz="0" w:space="0" w:color="auto"/>
                                  </w:divBdr>
                                </w:div>
                                <w:div w:id="205139863">
                                  <w:marLeft w:val="640"/>
                                  <w:marRight w:val="0"/>
                                  <w:marTop w:val="0"/>
                                  <w:marBottom w:val="0"/>
                                  <w:divBdr>
                                    <w:top w:val="none" w:sz="0" w:space="0" w:color="auto"/>
                                    <w:left w:val="none" w:sz="0" w:space="0" w:color="auto"/>
                                    <w:bottom w:val="none" w:sz="0" w:space="0" w:color="auto"/>
                                    <w:right w:val="none" w:sz="0" w:space="0" w:color="auto"/>
                                  </w:divBdr>
                                </w:div>
                                <w:div w:id="340358462">
                                  <w:marLeft w:val="640"/>
                                  <w:marRight w:val="0"/>
                                  <w:marTop w:val="0"/>
                                  <w:marBottom w:val="0"/>
                                  <w:divBdr>
                                    <w:top w:val="none" w:sz="0" w:space="0" w:color="auto"/>
                                    <w:left w:val="none" w:sz="0" w:space="0" w:color="auto"/>
                                    <w:bottom w:val="none" w:sz="0" w:space="0" w:color="auto"/>
                                    <w:right w:val="none" w:sz="0" w:space="0" w:color="auto"/>
                                  </w:divBdr>
                                </w:div>
                                <w:div w:id="353196350">
                                  <w:marLeft w:val="640"/>
                                  <w:marRight w:val="0"/>
                                  <w:marTop w:val="0"/>
                                  <w:marBottom w:val="0"/>
                                  <w:divBdr>
                                    <w:top w:val="none" w:sz="0" w:space="0" w:color="auto"/>
                                    <w:left w:val="none" w:sz="0" w:space="0" w:color="auto"/>
                                    <w:bottom w:val="none" w:sz="0" w:space="0" w:color="auto"/>
                                    <w:right w:val="none" w:sz="0" w:space="0" w:color="auto"/>
                                  </w:divBdr>
                                </w:div>
                                <w:div w:id="468984329">
                                  <w:marLeft w:val="640"/>
                                  <w:marRight w:val="0"/>
                                  <w:marTop w:val="0"/>
                                  <w:marBottom w:val="0"/>
                                  <w:divBdr>
                                    <w:top w:val="none" w:sz="0" w:space="0" w:color="auto"/>
                                    <w:left w:val="none" w:sz="0" w:space="0" w:color="auto"/>
                                    <w:bottom w:val="none" w:sz="0" w:space="0" w:color="auto"/>
                                    <w:right w:val="none" w:sz="0" w:space="0" w:color="auto"/>
                                  </w:divBdr>
                                </w:div>
                                <w:div w:id="492533194">
                                  <w:marLeft w:val="640"/>
                                  <w:marRight w:val="0"/>
                                  <w:marTop w:val="0"/>
                                  <w:marBottom w:val="0"/>
                                  <w:divBdr>
                                    <w:top w:val="none" w:sz="0" w:space="0" w:color="auto"/>
                                    <w:left w:val="none" w:sz="0" w:space="0" w:color="auto"/>
                                    <w:bottom w:val="none" w:sz="0" w:space="0" w:color="auto"/>
                                    <w:right w:val="none" w:sz="0" w:space="0" w:color="auto"/>
                                  </w:divBdr>
                                </w:div>
                                <w:div w:id="629281543">
                                  <w:marLeft w:val="640"/>
                                  <w:marRight w:val="0"/>
                                  <w:marTop w:val="0"/>
                                  <w:marBottom w:val="0"/>
                                  <w:divBdr>
                                    <w:top w:val="none" w:sz="0" w:space="0" w:color="auto"/>
                                    <w:left w:val="none" w:sz="0" w:space="0" w:color="auto"/>
                                    <w:bottom w:val="none" w:sz="0" w:space="0" w:color="auto"/>
                                    <w:right w:val="none" w:sz="0" w:space="0" w:color="auto"/>
                                  </w:divBdr>
                                </w:div>
                                <w:div w:id="812677028">
                                  <w:marLeft w:val="640"/>
                                  <w:marRight w:val="0"/>
                                  <w:marTop w:val="0"/>
                                  <w:marBottom w:val="0"/>
                                  <w:divBdr>
                                    <w:top w:val="none" w:sz="0" w:space="0" w:color="auto"/>
                                    <w:left w:val="none" w:sz="0" w:space="0" w:color="auto"/>
                                    <w:bottom w:val="none" w:sz="0" w:space="0" w:color="auto"/>
                                    <w:right w:val="none" w:sz="0" w:space="0" w:color="auto"/>
                                  </w:divBdr>
                                </w:div>
                                <w:div w:id="867106962">
                                  <w:marLeft w:val="640"/>
                                  <w:marRight w:val="0"/>
                                  <w:marTop w:val="0"/>
                                  <w:marBottom w:val="0"/>
                                  <w:divBdr>
                                    <w:top w:val="none" w:sz="0" w:space="0" w:color="auto"/>
                                    <w:left w:val="none" w:sz="0" w:space="0" w:color="auto"/>
                                    <w:bottom w:val="none" w:sz="0" w:space="0" w:color="auto"/>
                                    <w:right w:val="none" w:sz="0" w:space="0" w:color="auto"/>
                                  </w:divBdr>
                                </w:div>
                                <w:div w:id="899366541">
                                  <w:marLeft w:val="640"/>
                                  <w:marRight w:val="0"/>
                                  <w:marTop w:val="0"/>
                                  <w:marBottom w:val="0"/>
                                  <w:divBdr>
                                    <w:top w:val="none" w:sz="0" w:space="0" w:color="auto"/>
                                    <w:left w:val="none" w:sz="0" w:space="0" w:color="auto"/>
                                    <w:bottom w:val="none" w:sz="0" w:space="0" w:color="auto"/>
                                    <w:right w:val="none" w:sz="0" w:space="0" w:color="auto"/>
                                  </w:divBdr>
                                </w:div>
                                <w:div w:id="910651106">
                                  <w:marLeft w:val="640"/>
                                  <w:marRight w:val="0"/>
                                  <w:marTop w:val="0"/>
                                  <w:marBottom w:val="0"/>
                                  <w:divBdr>
                                    <w:top w:val="none" w:sz="0" w:space="0" w:color="auto"/>
                                    <w:left w:val="none" w:sz="0" w:space="0" w:color="auto"/>
                                    <w:bottom w:val="none" w:sz="0" w:space="0" w:color="auto"/>
                                    <w:right w:val="none" w:sz="0" w:space="0" w:color="auto"/>
                                  </w:divBdr>
                                </w:div>
                                <w:div w:id="916667510">
                                  <w:marLeft w:val="640"/>
                                  <w:marRight w:val="0"/>
                                  <w:marTop w:val="0"/>
                                  <w:marBottom w:val="0"/>
                                  <w:divBdr>
                                    <w:top w:val="none" w:sz="0" w:space="0" w:color="auto"/>
                                    <w:left w:val="none" w:sz="0" w:space="0" w:color="auto"/>
                                    <w:bottom w:val="none" w:sz="0" w:space="0" w:color="auto"/>
                                    <w:right w:val="none" w:sz="0" w:space="0" w:color="auto"/>
                                  </w:divBdr>
                                </w:div>
                                <w:div w:id="930352758">
                                  <w:marLeft w:val="640"/>
                                  <w:marRight w:val="0"/>
                                  <w:marTop w:val="0"/>
                                  <w:marBottom w:val="0"/>
                                  <w:divBdr>
                                    <w:top w:val="none" w:sz="0" w:space="0" w:color="auto"/>
                                    <w:left w:val="none" w:sz="0" w:space="0" w:color="auto"/>
                                    <w:bottom w:val="none" w:sz="0" w:space="0" w:color="auto"/>
                                    <w:right w:val="none" w:sz="0" w:space="0" w:color="auto"/>
                                  </w:divBdr>
                                </w:div>
                                <w:div w:id="932787852">
                                  <w:marLeft w:val="640"/>
                                  <w:marRight w:val="0"/>
                                  <w:marTop w:val="0"/>
                                  <w:marBottom w:val="0"/>
                                  <w:divBdr>
                                    <w:top w:val="none" w:sz="0" w:space="0" w:color="auto"/>
                                    <w:left w:val="none" w:sz="0" w:space="0" w:color="auto"/>
                                    <w:bottom w:val="none" w:sz="0" w:space="0" w:color="auto"/>
                                    <w:right w:val="none" w:sz="0" w:space="0" w:color="auto"/>
                                  </w:divBdr>
                                </w:div>
                                <w:div w:id="942149591">
                                  <w:marLeft w:val="640"/>
                                  <w:marRight w:val="0"/>
                                  <w:marTop w:val="0"/>
                                  <w:marBottom w:val="0"/>
                                  <w:divBdr>
                                    <w:top w:val="none" w:sz="0" w:space="0" w:color="auto"/>
                                    <w:left w:val="none" w:sz="0" w:space="0" w:color="auto"/>
                                    <w:bottom w:val="none" w:sz="0" w:space="0" w:color="auto"/>
                                    <w:right w:val="none" w:sz="0" w:space="0" w:color="auto"/>
                                  </w:divBdr>
                                </w:div>
                                <w:div w:id="945967663">
                                  <w:marLeft w:val="640"/>
                                  <w:marRight w:val="0"/>
                                  <w:marTop w:val="0"/>
                                  <w:marBottom w:val="0"/>
                                  <w:divBdr>
                                    <w:top w:val="none" w:sz="0" w:space="0" w:color="auto"/>
                                    <w:left w:val="none" w:sz="0" w:space="0" w:color="auto"/>
                                    <w:bottom w:val="none" w:sz="0" w:space="0" w:color="auto"/>
                                    <w:right w:val="none" w:sz="0" w:space="0" w:color="auto"/>
                                  </w:divBdr>
                                </w:div>
                                <w:div w:id="1148673397">
                                  <w:marLeft w:val="640"/>
                                  <w:marRight w:val="0"/>
                                  <w:marTop w:val="0"/>
                                  <w:marBottom w:val="0"/>
                                  <w:divBdr>
                                    <w:top w:val="none" w:sz="0" w:space="0" w:color="auto"/>
                                    <w:left w:val="none" w:sz="0" w:space="0" w:color="auto"/>
                                    <w:bottom w:val="none" w:sz="0" w:space="0" w:color="auto"/>
                                    <w:right w:val="none" w:sz="0" w:space="0" w:color="auto"/>
                                  </w:divBdr>
                                </w:div>
                                <w:div w:id="1243683985">
                                  <w:marLeft w:val="640"/>
                                  <w:marRight w:val="0"/>
                                  <w:marTop w:val="0"/>
                                  <w:marBottom w:val="0"/>
                                  <w:divBdr>
                                    <w:top w:val="none" w:sz="0" w:space="0" w:color="auto"/>
                                    <w:left w:val="none" w:sz="0" w:space="0" w:color="auto"/>
                                    <w:bottom w:val="none" w:sz="0" w:space="0" w:color="auto"/>
                                    <w:right w:val="none" w:sz="0" w:space="0" w:color="auto"/>
                                  </w:divBdr>
                                </w:div>
                                <w:div w:id="1292709767">
                                  <w:marLeft w:val="640"/>
                                  <w:marRight w:val="0"/>
                                  <w:marTop w:val="0"/>
                                  <w:marBottom w:val="0"/>
                                  <w:divBdr>
                                    <w:top w:val="none" w:sz="0" w:space="0" w:color="auto"/>
                                    <w:left w:val="none" w:sz="0" w:space="0" w:color="auto"/>
                                    <w:bottom w:val="none" w:sz="0" w:space="0" w:color="auto"/>
                                    <w:right w:val="none" w:sz="0" w:space="0" w:color="auto"/>
                                  </w:divBdr>
                                </w:div>
                                <w:div w:id="1301348663">
                                  <w:marLeft w:val="640"/>
                                  <w:marRight w:val="0"/>
                                  <w:marTop w:val="0"/>
                                  <w:marBottom w:val="0"/>
                                  <w:divBdr>
                                    <w:top w:val="none" w:sz="0" w:space="0" w:color="auto"/>
                                    <w:left w:val="none" w:sz="0" w:space="0" w:color="auto"/>
                                    <w:bottom w:val="none" w:sz="0" w:space="0" w:color="auto"/>
                                    <w:right w:val="none" w:sz="0" w:space="0" w:color="auto"/>
                                  </w:divBdr>
                                </w:div>
                                <w:div w:id="1416709883">
                                  <w:marLeft w:val="640"/>
                                  <w:marRight w:val="0"/>
                                  <w:marTop w:val="0"/>
                                  <w:marBottom w:val="0"/>
                                  <w:divBdr>
                                    <w:top w:val="none" w:sz="0" w:space="0" w:color="auto"/>
                                    <w:left w:val="none" w:sz="0" w:space="0" w:color="auto"/>
                                    <w:bottom w:val="none" w:sz="0" w:space="0" w:color="auto"/>
                                    <w:right w:val="none" w:sz="0" w:space="0" w:color="auto"/>
                                  </w:divBdr>
                                </w:div>
                                <w:div w:id="1663581286">
                                  <w:marLeft w:val="640"/>
                                  <w:marRight w:val="0"/>
                                  <w:marTop w:val="0"/>
                                  <w:marBottom w:val="0"/>
                                  <w:divBdr>
                                    <w:top w:val="none" w:sz="0" w:space="0" w:color="auto"/>
                                    <w:left w:val="none" w:sz="0" w:space="0" w:color="auto"/>
                                    <w:bottom w:val="none" w:sz="0" w:space="0" w:color="auto"/>
                                    <w:right w:val="none" w:sz="0" w:space="0" w:color="auto"/>
                                  </w:divBdr>
                                </w:div>
                                <w:div w:id="1686636281">
                                  <w:marLeft w:val="640"/>
                                  <w:marRight w:val="0"/>
                                  <w:marTop w:val="0"/>
                                  <w:marBottom w:val="0"/>
                                  <w:divBdr>
                                    <w:top w:val="none" w:sz="0" w:space="0" w:color="auto"/>
                                    <w:left w:val="none" w:sz="0" w:space="0" w:color="auto"/>
                                    <w:bottom w:val="none" w:sz="0" w:space="0" w:color="auto"/>
                                    <w:right w:val="none" w:sz="0" w:space="0" w:color="auto"/>
                                  </w:divBdr>
                                </w:div>
                                <w:div w:id="1694305254">
                                  <w:marLeft w:val="640"/>
                                  <w:marRight w:val="0"/>
                                  <w:marTop w:val="0"/>
                                  <w:marBottom w:val="0"/>
                                  <w:divBdr>
                                    <w:top w:val="none" w:sz="0" w:space="0" w:color="auto"/>
                                    <w:left w:val="none" w:sz="0" w:space="0" w:color="auto"/>
                                    <w:bottom w:val="none" w:sz="0" w:space="0" w:color="auto"/>
                                    <w:right w:val="none" w:sz="0" w:space="0" w:color="auto"/>
                                  </w:divBdr>
                                </w:div>
                                <w:div w:id="1738477886">
                                  <w:marLeft w:val="640"/>
                                  <w:marRight w:val="0"/>
                                  <w:marTop w:val="0"/>
                                  <w:marBottom w:val="0"/>
                                  <w:divBdr>
                                    <w:top w:val="none" w:sz="0" w:space="0" w:color="auto"/>
                                    <w:left w:val="none" w:sz="0" w:space="0" w:color="auto"/>
                                    <w:bottom w:val="none" w:sz="0" w:space="0" w:color="auto"/>
                                    <w:right w:val="none" w:sz="0" w:space="0" w:color="auto"/>
                                  </w:divBdr>
                                </w:div>
                                <w:div w:id="1740907993">
                                  <w:marLeft w:val="640"/>
                                  <w:marRight w:val="0"/>
                                  <w:marTop w:val="0"/>
                                  <w:marBottom w:val="0"/>
                                  <w:divBdr>
                                    <w:top w:val="none" w:sz="0" w:space="0" w:color="auto"/>
                                    <w:left w:val="none" w:sz="0" w:space="0" w:color="auto"/>
                                    <w:bottom w:val="none" w:sz="0" w:space="0" w:color="auto"/>
                                    <w:right w:val="none" w:sz="0" w:space="0" w:color="auto"/>
                                  </w:divBdr>
                                </w:div>
                                <w:div w:id="1811094864">
                                  <w:marLeft w:val="640"/>
                                  <w:marRight w:val="0"/>
                                  <w:marTop w:val="0"/>
                                  <w:marBottom w:val="0"/>
                                  <w:divBdr>
                                    <w:top w:val="none" w:sz="0" w:space="0" w:color="auto"/>
                                    <w:left w:val="none" w:sz="0" w:space="0" w:color="auto"/>
                                    <w:bottom w:val="none" w:sz="0" w:space="0" w:color="auto"/>
                                    <w:right w:val="none" w:sz="0" w:space="0" w:color="auto"/>
                                  </w:divBdr>
                                </w:div>
                                <w:div w:id="1979872039">
                                  <w:marLeft w:val="640"/>
                                  <w:marRight w:val="0"/>
                                  <w:marTop w:val="0"/>
                                  <w:marBottom w:val="0"/>
                                  <w:divBdr>
                                    <w:top w:val="none" w:sz="0" w:space="0" w:color="auto"/>
                                    <w:left w:val="none" w:sz="0" w:space="0" w:color="auto"/>
                                    <w:bottom w:val="none" w:sz="0" w:space="0" w:color="auto"/>
                                    <w:right w:val="none" w:sz="0" w:space="0" w:color="auto"/>
                                  </w:divBdr>
                                </w:div>
                                <w:div w:id="2046251033">
                                  <w:marLeft w:val="640"/>
                                  <w:marRight w:val="0"/>
                                  <w:marTop w:val="0"/>
                                  <w:marBottom w:val="0"/>
                                  <w:divBdr>
                                    <w:top w:val="none" w:sz="0" w:space="0" w:color="auto"/>
                                    <w:left w:val="none" w:sz="0" w:space="0" w:color="auto"/>
                                    <w:bottom w:val="none" w:sz="0" w:space="0" w:color="auto"/>
                                    <w:right w:val="none" w:sz="0" w:space="0" w:color="auto"/>
                                  </w:divBdr>
                                </w:div>
                                <w:div w:id="2072531813">
                                  <w:marLeft w:val="640"/>
                                  <w:marRight w:val="0"/>
                                  <w:marTop w:val="0"/>
                                  <w:marBottom w:val="0"/>
                                  <w:divBdr>
                                    <w:top w:val="none" w:sz="0" w:space="0" w:color="auto"/>
                                    <w:left w:val="none" w:sz="0" w:space="0" w:color="auto"/>
                                    <w:bottom w:val="none" w:sz="0" w:space="0" w:color="auto"/>
                                    <w:right w:val="none" w:sz="0" w:space="0" w:color="auto"/>
                                  </w:divBdr>
                                </w:div>
                                <w:div w:id="2104959804">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838546436">
                          <w:marLeft w:val="640"/>
                          <w:marRight w:val="0"/>
                          <w:marTop w:val="0"/>
                          <w:marBottom w:val="0"/>
                          <w:divBdr>
                            <w:top w:val="none" w:sz="0" w:space="0" w:color="auto"/>
                            <w:left w:val="none" w:sz="0" w:space="0" w:color="auto"/>
                            <w:bottom w:val="none" w:sz="0" w:space="0" w:color="auto"/>
                            <w:right w:val="none" w:sz="0" w:space="0" w:color="auto"/>
                          </w:divBdr>
                        </w:div>
                        <w:div w:id="966736532">
                          <w:marLeft w:val="640"/>
                          <w:marRight w:val="0"/>
                          <w:marTop w:val="0"/>
                          <w:marBottom w:val="0"/>
                          <w:divBdr>
                            <w:top w:val="none" w:sz="0" w:space="0" w:color="auto"/>
                            <w:left w:val="none" w:sz="0" w:space="0" w:color="auto"/>
                            <w:bottom w:val="none" w:sz="0" w:space="0" w:color="auto"/>
                            <w:right w:val="none" w:sz="0" w:space="0" w:color="auto"/>
                          </w:divBdr>
                        </w:div>
                        <w:div w:id="996690608">
                          <w:marLeft w:val="640"/>
                          <w:marRight w:val="0"/>
                          <w:marTop w:val="0"/>
                          <w:marBottom w:val="0"/>
                          <w:divBdr>
                            <w:top w:val="none" w:sz="0" w:space="0" w:color="auto"/>
                            <w:left w:val="none" w:sz="0" w:space="0" w:color="auto"/>
                            <w:bottom w:val="none" w:sz="0" w:space="0" w:color="auto"/>
                            <w:right w:val="none" w:sz="0" w:space="0" w:color="auto"/>
                          </w:divBdr>
                        </w:div>
                        <w:div w:id="999968532">
                          <w:marLeft w:val="640"/>
                          <w:marRight w:val="0"/>
                          <w:marTop w:val="0"/>
                          <w:marBottom w:val="0"/>
                          <w:divBdr>
                            <w:top w:val="none" w:sz="0" w:space="0" w:color="auto"/>
                            <w:left w:val="none" w:sz="0" w:space="0" w:color="auto"/>
                            <w:bottom w:val="none" w:sz="0" w:space="0" w:color="auto"/>
                            <w:right w:val="none" w:sz="0" w:space="0" w:color="auto"/>
                          </w:divBdr>
                        </w:div>
                        <w:div w:id="1067730255">
                          <w:marLeft w:val="640"/>
                          <w:marRight w:val="0"/>
                          <w:marTop w:val="0"/>
                          <w:marBottom w:val="0"/>
                          <w:divBdr>
                            <w:top w:val="none" w:sz="0" w:space="0" w:color="auto"/>
                            <w:left w:val="none" w:sz="0" w:space="0" w:color="auto"/>
                            <w:bottom w:val="none" w:sz="0" w:space="0" w:color="auto"/>
                            <w:right w:val="none" w:sz="0" w:space="0" w:color="auto"/>
                          </w:divBdr>
                        </w:div>
                        <w:div w:id="1190099596">
                          <w:marLeft w:val="640"/>
                          <w:marRight w:val="0"/>
                          <w:marTop w:val="0"/>
                          <w:marBottom w:val="0"/>
                          <w:divBdr>
                            <w:top w:val="none" w:sz="0" w:space="0" w:color="auto"/>
                            <w:left w:val="none" w:sz="0" w:space="0" w:color="auto"/>
                            <w:bottom w:val="none" w:sz="0" w:space="0" w:color="auto"/>
                            <w:right w:val="none" w:sz="0" w:space="0" w:color="auto"/>
                          </w:divBdr>
                        </w:div>
                        <w:div w:id="1304428868">
                          <w:marLeft w:val="640"/>
                          <w:marRight w:val="0"/>
                          <w:marTop w:val="0"/>
                          <w:marBottom w:val="0"/>
                          <w:divBdr>
                            <w:top w:val="none" w:sz="0" w:space="0" w:color="auto"/>
                            <w:left w:val="none" w:sz="0" w:space="0" w:color="auto"/>
                            <w:bottom w:val="none" w:sz="0" w:space="0" w:color="auto"/>
                            <w:right w:val="none" w:sz="0" w:space="0" w:color="auto"/>
                          </w:divBdr>
                        </w:div>
                        <w:div w:id="1345935076">
                          <w:marLeft w:val="640"/>
                          <w:marRight w:val="0"/>
                          <w:marTop w:val="0"/>
                          <w:marBottom w:val="0"/>
                          <w:divBdr>
                            <w:top w:val="none" w:sz="0" w:space="0" w:color="auto"/>
                            <w:left w:val="none" w:sz="0" w:space="0" w:color="auto"/>
                            <w:bottom w:val="none" w:sz="0" w:space="0" w:color="auto"/>
                            <w:right w:val="none" w:sz="0" w:space="0" w:color="auto"/>
                          </w:divBdr>
                        </w:div>
                        <w:div w:id="1709914060">
                          <w:marLeft w:val="640"/>
                          <w:marRight w:val="0"/>
                          <w:marTop w:val="0"/>
                          <w:marBottom w:val="0"/>
                          <w:divBdr>
                            <w:top w:val="none" w:sz="0" w:space="0" w:color="auto"/>
                            <w:left w:val="none" w:sz="0" w:space="0" w:color="auto"/>
                            <w:bottom w:val="none" w:sz="0" w:space="0" w:color="auto"/>
                            <w:right w:val="none" w:sz="0" w:space="0" w:color="auto"/>
                          </w:divBdr>
                        </w:div>
                        <w:div w:id="1764910225">
                          <w:marLeft w:val="640"/>
                          <w:marRight w:val="0"/>
                          <w:marTop w:val="0"/>
                          <w:marBottom w:val="0"/>
                          <w:divBdr>
                            <w:top w:val="none" w:sz="0" w:space="0" w:color="auto"/>
                            <w:left w:val="none" w:sz="0" w:space="0" w:color="auto"/>
                            <w:bottom w:val="none" w:sz="0" w:space="0" w:color="auto"/>
                            <w:right w:val="none" w:sz="0" w:space="0" w:color="auto"/>
                          </w:divBdr>
                        </w:div>
                        <w:div w:id="1879048316">
                          <w:marLeft w:val="640"/>
                          <w:marRight w:val="0"/>
                          <w:marTop w:val="0"/>
                          <w:marBottom w:val="0"/>
                          <w:divBdr>
                            <w:top w:val="none" w:sz="0" w:space="0" w:color="auto"/>
                            <w:left w:val="none" w:sz="0" w:space="0" w:color="auto"/>
                            <w:bottom w:val="none" w:sz="0" w:space="0" w:color="auto"/>
                            <w:right w:val="none" w:sz="0" w:space="0" w:color="auto"/>
                          </w:divBdr>
                        </w:div>
                        <w:div w:id="1881242070">
                          <w:marLeft w:val="640"/>
                          <w:marRight w:val="0"/>
                          <w:marTop w:val="0"/>
                          <w:marBottom w:val="0"/>
                          <w:divBdr>
                            <w:top w:val="none" w:sz="0" w:space="0" w:color="auto"/>
                            <w:left w:val="none" w:sz="0" w:space="0" w:color="auto"/>
                            <w:bottom w:val="none" w:sz="0" w:space="0" w:color="auto"/>
                            <w:right w:val="none" w:sz="0" w:space="0" w:color="auto"/>
                          </w:divBdr>
                        </w:div>
                        <w:div w:id="1937518749">
                          <w:marLeft w:val="640"/>
                          <w:marRight w:val="0"/>
                          <w:marTop w:val="0"/>
                          <w:marBottom w:val="0"/>
                          <w:divBdr>
                            <w:top w:val="none" w:sz="0" w:space="0" w:color="auto"/>
                            <w:left w:val="none" w:sz="0" w:space="0" w:color="auto"/>
                            <w:bottom w:val="none" w:sz="0" w:space="0" w:color="auto"/>
                            <w:right w:val="none" w:sz="0" w:space="0" w:color="auto"/>
                          </w:divBdr>
                        </w:div>
                        <w:div w:id="1966891061">
                          <w:marLeft w:val="640"/>
                          <w:marRight w:val="0"/>
                          <w:marTop w:val="0"/>
                          <w:marBottom w:val="0"/>
                          <w:divBdr>
                            <w:top w:val="none" w:sz="0" w:space="0" w:color="auto"/>
                            <w:left w:val="none" w:sz="0" w:space="0" w:color="auto"/>
                            <w:bottom w:val="none" w:sz="0" w:space="0" w:color="auto"/>
                            <w:right w:val="none" w:sz="0" w:space="0" w:color="auto"/>
                          </w:divBdr>
                        </w:div>
                        <w:div w:id="1973485828">
                          <w:marLeft w:val="640"/>
                          <w:marRight w:val="0"/>
                          <w:marTop w:val="0"/>
                          <w:marBottom w:val="0"/>
                          <w:divBdr>
                            <w:top w:val="none" w:sz="0" w:space="0" w:color="auto"/>
                            <w:left w:val="none" w:sz="0" w:space="0" w:color="auto"/>
                            <w:bottom w:val="none" w:sz="0" w:space="0" w:color="auto"/>
                            <w:right w:val="none" w:sz="0" w:space="0" w:color="auto"/>
                          </w:divBdr>
                        </w:div>
                        <w:div w:id="1974750146">
                          <w:marLeft w:val="640"/>
                          <w:marRight w:val="0"/>
                          <w:marTop w:val="0"/>
                          <w:marBottom w:val="0"/>
                          <w:divBdr>
                            <w:top w:val="none" w:sz="0" w:space="0" w:color="auto"/>
                            <w:left w:val="none" w:sz="0" w:space="0" w:color="auto"/>
                            <w:bottom w:val="none" w:sz="0" w:space="0" w:color="auto"/>
                            <w:right w:val="none" w:sz="0" w:space="0" w:color="auto"/>
                          </w:divBdr>
                        </w:div>
                        <w:div w:id="1985163449">
                          <w:marLeft w:val="640"/>
                          <w:marRight w:val="0"/>
                          <w:marTop w:val="0"/>
                          <w:marBottom w:val="0"/>
                          <w:divBdr>
                            <w:top w:val="none" w:sz="0" w:space="0" w:color="auto"/>
                            <w:left w:val="none" w:sz="0" w:space="0" w:color="auto"/>
                            <w:bottom w:val="none" w:sz="0" w:space="0" w:color="auto"/>
                            <w:right w:val="none" w:sz="0" w:space="0" w:color="auto"/>
                          </w:divBdr>
                        </w:div>
                        <w:div w:id="2019696326">
                          <w:marLeft w:val="640"/>
                          <w:marRight w:val="0"/>
                          <w:marTop w:val="0"/>
                          <w:marBottom w:val="0"/>
                          <w:divBdr>
                            <w:top w:val="none" w:sz="0" w:space="0" w:color="auto"/>
                            <w:left w:val="none" w:sz="0" w:space="0" w:color="auto"/>
                            <w:bottom w:val="none" w:sz="0" w:space="0" w:color="auto"/>
                            <w:right w:val="none" w:sz="0" w:space="0" w:color="auto"/>
                          </w:divBdr>
                        </w:div>
                        <w:div w:id="2090999750">
                          <w:marLeft w:val="640"/>
                          <w:marRight w:val="0"/>
                          <w:marTop w:val="0"/>
                          <w:marBottom w:val="0"/>
                          <w:divBdr>
                            <w:top w:val="none" w:sz="0" w:space="0" w:color="auto"/>
                            <w:left w:val="none" w:sz="0" w:space="0" w:color="auto"/>
                            <w:bottom w:val="none" w:sz="0" w:space="0" w:color="auto"/>
                            <w:right w:val="none" w:sz="0" w:space="0" w:color="auto"/>
                          </w:divBdr>
                        </w:div>
                        <w:div w:id="2120222260">
                          <w:marLeft w:val="640"/>
                          <w:marRight w:val="0"/>
                          <w:marTop w:val="0"/>
                          <w:marBottom w:val="0"/>
                          <w:divBdr>
                            <w:top w:val="none" w:sz="0" w:space="0" w:color="auto"/>
                            <w:left w:val="none" w:sz="0" w:space="0" w:color="auto"/>
                            <w:bottom w:val="none" w:sz="0" w:space="0" w:color="auto"/>
                            <w:right w:val="none" w:sz="0" w:space="0" w:color="auto"/>
                          </w:divBdr>
                        </w:div>
                      </w:divsChild>
                    </w:div>
                    <w:div w:id="2024361829">
                      <w:marLeft w:val="0"/>
                      <w:marRight w:val="0"/>
                      <w:marTop w:val="0"/>
                      <w:marBottom w:val="0"/>
                      <w:divBdr>
                        <w:top w:val="none" w:sz="0" w:space="0" w:color="auto"/>
                        <w:left w:val="none" w:sz="0" w:space="0" w:color="auto"/>
                        <w:bottom w:val="none" w:sz="0" w:space="0" w:color="auto"/>
                        <w:right w:val="none" w:sz="0" w:space="0" w:color="auto"/>
                      </w:divBdr>
                      <w:divsChild>
                        <w:div w:id="24520897">
                          <w:marLeft w:val="640"/>
                          <w:marRight w:val="0"/>
                          <w:marTop w:val="0"/>
                          <w:marBottom w:val="0"/>
                          <w:divBdr>
                            <w:top w:val="none" w:sz="0" w:space="0" w:color="auto"/>
                            <w:left w:val="none" w:sz="0" w:space="0" w:color="auto"/>
                            <w:bottom w:val="none" w:sz="0" w:space="0" w:color="auto"/>
                            <w:right w:val="none" w:sz="0" w:space="0" w:color="auto"/>
                          </w:divBdr>
                        </w:div>
                        <w:div w:id="32003067">
                          <w:marLeft w:val="640"/>
                          <w:marRight w:val="0"/>
                          <w:marTop w:val="0"/>
                          <w:marBottom w:val="0"/>
                          <w:divBdr>
                            <w:top w:val="none" w:sz="0" w:space="0" w:color="auto"/>
                            <w:left w:val="none" w:sz="0" w:space="0" w:color="auto"/>
                            <w:bottom w:val="none" w:sz="0" w:space="0" w:color="auto"/>
                            <w:right w:val="none" w:sz="0" w:space="0" w:color="auto"/>
                          </w:divBdr>
                        </w:div>
                        <w:div w:id="73093982">
                          <w:marLeft w:val="640"/>
                          <w:marRight w:val="0"/>
                          <w:marTop w:val="0"/>
                          <w:marBottom w:val="0"/>
                          <w:divBdr>
                            <w:top w:val="none" w:sz="0" w:space="0" w:color="auto"/>
                            <w:left w:val="none" w:sz="0" w:space="0" w:color="auto"/>
                            <w:bottom w:val="none" w:sz="0" w:space="0" w:color="auto"/>
                            <w:right w:val="none" w:sz="0" w:space="0" w:color="auto"/>
                          </w:divBdr>
                        </w:div>
                        <w:div w:id="125589510">
                          <w:marLeft w:val="640"/>
                          <w:marRight w:val="0"/>
                          <w:marTop w:val="0"/>
                          <w:marBottom w:val="0"/>
                          <w:divBdr>
                            <w:top w:val="none" w:sz="0" w:space="0" w:color="auto"/>
                            <w:left w:val="none" w:sz="0" w:space="0" w:color="auto"/>
                            <w:bottom w:val="none" w:sz="0" w:space="0" w:color="auto"/>
                            <w:right w:val="none" w:sz="0" w:space="0" w:color="auto"/>
                          </w:divBdr>
                        </w:div>
                        <w:div w:id="162598069">
                          <w:marLeft w:val="640"/>
                          <w:marRight w:val="0"/>
                          <w:marTop w:val="0"/>
                          <w:marBottom w:val="0"/>
                          <w:divBdr>
                            <w:top w:val="none" w:sz="0" w:space="0" w:color="auto"/>
                            <w:left w:val="none" w:sz="0" w:space="0" w:color="auto"/>
                            <w:bottom w:val="none" w:sz="0" w:space="0" w:color="auto"/>
                            <w:right w:val="none" w:sz="0" w:space="0" w:color="auto"/>
                          </w:divBdr>
                        </w:div>
                        <w:div w:id="168523579">
                          <w:marLeft w:val="640"/>
                          <w:marRight w:val="0"/>
                          <w:marTop w:val="0"/>
                          <w:marBottom w:val="0"/>
                          <w:divBdr>
                            <w:top w:val="none" w:sz="0" w:space="0" w:color="auto"/>
                            <w:left w:val="none" w:sz="0" w:space="0" w:color="auto"/>
                            <w:bottom w:val="none" w:sz="0" w:space="0" w:color="auto"/>
                            <w:right w:val="none" w:sz="0" w:space="0" w:color="auto"/>
                          </w:divBdr>
                        </w:div>
                        <w:div w:id="182475357">
                          <w:marLeft w:val="640"/>
                          <w:marRight w:val="0"/>
                          <w:marTop w:val="0"/>
                          <w:marBottom w:val="0"/>
                          <w:divBdr>
                            <w:top w:val="none" w:sz="0" w:space="0" w:color="auto"/>
                            <w:left w:val="none" w:sz="0" w:space="0" w:color="auto"/>
                            <w:bottom w:val="none" w:sz="0" w:space="0" w:color="auto"/>
                            <w:right w:val="none" w:sz="0" w:space="0" w:color="auto"/>
                          </w:divBdr>
                        </w:div>
                        <w:div w:id="206526181">
                          <w:marLeft w:val="640"/>
                          <w:marRight w:val="0"/>
                          <w:marTop w:val="0"/>
                          <w:marBottom w:val="0"/>
                          <w:divBdr>
                            <w:top w:val="none" w:sz="0" w:space="0" w:color="auto"/>
                            <w:left w:val="none" w:sz="0" w:space="0" w:color="auto"/>
                            <w:bottom w:val="none" w:sz="0" w:space="0" w:color="auto"/>
                            <w:right w:val="none" w:sz="0" w:space="0" w:color="auto"/>
                          </w:divBdr>
                        </w:div>
                        <w:div w:id="209461144">
                          <w:marLeft w:val="640"/>
                          <w:marRight w:val="0"/>
                          <w:marTop w:val="0"/>
                          <w:marBottom w:val="0"/>
                          <w:divBdr>
                            <w:top w:val="none" w:sz="0" w:space="0" w:color="auto"/>
                            <w:left w:val="none" w:sz="0" w:space="0" w:color="auto"/>
                            <w:bottom w:val="none" w:sz="0" w:space="0" w:color="auto"/>
                            <w:right w:val="none" w:sz="0" w:space="0" w:color="auto"/>
                          </w:divBdr>
                        </w:div>
                        <w:div w:id="295911512">
                          <w:marLeft w:val="640"/>
                          <w:marRight w:val="0"/>
                          <w:marTop w:val="0"/>
                          <w:marBottom w:val="0"/>
                          <w:divBdr>
                            <w:top w:val="none" w:sz="0" w:space="0" w:color="auto"/>
                            <w:left w:val="none" w:sz="0" w:space="0" w:color="auto"/>
                            <w:bottom w:val="none" w:sz="0" w:space="0" w:color="auto"/>
                            <w:right w:val="none" w:sz="0" w:space="0" w:color="auto"/>
                          </w:divBdr>
                        </w:div>
                        <w:div w:id="302007528">
                          <w:marLeft w:val="640"/>
                          <w:marRight w:val="0"/>
                          <w:marTop w:val="0"/>
                          <w:marBottom w:val="0"/>
                          <w:divBdr>
                            <w:top w:val="none" w:sz="0" w:space="0" w:color="auto"/>
                            <w:left w:val="none" w:sz="0" w:space="0" w:color="auto"/>
                            <w:bottom w:val="none" w:sz="0" w:space="0" w:color="auto"/>
                            <w:right w:val="none" w:sz="0" w:space="0" w:color="auto"/>
                          </w:divBdr>
                        </w:div>
                        <w:div w:id="339430429">
                          <w:marLeft w:val="640"/>
                          <w:marRight w:val="0"/>
                          <w:marTop w:val="0"/>
                          <w:marBottom w:val="0"/>
                          <w:divBdr>
                            <w:top w:val="none" w:sz="0" w:space="0" w:color="auto"/>
                            <w:left w:val="none" w:sz="0" w:space="0" w:color="auto"/>
                            <w:bottom w:val="none" w:sz="0" w:space="0" w:color="auto"/>
                            <w:right w:val="none" w:sz="0" w:space="0" w:color="auto"/>
                          </w:divBdr>
                        </w:div>
                        <w:div w:id="435442754">
                          <w:marLeft w:val="640"/>
                          <w:marRight w:val="0"/>
                          <w:marTop w:val="0"/>
                          <w:marBottom w:val="0"/>
                          <w:divBdr>
                            <w:top w:val="none" w:sz="0" w:space="0" w:color="auto"/>
                            <w:left w:val="none" w:sz="0" w:space="0" w:color="auto"/>
                            <w:bottom w:val="none" w:sz="0" w:space="0" w:color="auto"/>
                            <w:right w:val="none" w:sz="0" w:space="0" w:color="auto"/>
                          </w:divBdr>
                        </w:div>
                        <w:div w:id="522786890">
                          <w:marLeft w:val="640"/>
                          <w:marRight w:val="0"/>
                          <w:marTop w:val="0"/>
                          <w:marBottom w:val="0"/>
                          <w:divBdr>
                            <w:top w:val="none" w:sz="0" w:space="0" w:color="auto"/>
                            <w:left w:val="none" w:sz="0" w:space="0" w:color="auto"/>
                            <w:bottom w:val="none" w:sz="0" w:space="0" w:color="auto"/>
                            <w:right w:val="none" w:sz="0" w:space="0" w:color="auto"/>
                          </w:divBdr>
                        </w:div>
                        <w:div w:id="638271518">
                          <w:marLeft w:val="640"/>
                          <w:marRight w:val="0"/>
                          <w:marTop w:val="0"/>
                          <w:marBottom w:val="0"/>
                          <w:divBdr>
                            <w:top w:val="none" w:sz="0" w:space="0" w:color="auto"/>
                            <w:left w:val="none" w:sz="0" w:space="0" w:color="auto"/>
                            <w:bottom w:val="none" w:sz="0" w:space="0" w:color="auto"/>
                            <w:right w:val="none" w:sz="0" w:space="0" w:color="auto"/>
                          </w:divBdr>
                        </w:div>
                        <w:div w:id="710809419">
                          <w:marLeft w:val="640"/>
                          <w:marRight w:val="0"/>
                          <w:marTop w:val="0"/>
                          <w:marBottom w:val="0"/>
                          <w:divBdr>
                            <w:top w:val="none" w:sz="0" w:space="0" w:color="auto"/>
                            <w:left w:val="none" w:sz="0" w:space="0" w:color="auto"/>
                            <w:bottom w:val="none" w:sz="0" w:space="0" w:color="auto"/>
                            <w:right w:val="none" w:sz="0" w:space="0" w:color="auto"/>
                          </w:divBdr>
                        </w:div>
                        <w:div w:id="742726540">
                          <w:marLeft w:val="640"/>
                          <w:marRight w:val="0"/>
                          <w:marTop w:val="0"/>
                          <w:marBottom w:val="0"/>
                          <w:divBdr>
                            <w:top w:val="none" w:sz="0" w:space="0" w:color="auto"/>
                            <w:left w:val="none" w:sz="0" w:space="0" w:color="auto"/>
                            <w:bottom w:val="none" w:sz="0" w:space="0" w:color="auto"/>
                            <w:right w:val="none" w:sz="0" w:space="0" w:color="auto"/>
                          </w:divBdr>
                        </w:div>
                        <w:div w:id="774131133">
                          <w:marLeft w:val="640"/>
                          <w:marRight w:val="0"/>
                          <w:marTop w:val="0"/>
                          <w:marBottom w:val="0"/>
                          <w:divBdr>
                            <w:top w:val="none" w:sz="0" w:space="0" w:color="auto"/>
                            <w:left w:val="none" w:sz="0" w:space="0" w:color="auto"/>
                            <w:bottom w:val="none" w:sz="0" w:space="0" w:color="auto"/>
                            <w:right w:val="none" w:sz="0" w:space="0" w:color="auto"/>
                          </w:divBdr>
                        </w:div>
                        <w:div w:id="779566234">
                          <w:marLeft w:val="640"/>
                          <w:marRight w:val="0"/>
                          <w:marTop w:val="0"/>
                          <w:marBottom w:val="0"/>
                          <w:divBdr>
                            <w:top w:val="none" w:sz="0" w:space="0" w:color="auto"/>
                            <w:left w:val="none" w:sz="0" w:space="0" w:color="auto"/>
                            <w:bottom w:val="none" w:sz="0" w:space="0" w:color="auto"/>
                            <w:right w:val="none" w:sz="0" w:space="0" w:color="auto"/>
                          </w:divBdr>
                        </w:div>
                        <w:div w:id="812019467">
                          <w:marLeft w:val="640"/>
                          <w:marRight w:val="0"/>
                          <w:marTop w:val="0"/>
                          <w:marBottom w:val="0"/>
                          <w:divBdr>
                            <w:top w:val="none" w:sz="0" w:space="0" w:color="auto"/>
                            <w:left w:val="none" w:sz="0" w:space="0" w:color="auto"/>
                            <w:bottom w:val="none" w:sz="0" w:space="0" w:color="auto"/>
                            <w:right w:val="none" w:sz="0" w:space="0" w:color="auto"/>
                          </w:divBdr>
                        </w:div>
                        <w:div w:id="1093353980">
                          <w:marLeft w:val="640"/>
                          <w:marRight w:val="0"/>
                          <w:marTop w:val="0"/>
                          <w:marBottom w:val="0"/>
                          <w:divBdr>
                            <w:top w:val="none" w:sz="0" w:space="0" w:color="auto"/>
                            <w:left w:val="none" w:sz="0" w:space="0" w:color="auto"/>
                            <w:bottom w:val="none" w:sz="0" w:space="0" w:color="auto"/>
                            <w:right w:val="none" w:sz="0" w:space="0" w:color="auto"/>
                          </w:divBdr>
                        </w:div>
                        <w:div w:id="1142042347">
                          <w:marLeft w:val="640"/>
                          <w:marRight w:val="0"/>
                          <w:marTop w:val="0"/>
                          <w:marBottom w:val="0"/>
                          <w:divBdr>
                            <w:top w:val="none" w:sz="0" w:space="0" w:color="auto"/>
                            <w:left w:val="none" w:sz="0" w:space="0" w:color="auto"/>
                            <w:bottom w:val="none" w:sz="0" w:space="0" w:color="auto"/>
                            <w:right w:val="none" w:sz="0" w:space="0" w:color="auto"/>
                          </w:divBdr>
                        </w:div>
                        <w:div w:id="1195388233">
                          <w:marLeft w:val="640"/>
                          <w:marRight w:val="0"/>
                          <w:marTop w:val="0"/>
                          <w:marBottom w:val="0"/>
                          <w:divBdr>
                            <w:top w:val="none" w:sz="0" w:space="0" w:color="auto"/>
                            <w:left w:val="none" w:sz="0" w:space="0" w:color="auto"/>
                            <w:bottom w:val="none" w:sz="0" w:space="0" w:color="auto"/>
                            <w:right w:val="none" w:sz="0" w:space="0" w:color="auto"/>
                          </w:divBdr>
                        </w:div>
                        <w:div w:id="1200703140">
                          <w:marLeft w:val="640"/>
                          <w:marRight w:val="0"/>
                          <w:marTop w:val="0"/>
                          <w:marBottom w:val="0"/>
                          <w:divBdr>
                            <w:top w:val="none" w:sz="0" w:space="0" w:color="auto"/>
                            <w:left w:val="none" w:sz="0" w:space="0" w:color="auto"/>
                            <w:bottom w:val="none" w:sz="0" w:space="0" w:color="auto"/>
                            <w:right w:val="none" w:sz="0" w:space="0" w:color="auto"/>
                          </w:divBdr>
                        </w:div>
                        <w:div w:id="1387607093">
                          <w:marLeft w:val="640"/>
                          <w:marRight w:val="0"/>
                          <w:marTop w:val="0"/>
                          <w:marBottom w:val="0"/>
                          <w:divBdr>
                            <w:top w:val="none" w:sz="0" w:space="0" w:color="auto"/>
                            <w:left w:val="none" w:sz="0" w:space="0" w:color="auto"/>
                            <w:bottom w:val="none" w:sz="0" w:space="0" w:color="auto"/>
                            <w:right w:val="none" w:sz="0" w:space="0" w:color="auto"/>
                          </w:divBdr>
                        </w:div>
                        <w:div w:id="1597012465">
                          <w:marLeft w:val="640"/>
                          <w:marRight w:val="0"/>
                          <w:marTop w:val="0"/>
                          <w:marBottom w:val="0"/>
                          <w:divBdr>
                            <w:top w:val="none" w:sz="0" w:space="0" w:color="auto"/>
                            <w:left w:val="none" w:sz="0" w:space="0" w:color="auto"/>
                            <w:bottom w:val="none" w:sz="0" w:space="0" w:color="auto"/>
                            <w:right w:val="none" w:sz="0" w:space="0" w:color="auto"/>
                          </w:divBdr>
                        </w:div>
                        <w:div w:id="1642924311">
                          <w:marLeft w:val="640"/>
                          <w:marRight w:val="0"/>
                          <w:marTop w:val="0"/>
                          <w:marBottom w:val="0"/>
                          <w:divBdr>
                            <w:top w:val="none" w:sz="0" w:space="0" w:color="auto"/>
                            <w:left w:val="none" w:sz="0" w:space="0" w:color="auto"/>
                            <w:bottom w:val="none" w:sz="0" w:space="0" w:color="auto"/>
                            <w:right w:val="none" w:sz="0" w:space="0" w:color="auto"/>
                          </w:divBdr>
                        </w:div>
                        <w:div w:id="1729768156">
                          <w:marLeft w:val="640"/>
                          <w:marRight w:val="0"/>
                          <w:marTop w:val="0"/>
                          <w:marBottom w:val="0"/>
                          <w:divBdr>
                            <w:top w:val="none" w:sz="0" w:space="0" w:color="auto"/>
                            <w:left w:val="none" w:sz="0" w:space="0" w:color="auto"/>
                            <w:bottom w:val="none" w:sz="0" w:space="0" w:color="auto"/>
                            <w:right w:val="none" w:sz="0" w:space="0" w:color="auto"/>
                          </w:divBdr>
                        </w:div>
                        <w:div w:id="1795714560">
                          <w:marLeft w:val="640"/>
                          <w:marRight w:val="0"/>
                          <w:marTop w:val="0"/>
                          <w:marBottom w:val="0"/>
                          <w:divBdr>
                            <w:top w:val="none" w:sz="0" w:space="0" w:color="auto"/>
                            <w:left w:val="none" w:sz="0" w:space="0" w:color="auto"/>
                            <w:bottom w:val="none" w:sz="0" w:space="0" w:color="auto"/>
                            <w:right w:val="none" w:sz="0" w:space="0" w:color="auto"/>
                          </w:divBdr>
                        </w:div>
                        <w:div w:id="1837069587">
                          <w:marLeft w:val="640"/>
                          <w:marRight w:val="0"/>
                          <w:marTop w:val="0"/>
                          <w:marBottom w:val="0"/>
                          <w:divBdr>
                            <w:top w:val="none" w:sz="0" w:space="0" w:color="auto"/>
                            <w:left w:val="none" w:sz="0" w:space="0" w:color="auto"/>
                            <w:bottom w:val="none" w:sz="0" w:space="0" w:color="auto"/>
                            <w:right w:val="none" w:sz="0" w:space="0" w:color="auto"/>
                          </w:divBdr>
                        </w:div>
                        <w:div w:id="1892689575">
                          <w:marLeft w:val="640"/>
                          <w:marRight w:val="0"/>
                          <w:marTop w:val="0"/>
                          <w:marBottom w:val="0"/>
                          <w:divBdr>
                            <w:top w:val="none" w:sz="0" w:space="0" w:color="auto"/>
                            <w:left w:val="none" w:sz="0" w:space="0" w:color="auto"/>
                            <w:bottom w:val="none" w:sz="0" w:space="0" w:color="auto"/>
                            <w:right w:val="none" w:sz="0" w:space="0" w:color="auto"/>
                          </w:divBdr>
                        </w:div>
                        <w:div w:id="1957443921">
                          <w:marLeft w:val="640"/>
                          <w:marRight w:val="0"/>
                          <w:marTop w:val="0"/>
                          <w:marBottom w:val="0"/>
                          <w:divBdr>
                            <w:top w:val="none" w:sz="0" w:space="0" w:color="auto"/>
                            <w:left w:val="none" w:sz="0" w:space="0" w:color="auto"/>
                            <w:bottom w:val="none" w:sz="0" w:space="0" w:color="auto"/>
                            <w:right w:val="none" w:sz="0" w:space="0" w:color="auto"/>
                          </w:divBdr>
                        </w:div>
                        <w:div w:id="2018120462">
                          <w:marLeft w:val="640"/>
                          <w:marRight w:val="0"/>
                          <w:marTop w:val="0"/>
                          <w:marBottom w:val="0"/>
                          <w:divBdr>
                            <w:top w:val="none" w:sz="0" w:space="0" w:color="auto"/>
                            <w:left w:val="none" w:sz="0" w:space="0" w:color="auto"/>
                            <w:bottom w:val="none" w:sz="0" w:space="0" w:color="auto"/>
                            <w:right w:val="none" w:sz="0" w:space="0" w:color="auto"/>
                          </w:divBdr>
                        </w:div>
                        <w:div w:id="2112312257">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470639617">
                  <w:marLeft w:val="640"/>
                  <w:marRight w:val="0"/>
                  <w:marTop w:val="0"/>
                  <w:marBottom w:val="0"/>
                  <w:divBdr>
                    <w:top w:val="none" w:sz="0" w:space="0" w:color="auto"/>
                    <w:left w:val="none" w:sz="0" w:space="0" w:color="auto"/>
                    <w:bottom w:val="none" w:sz="0" w:space="0" w:color="auto"/>
                    <w:right w:val="none" w:sz="0" w:space="0" w:color="auto"/>
                  </w:divBdr>
                </w:div>
                <w:div w:id="570504924">
                  <w:marLeft w:val="640"/>
                  <w:marRight w:val="0"/>
                  <w:marTop w:val="0"/>
                  <w:marBottom w:val="0"/>
                  <w:divBdr>
                    <w:top w:val="none" w:sz="0" w:space="0" w:color="auto"/>
                    <w:left w:val="none" w:sz="0" w:space="0" w:color="auto"/>
                    <w:bottom w:val="none" w:sz="0" w:space="0" w:color="auto"/>
                    <w:right w:val="none" w:sz="0" w:space="0" w:color="auto"/>
                  </w:divBdr>
                </w:div>
                <w:div w:id="575553550">
                  <w:marLeft w:val="640"/>
                  <w:marRight w:val="0"/>
                  <w:marTop w:val="0"/>
                  <w:marBottom w:val="0"/>
                  <w:divBdr>
                    <w:top w:val="none" w:sz="0" w:space="0" w:color="auto"/>
                    <w:left w:val="none" w:sz="0" w:space="0" w:color="auto"/>
                    <w:bottom w:val="none" w:sz="0" w:space="0" w:color="auto"/>
                    <w:right w:val="none" w:sz="0" w:space="0" w:color="auto"/>
                  </w:divBdr>
                </w:div>
                <w:div w:id="588856608">
                  <w:marLeft w:val="640"/>
                  <w:marRight w:val="0"/>
                  <w:marTop w:val="0"/>
                  <w:marBottom w:val="0"/>
                  <w:divBdr>
                    <w:top w:val="none" w:sz="0" w:space="0" w:color="auto"/>
                    <w:left w:val="none" w:sz="0" w:space="0" w:color="auto"/>
                    <w:bottom w:val="none" w:sz="0" w:space="0" w:color="auto"/>
                    <w:right w:val="none" w:sz="0" w:space="0" w:color="auto"/>
                  </w:divBdr>
                </w:div>
                <w:div w:id="800418391">
                  <w:marLeft w:val="640"/>
                  <w:marRight w:val="0"/>
                  <w:marTop w:val="0"/>
                  <w:marBottom w:val="0"/>
                  <w:divBdr>
                    <w:top w:val="none" w:sz="0" w:space="0" w:color="auto"/>
                    <w:left w:val="none" w:sz="0" w:space="0" w:color="auto"/>
                    <w:bottom w:val="none" w:sz="0" w:space="0" w:color="auto"/>
                    <w:right w:val="none" w:sz="0" w:space="0" w:color="auto"/>
                  </w:divBdr>
                </w:div>
                <w:div w:id="809059062">
                  <w:marLeft w:val="640"/>
                  <w:marRight w:val="0"/>
                  <w:marTop w:val="0"/>
                  <w:marBottom w:val="0"/>
                  <w:divBdr>
                    <w:top w:val="none" w:sz="0" w:space="0" w:color="auto"/>
                    <w:left w:val="none" w:sz="0" w:space="0" w:color="auto"/>
                    <w:bottom w:val="none" w:sz="0" w:space="0" w:color="auto"/>
                    <w:right w:val="none" w:sz="0" w:space="0" w:color="auto"/>
                  </w:divBdr>
                </w:div>
                <w:div w:id="827945344">
                  <w:marLeft w:val="640"/>
                  <w:marRight w:val="0"/>
                  <w:marTop w:val="0"/>
                  <w:marBottom w:val="0"/>
                  <w:divBdr>
                    <w:top w:val="none" w:sz="0" w:space="0" w:color="auto"/>
                    <w:left w:val="none" w:sz="0" w:space="0" w:color="auto"/>
                    <w:bottom w:val="none" w:sz="0" w:space="0" w:color="auto"/>
                    <w:right w:val="none" w:sz="0" w:space="0" w:color="auto"/>
                  </w:divBdr>
                </w:div>
                <w:div w:id="954600511">
                  <w:marLeft w:val="640"/>
                  <w:marRight w:val="0"/>
                  <w:marTop w:val="0"/>
                  <w:marBottom w:val="0"/>
                  <w:divBdr>
                    <w:top w:val="none" w:sz="0" w:space="0" w:color="auto"/>
                    <w:left w:val="none" w:sz="0" w:space="0" w:color="auto"/>
                    <w:bottom w:val="none" w:sz="0" w:space="0" w:color="auto"/>
                    <w:right w:val="none" w:sz="0" w:space="0" w:color="auto"/>
                  </w:divBdr>
                </w:div>
                <w:div w:id="967277720">
                  <w:marLeft w:val="640"/>
                  <w:marRight w:val="0"/>
                  <w:marTop w:val="0"/>
                  <w:marBottom w:val="0"/>
                  <w:divBdr>
                    <w:top w:val="none" w:sz="0" w:space="0" w:color="auto"/>
                    <w:left w:val="none" w:sz="0" w:space="0" w:color="auto"/>
                    <w:bottom w:val="none" w:sz="0" w:space="0" w:color="auto"/>
                    <w:right w:val="none" w:sz="0" w:space="0" w:color="auto"/>
                  </w:divBdr>
                </w:div>
                <w:div w:id="1355033559">
                  <w:marLeft w:val="640"/>
                  <w:marRight w:val="0"/>
                  <w:marTop w:val="0"/>
                  <w:marBottom w:val="0"/>
                  <w:divBdr>
                    <w:top w:val="none" w:sz="0" w:space="0" w:color="auto"/>
                    <w:left w:val="none" w:sz="0" w:space="0" w:color="auto"/>
                    <w:bottom w:val="none" w:sz="0" w:space="0" w:color="auto"/>
                    <w:right w:val="none" w:sz="0" w:space="0" w:color="auto"/>
                  </w:divBdr>
                </w:div>
                <w:div w:id="1500272971">
                  <w:marLeft w:val="640"/>
                  <w:marRight w:val="0"/>
                  <w:marTop w:val="0"/>
                  <w:marBottom w:val="0"/>
                  <w:divBdr>
                    <w:top w:val="none" w:sz="0" w:space="0" w:color="auto"/>
                    <w:left w:val="none" w:sz="0" w:space="0" w:color="auto"/>
                    <w:bottom w:val="none" w:sz="0" w:space="0" w:color="auto"/>
                    <w:right w:val="none" w:sz="0" w:space="0" w:color="auto"/>
                  </w:divBdr>
                </w:div>
                <w:div w:id="1634405270">
                  <w:marLeft w:val="640"/>
                  <w:marRight w:val="0"/>
                  <w:marTop w:val="0"/>
                  <w:marBottom w:val="0"/>
                  <w:divBdr>
                    <w:top w:val="none" w:sz="0" w:space="0" w:color="auto"/>
                    <w:left w:val="none" w:sz="0" w:space="0" w:color="auto"/>
                    <w:bottom w:val="none" w:sz="0" w:space="0" w:color="auto"/>
                    <w:right w:val="none" w:sz="0" w:space="0" w:color="auto"/>
                  </w:divBdr>
                </w:div>
                <w:div w:id="1698584068">
                  <w:marLeft w:val="640"/>
                  <w:marRight w:val="0"/>
                  <w:marTop w:val="0"/>
                  <w:marBottom w:val="0"/>
                  <w:divBdr>
                    <w:top w:val="none" w:sz="0" w:space="0" w:color="auto"/>
                    <w:left w:val="none" w:sz="0" w:space="0" w:color="auto"/>
                    <w:bottom w:val="none" w:sz="0" w:space="0" w:color="auto"/>
                    <w:right w:val="none" w:sz="0" w:space="0" w:color="auto"/>
                  </w:divBdr>
                </w:div>
                <w:div w:id="1704289057">
                  <w:marLeft w:val="640"/>
                  <w:marRight w:val="0"/>
                  <w:marTop w:val="0"/>
                  <w:marBottom w:val="0"/>
                  <w:divBdr>
                    <w:top w:val="none" w:sz="0" w:space="0" w:color="auto"/>
                    <w:left w:val="none" w:sz="0" w:space="0" w:color="auto"/>
                    <w:bottom w:val="none" w:sz="0" w:space="0" w:color="auto"/>
                    <w:right w:val="none" w:sz="0" w:space="0" w:color="auto"/>
                  </w:divBdr>
                </w:div>
                <w:div w:id="1717780154">
                  <w:marLeft w:val="640"/>
                  <w:marRight w:val="0"/>
                  <w:marTop w:val="0"/>
                  <w:marBottom w:val="0"/>
                  <w:divBdr>
                    <w:top w:val="none" w:sz="0" w:space="0" w:color="auto"/>
                    <w:left w:val="none" w:sz="0" w:space="0" w:color="auto"/>
                    <w:bottom w:val="none" w:sz="0" w:space="0" w:color="auto"/>
                    <w:right w:val="none" w:sz="0" w:space="0" w:color="auto"/>
                  </w:divBdr>
                </w:div>
                <w:div w:id="1796025839">
                  <w:marLeft w:val="640"/>
                  <w:marRight w:val="0"/>
                  <w:marTop w:val="0"/>
                  <w:marBottom w:val="0"/>
                  <w:divBdr>
                    <w:top w:val="none" w:sz="0" w:space="0" w:color="auto"/>
                    <w:left w:val="none" w:sz="0" w:space="0" w:color="auto"/>
                    <w:bottom w:val="none" w:sz="0" w:space="0" w:color="auto"/>
                    <w:right w:val="none" w:sz="0" w:space="0" w:color="auto"/>
                  </w:divBdr>
                </w:div>
                <w:div w:id="1862888916">
                  <w:marLeft w:val="640"/>
                  <w:marRight w:val="0"/>
                  <w:marTop w:val="0"/>
                  <w:marBottom w:val="0"/>
                  <w:divBdr>
                    <w:top w:val="none" w:sz="0" w:space="0" w:color="auto"/>
                    <w:left w:val="none" w:sz="0" w:space="0" w:color="auto"/>
                    <w:bottom w:val="none" w:sz="0" w:space="0" w:color="auto"/>
                    <w:right w:val="none" w:sz="0" w:space="0" w:color="auto"/>
                  </w:divBdr>
                </w:div>
                <w:div w:id="1884519328">
                  <w:marLeft w:val="640"/>
                  <w:marRight w:val="0"/>
                  <w:marTop w:val="0"/>
                  <w:marBottom w:val="0"/>
                  <w:divBdr>
                    <w:top w:val="none" w:sz="0" w:space="0" w:color="auto"/>
                    <w:left w:val="none" w:sz="0" w:space="0" w:color="auto"/>
                    <w:bottom w:val="none" w:sz="0" w:space="0" w:color="auto"/>
                    <w:right w:val="none" w:sz="0" w:space="0" w:color="auto"/>
                  </w:divBdr>
                </w:div>
                <w:div w:id="1892232453">
                  <w:marLeft w:val="640"/>
                  <w:marRight w:val="0"/>
                  <w:marTop w:val="0"/>
                  <w:marBottom w:val="0"/>
                  <w:divBdr>
                    <w:top w:val="none" w:sz="0" w:space="0" w:color="auto"/>
                    <w:left w:val="none" w:sz="0" w:space="0" w:color="auto"/>
                    <w:bottom w:val="none" w:sz="0" w:space="0" w:color="auto"/>
                    <w:right w:val="none" w:sz="0" w:space="0" w:color="auto"/>
                  </w:divBdr>
                </w:div>
                <w:div w:id="1913082768">
                  <w:marLeft w:val="640"/>
                  <w:marRight w:val="0"/>
                  <w:marTop w:val="0"/>
                  <w:marBottom w:val="0"/>
                  <w:divBdr>
                    <w:top w:val="none" w:sz="0" w:space="0" w:color="auto"/>
                    <w:left w:val="none" w:sz="0" w:space="0" w:color="auto"/>
                    <w:bottom w:val="none" w:sz="0" w:space="0" w:color="auto"/>
                    <w:right w:val="none" w:sz="0" w:space="0" w:color="auto"/>
                  </w:divBdr>
                </w:div>
                <w:div w:id="1922564967">
                  <w:marLeft w:val="640"/>
                  <w:marRight w:val="0"/>
                  <w:marTop w:val="0"/>
                  <w:marBottom w:val="0"/>
                  <w:divBdr>
                    <w:top w:val="none" w:sz="0" w:space="0" w:color="auto"/>
                    <w:left w:val="none" w:sz="0" w:space="0" w:color="auto"/>
                    <w:bottom w:val="none" w:sz="0" w:space="0" w:color="auto"/>
                    <w:right w:val="none" w:sz="0" w:space="0" w:color="auto"/>
                  </w:divBdr>
                </w:div>
                <w:div w:id="1942374175">
                  <w:marLeft w:val="640"/>
                  <w:marRight w:val="0"/>
                  <w:marTop w:val="0"/>
                  <w:marBottom w:val="0"/>
                  <w:divBdr>
                    <w:top w:val="none" w:sz="0" w:space="0" w:color="auto"/>
                    <w:left w:val="none" w:sz="0" w:space="0" w:color="auto"/>
                    <w:bottom w:val="none" w:sz="0" w:space="0" w:color="auto"/>
                    <w:right w:val="none" w:sz="0" w:space="0" w:color="auto"/>
                  </w:divBdr>
                </w:div>
                <w:div w:id="2025864993">
                  <w:marLeft w:val="640"/>
                  <w:marRight w:val="0"/>
                  <w:marTop w:val="0"/>
                  <w:marBottom w:val="0"/>
                  <w:divBdr>
                    <w:top w:val="none" w:sz="0" w:space="0" w:color="auto"/>
                    <w:left w:val="none" w:sz="0" w:space="0" w:color="auto"/>
                    <w:bottom w:val="none" w:sz="0" w:space="0" w:color="auto"/>
                    <w:right w:val="none" w:sz="0" w:space="0" w:color="auto"/>
                  </w:divBdr>
                </w:div>
                <w:div w:id="2055889964">
                  <w:marLeft w:val="640"/>
                  <w:marRight w:val="0"/>
                  <w:marTop w:val="0"/>
                  <w:marBottom w:val="0"/>
                  <w:divBdr>
                    <w:top w:val="none" w:sz="0" w:space="0" w:color="auto"/>
                    <w:left w:val="none" w:sz="0" w:space="0" w:color="auto"/>
                    <w:bottom w:val="none" w:sz="0" w:space="0" w:color="auto"/>
                    <w:right w:val="none" w:sz="0" w:space="0" w:color="auto"/>
                  </w:divBdr>
                </w:div>
                <w:div w:id="2089421719">
                  <w:marLeft w:val="640"/>
                  <w:marRight w:val="0"/>
                  <w:marTop w:val="0"/>
                  <w:marBottom w:val="0"/>
                  <w:divBdr>
                    <w:top w:val="none" w:sz="0" w:space="0" w:color="auto"/>
                    <w:left w:val="none" w:sz="0" w:space="0" w:color="auto"/>
                    <w:bottom w:val="none" w:sz="0" w:space="0" w:color="auto"/>
                    <w:right w:val="none" w:sz="0" w:space="0" w:color="auto"/>
                  </w:divBdr>
                </w:div>
                <w:div w:id="2136948755">
                  <w:marLeft w:val="640"/>
                  <w:marRight w:val="0"/>
                  <w:marTop w:val="0"/>
                  <w:marBottom w:val="0"/>
                  <w:divBdr>
                    <w:top w:val="none" w:sz="0" w:space="0" w:color="auto"/>
                    <w:left w:val="none" w:sz="0" w:space="0" w:color="auto"/>
                    <w:bottom w:val="none" w:sz="0" w:space="0" w:color="auto"/>
                    <w:right w:val="none" w:sz="0" w:space="0" w:color="auto"/>
                  </w:divBdr>
                </w:div>
              </w:divsChild>
            </w:div>
            <w:div w:id="1084690929">
              <w:marLeft w:val="0"/>
              <w:marRight w:val="0"/>
              <w:marTop w:val="0"/>
              <w:marBottom w:val="0"/>
              <w:divBdr>
                <w:top w:val="none" w:sz="0" w:space="0" w:color="auto"/>
                <w:left w:val="none" w:sz="0" w:space="0" w:color="auto"/>
                <w:bottom w:val="none" w:sz="0" w:space="0" w:color="auto"/>
                <w:right w:val="none" w:sz="0" w:space="0" w:color="auto"/>
              </w:divBdr>
              <w:divsChild>
                <w:div w:id="37515063">
                  <w:marLeft w:val="640"/>
                  <w:marRight w:val="0"/>
                  <w:marTop w:val="0"/>
                  <w:marBottom w:val="0"/>
                  <w:divBdr>
                    <w:top w:val="none" w:sz="0" w:space="0" w:color="auto"/>
                    <w:left w:val="none" w:sz="0" w:space="0" w:color="auto"/>
                    <w:bottom w:val="none" w:sz="0" w:space="0" w:color="auto"/>
                    <w:right w:val="none" w:sz="0" w:space="0" w:color="auto"/>
                  </w:divBdr>
                </w:div>
                <w:div w:id="60256635">
                  <w:marLeft w:val="640"/>
                  <w:marRight w:val="0"/>
                  <w:marTop w:val="0"/>
                  <w:marBottom w:val="0"/>
                  <w:divBdr>
                    <w:top w:val="none" w:sz="0" w:space="0" w:color="auto"/>
                    <w:left w:val="none" w:sz="0" w:space="0" w:color="auto"/>
                    <w:bottom w:val="none" w:sz="0" w:space="0" w:color="auto"/>
                    <w:right w:val="none" w:sz="0" w:space="0" w:color="auto"/>
                  </w:divBdr>
                </w:div>
                <w:div w:id="125392824">
                  <w:marLeft w:val="640"/>
                  <w:marRight w:val="0"/>
                  <w:marTop w:val="0"/>
                  <w:marBottom w:val="0"/>
                  <w:divBdr>
                    <w:top w:val="none" w:sz="0" w:space="0" w:color="auto"/>
                    <w:left w:val="none" w:sz="0" w:space="0" w:color="auto"/>
                    <w:bottom w:val="none" w:sz="0" w:space="0" w:color="auto"/>
                    <w:right w:val="none" w:sz="0" w:space="0" w:color="auto"/>
                  </w:divBdr>
                </w:div>
                <w:div w:id="171729024">
                  <w:marLeft w:val="640"/>
                  <w:marRight w:val="0"/>
                  <w:marTop w:val="0"/>
                  <w:marBottom w:val="0"/>
                  <w:divBdr>
                    <w:top w:val="none" w:sz="0" w:space="0" w:color="auto"/>
                    <w:left w:val="none" w:sz="0" w:space="0" w:color="auto"/>
                    <w:bottom w:val="none" w:sz="0" w:space="0" w:color="auto"/>
                    <w:right w:val="none" w:sz="0" w:space="0" w:color="auto"/>
                  </w:divBdr>
                </w:div>
                <w:div w:id="252134647">
                  <w:marLeft w:val="640"/>
                  <w:marRight w:val="0"/>
                  <w:marTop w:val="0"/>
                  <w:marBottom w:val="0"/>
                  <w:divBdr>
                    <w:top w:val="none" w:sz="0" w:space="0" w:color="auto"/>
                    <w:left w:val="none" w:sz="0" w:space="0" w:color="auto"/>
                    <w:bottom w:val="none" w:sz="0" w:space="0" w:color="auto"/>
                    <w:right w:val="none" w:sz="0" w:space="0" w:color="auto"/>
                  </w:divBdr>
                </w:div>
                <w:div w:id="300697831">
                  <w:marLeft w:val="640"/>
                  <w:marRight w:val="0"/>
                  <w:marTop w:val="0"/>
                  <w:marBottom w:val="0"/>
                  <w:divBdr>
                    <w:top w:val="none" w:sz="0" w:space="0" w:color="auto"/>
                    <w:left w:val="none" w:sz="0" w:space="0" w:color="auto"/>
                    <w:bottom w:val="none" w:sz="0" w:space="0" w:color="auto"/>
                    <w:right w:val="none" w:sz="0" w:space="0" w:color="auto"/>
                  </w:divBdr>
                </w:div>
                <w:div w:id="390229795">
                  <w:marLeft w:val="640"/>
                  <w:marRight w:val="0"/>
                  <w:marTop w:val="0"/>
                  <w:marBottom w:val="0"/>
                  <w:divBdr>
                    <w:top w:val="none" w:sz="0" w:space="0" w:color="auto"/>
                    <w:left w:val="none" w:sz="0" w:space="0" w:color="auto"/>
                    <w:bottom w:val="none" w:sz="0" w:space="0" w:color="auto"/>
                    <w:right w:val="none" w:sz="0" w:space="0" w:color="auto"/>
                  </w:divBdr>
                </w:div>
                <w:div w:id="423646903">
                  <w:marLeft w:val="640"/>
                  <w:marRight w:val="0"/>
                  <w:marTop w:val="0"/>
                  <w:marBottom w:val="0"/>
                  <w:divBdr>
                    <w:top w:val="none" w:sz="0" w:space="0" w:color="auto"/>
                    <w:left w:val="none" w:sz="0" w:space="0" w:color="auto"/>
                    <w:bottom w:val="none" w:sz="0" w:space="0" w:color="auto"/>
                    <w:right w:val="none" w:sz="0" w:space="0" w:color="auto"/>
                  </w:divBdr>
                </w:div>
                <w:div w:id="508640562">
                  <w:marLeft w:val="640"/>
                  <w:marRight w:val="0"/>
                  <w:marTop w:val="0"/>
                  <w:marBottom w:val="0"/>
                  <w:divBdr>
                    <w:top w:val="none" w:sz="0" w:space="0" w:color="auto"/>
                    <w:left w:val="none" w:sz="0" w:space="0" w:color="auto"/>
                    <w:bottom w:val="none" w:sz="0" w:space="0" w:color="auto"/>
                    <w:right w:val="none" w:sz="0" w:space="0" w:color="auto"/>
                  </w:divBdr>
                </w:div>
                <w:div w:id="576862677">
                  <w:marLeft w:val="640"/>
                  <w:marRight w:val="0"/>
                  <w:marTop w:val="0"/>
                  <w:marBottom w:val="0"/>
                  <w:divBdr>
                    <w:top w:val="none" w:sz="0" w:space="0" w:color="auto"/>
                    <w:left w:val="none" w:sz="0" w:space="0" w:color="auto"/>
                    <w:bottom w:val="none" w:sz="0" w:space="0" w:color="auto"/>
                    <w:right w:val="none" w:sz="0" w:space="0" w:color="auto"/>
                  </w:divBdr>
                </w:div>
                <w:div w:id="652804166">
                  <w:marLeft w:val="640"/>
                  <w:marRight w:val="0"/>
                  <w:marTop w:val="0"/>
                  <w:marBottom w:val="0"/>
                  <w:divBdr>
                    <w:top w:val="none" w:sz="0" w:space="0" w:color="auto"/>
                    <w:left w:val="none" w:sz="0" w:space="0" w:color="auto"/>
                    <w:bottom w:val="none" w:sz="0" w:space="0" w:color="auto"/>
                    <w:right w:val="none" w:sz="0" w:space="0" w:color="auto"/>
                  </w:divBdr>
                </w:div>
                <w:div w:id="739906741">
                  <w:marLeft w:val="640"/>
                  <w:marRight w:val="0"/>
                  <w:marTop w:val="0"/>
                  <w:marBottom w:val="0"/>
                  <w:divBdr>
                    <w:top w:val="none" w:sz="0" w:space="0" w:color="auto"/>
                    <w:left w:val="none" w:sz="0" w:space="0" w:color="auto"/>
                    <w:bottom w:val="none" w:sz="0" w:space="0" w:color="auto"/>
                    <w:right w:val="none" w:sz="0" w:space="0" w:color="auto"/>
                  </w:divBdr>
                </w:div>
                <w:div w:id="835847209">
                  <w:marLeft w:val="640"/>
                  <w:marRight w:val="0"/>
                  <w:marTop w:val="0"/>
                  <w:marBottom w:val="0"/>
                  <w:divBdr>
                    <w:top w:val="none" w:sz="0" w:space="0" w:color="auto"/>
                    <w:left w:val="none" w:sz="0" w:space="0" w:color="auto"/>
                    <w:bottom w:val="none" w:sz="0" w:space="0" w:color="auto"/>
                    <w:right w:val="none" w:sz="0" w:space="0" w:color="auto"/>
                  </w:divBdr>
                </w:div>
                <w:div w:id="863136957">
                  <w:marLeft w:val="640"/>
                  <w:marRight w:val="0"/>
                  <w:marTop w:val="0"/>
                  <w:marBottom w:val="0"/>
                  <w:divBdr>
                    <w:top w:val="none" w:sz="0" w:space="0" w:color="auto"/>
                    <w:left w:val="none" w:sz="0" w:space="0" w:color="auto"/>
                    <w:bottom w:val="none" w:sz="0" w:space="0" w:color="auto"/>
                    <w:right w:val="none" w:sz="0" w:space="0" w:color="auto"/>
                  </w:divBdr>
                </w:div>
                <w:div w:id="911238198">
                  <w:marLeft w:val="640"/>
                  <w:marRight w:val="0"/>
                  <w:marTop w:val="0"/>
                  <w:marBottom w:val="0"/>
                  <w:divBdr>
                    <w:top w:val="none" w:sz="0" w:space="0" w:color="auto"/>
                    <w:left w:val="none" w:sz="0" w:space="0" w:color="auto"/>
                    <w:bottom w:val="none" w:sz="0" w:space="0" w:color="auto"/>
                    <w:right w:val="none" w:sz="0" w:space="0" w:color="auto"/>
                  </w:divBdr>
                </w:div>
                <w:div w:id="965770608">
                  <w:marLeft w:val="640"/>
                  <w:marRight w:val="0"/>
                  <w:marTop w:val="0"/>
                  <w:marBottom w:val="0"/>
                  <w:divBdr>
                    <w:top w:val="none" w:sz="0" w:space="0" w:color="auto"/>
                    <w:left w:val="none" w:sz="0" w:space="0" w:color="auto"/>
                    <w:bottom w:val="none" w:sz="0" w:space="0" w:color="auto"/>
                    <w:right w:val="none" w:sz="0" w:space="0" w:color="auto"/>
                  </w:divBdr>
                </w:div>
                <w:div w:id="1020277920">
                  <w:marLeft w:val="640"/>
                  <w:marRight w:val="0"/>
                  <w:marTop w:val="0"/>
                  <w:marBottom w:val="0"/>
                  <w:divBdr>
                    <w:top w:val="none" w:sz="0" w:space="0" w:color="auto"/>
                    <w:left w:val="none" w:sz="0" w:space="0" w:color="auto"/>
                    <w:bottom w:val="none" w:sz="0" w:space="0" w:color="auto"/>
                    <w:right w:val="none" w:sz="0" w:space="0" w:color="auto"/>
                  </w:divBdr>
                </w:div>
                <w:div w:id="1098789614">
                  <w:marLeft w:val="640"/>
                  <w:marRight w:val="0"/>
                  <w:marTop w:val="0"/>
                  <w:marBottom w:val="0"/>
                  <w:divBdr>
                    <w:top w:val="none" w:sz="0" w:space="0" w:color="auto"/>
                    <w:left w:val="none" w:sz="0" w:space="0" w:color="auto"/>
                    <w:bottom w:val="none" w:sz="0" w:space="0" w:color="auto"/>
                    <w:right w:val="none" w:sz="0" w:space="0" w:color="auto"/>
                  </w:divBdr>
                </w:div>
                <w:div w:id="1154031292">
                  <w:marLeft w:val="640"/>
                  <w:marRight w:val="0"/>
                  <w:marTop w:val="0"/>
                  <w:marBottom w:val="0"/>
                  <w:divBdr>
                    <w:top w:val="none" w:sz="0" w:space="0" w:color="auto"/>
                    <w:left w:val="none" w:sz="0" w:space="0" w:color="auto"/>
                    <w:bottom w:val="none" w:sz="0" w:space="0" w:color="auto"/>
                    <w:right w:val="none" w:sz="0" w:space="0" w:color="auto"/>
                  </w:divBdr>
                </w:div>
                <w:div w:id="1177354802">
                  <w:marLeft w:val="640"/>
                  <w:marRight w:val="0"/>
                  <w:marTop w:val="0"/>
                  <w:marBottom w:val="0"/>
                  <w:divBdr>
                    <w:top w:val="none" w:sz="0" w:space="0" w:color="auto"/>
                    <w:left w:val="none" w:sz="0" w:space="0" w:color="auto"/>
                    <w:bottom w:val="none" w:sz="0" w:space="0" w:color="auto"/>
                    <w:right w:val="none" w:sz="0" w:space="0" w:color="auto"/>
                  </w:divBdr>
                </w:div>
                <w:div w:id="1196965092">
                  <w:marLeft w:val="640"/>
                  <w:marRight w:val="0"/>
                  <w:marTop w:val="0"/>
                  <w:marBottom w:val="0"/>
                  <w:divBdr>
                    <w:top w:val="none" w:sz="0" w:space="0" w:color="auto"/>
                    <w:left w:val="none" w:sz="0" w:space="0" w:color="auto"/>
                    <w:bottom w:val="none" w:sz="0" w:space="0" w:color="auto"/>
                    <w:right w:val="none" w:sz="0" w:space="0" w:color="auto"/>
                  </w:divBdr>
                </w:div>
                <w:div w:id="1225216049">
                  <w:marLeft w:val="640"/>
                  <w:marRight w:val="0"/>
                  <w:marTop w:val="0"/>
                  <w:marBottom w:val="0"/>
                  <w:divBdr>
                    <w:top w:val="none" w:sz="0" w:space="0" w:color="auto"/>
                    <w:left w:val="none" w:sz="0" w:space="0" w:color="auto"/>
                    <w:bottom w:val="none" w:sz="0" w:space="0" w:color="auto"/>
                    <w:right w:val="none" w:sz="0" w:space="0" w:color="auto"/>
                  </w:divBdr>
                </w:div>
                <w:div w:id="1241720668">
                  <w:marLeft w:val="640"/>
                  <w:marRight w:val="0"/>
                  <w:marTop w:val="0"/>
                  <w:marBottom w:val="0"/>
                  <w:divBdr>
                    <w:top w:val="none" w:sz="0" w:space="0" w:color="auto"/>
                    <w:left w:val="none" w:sz="0" w:space="0" w:color="auto"/>
                    <w:bottom w:val="none" w:sz="0" w:space="0" w:color="auto"/>
                    <w:right w:val="none" w:sz="0" w:space="0" w:color="auto"/>
                  </w:divBdr>
                </w:div>
                <w:div w:id="1302075253">
                  <w:marLeft w:val="640"/>
                  <w:marRight w:val="0"/>
                  <w:marTop w:val="0"/>
                  <w:marBottom w:val="0"/>
                  <w:divBdr>
                    <w:top w:val="none" w:sz="0" w:space="0" w:color="auto"/>
                    <w:left w:val="none" w:sz="0" w:space="0" w:color="auto"/>
                    <w:bottom w:val="none" w:sz="0" w:space="0" w:color="auto"/>
                    <w:right w:val="none" w:sz="0" w:space="0" w:color="auto"/>
                  </w:divBdr>
                </w:div>
                <w:div w:id="1384989733">
                  <w:marLeft w:val="640"/>
                  <w:marRight w:val="0"/>
                  <w:marTop w:val="0"/>
                  <w:marBottom w:val="0"/>
                  <w:divBdr>
                    <w:top w:val="none" w:sz="0" w:space="0" w:color="auto"/>
                    <w:left w:val="none" w:sz="0" w:space="0" w:color="auto"/>
                    <w:bottom w:val="none" w:sz="0" w:space="0" w:color="auto"/>
                    <w:right w:val="none" w:sz="0" w:space="0" w:color="auto"/>
                  </w:divBdr>
                </w:div>
                <w:div w:id="1632206557">
                  <w:marLeft w:val="640"/>
                  <w:marRight w:val="0"/>
                  <w:marTop w:val="0"/>
                  <w:marBottom w:val="0"/>
                  <w:divBdr>
                    <w:top w:val="none" w:sz="0" w:space="0" w:color="auto"/>
                    <w:left w:val="none" w:sz="0" w:space="0" w:color="auto"/>
                    <w:bottom w:val="none" w:sz="0" w:space="0" w:color="auto"/>
                    <w:right w:val="none" w:sz="0" w:space="0" w:color="auto"/>
                  </w:divBdr>
                </w:div>
                <w:div w:id="1659575282">
                  <w:marLeft w:val="640"/>
                  <w:marRight w:val="0"/>
                  <w:marTop w:val="0"/>
                  <w:marBottom w:val="0"/>
                  <w:divBdr>
                    <w:top w:val="none" w:sz="0" w:space="0" w:color="auto"/>
                    <w:left w:val="none" w:sz="0" w:space="0" w:color="auto"/>
                    <w:bottom w:val="none" w:sz="0" w:space="0" w:color="auto"/>
                    <w:right w:val="none" w:sz="0" w:space="0" w:color="auto"/>
                  </w:divBdr>
                </w:div>
                <w:div w:id="1677222823">
                  <w:marLeft w:val="640"/>
                  <w:marRight w:val="0"/>
                  <w:marTop w:val="0"/>
                  <w:marBottom w:val="0"/>
                  <w:divBdr>
                    <w:top w:val="none" w:sz="0" w:space="0" w:color="auto"/>
                    <w:left w:val="none" w:sz="0" w:space="0" w:color="auto"/>
                    <w:bottom w:val="none" w:sz="0" w:space="0" w:color="auto"/>
                    <w:right w:val="none" w:sz="0" w:space="0" w:color="auto"/>
                  </w:divBdr>
                </w:div>
                <w:div w:id="1690333157">
                  <w:marLeft w:val="640"/>
                  <w:marRight w:val="0"/>
                  <w:marTop w:val="0"/>
                  <w:marBottom w:val="0"/>
                  <w:divBdr>
                    <w:top w:val="none" w:sz="0" w:space="0" w:color="auto"/>
                    <w:left w:val="none" w:sz="0" w:space="0" w:color="auto"/>
                    <w:bottom w:val="none" w:sz="0" w:space="0" w:color="auto"/>
                    <w:right w:val="none" w:sz="0" w:space="0" w:color="auto"/>
                  </w:divBdr>
                </w:div>
                <w:div w:id="1829397431">
                  <w:marLeft w:val="640"/>
                  <w:marRight w:val="0"/>
                  <w:marTop w:val="0"/>
                  <w:marBottom w:val="0"/>
                  <w:divBdr>
                    <w:top w:val="none" w:sz="0" w:space="0" w:color="auto"/>
                    <w:left w:val="none" w:sz="0" w:space="0" w:color="auto"/>
                    <w:bottom w:val="none" w:sz="0" w:space="0" w:color="auto"/>
                    <w:right w:val="none" w:sz="0" w:space="0" w:color="auto"/>
                  </w:divBdr>
                </w:div>
                <w:div w:id="1833136591">
                  <w:marLeft w:val="640"/>
                  <w:marRight w:val="0"/>
                  <w:marTop w:val="0"/>
                  <w:marBottom w:val="0"/>
                  <w:divBdr>
                    <w:top w:val="none" w:sz="0" w:space="0" w:color="auto"/>
                    <w:left w:val="none" w:sz="0" w:space="0" w:color="auto"/>
                    <w:bottom w:val="none" w:sz="0" w:space="0" w:color="auto"/>
                    <w:right w:val="none" w:sz="0" w:space="0" w:color="auto"/>
                  </w:divBdr>
                </w:div>
                <w:div w:id="1891917105">
                  <w:marLeft w:val="640"/>
                  <w:marRight w:val="0"/>
                  <w:marTop w:val="0"/>
                  <w:marBottom w:val="0"/>
                  <w:divBdr>
                    <w:top w:val="none" w:sz="0" w:space="0" w:color="auto"/>
                    <w:left w:val="none" w:sz="0" w:space="0" w:color="auto"/>
                    <w:bottom w:val="none" w:sz="0" w:space="0" w:color="auto"/>
                    <w:right w:val="none" w:sz="0" w:space="0" w:color="auto"/>
                  </w:divBdr>
                </w:div>
                <w:div w:id="1965235423">
                  <w:marLeft w:val="640"/>
                  <w:marRight w:val="0"/>
                  <w:marTop w:val="0"/>
                  <w:marBottom w:val="0"/>
                  <w:divBdr>
                    <w:top w:val="none" w:sz="0" w:space="0" w:color="auto"/>
                    <w:left w:val="none" w:sz="0" w:space="0" w:color="auto"/>
                    <w:bottom w:val="none" w:sz="0" w:space="0" w:color="auto"/>
                    <w:right w:val="none" w:sz="0" w:space="0" w:color="auto"/>
                  </w:divBdr>
                </w:div>
                <w:div w:id="1990547164">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464591159">
          <w:marLeft w:val="640"/>
          <w:marRight w:val="0"/>
          <w:marTop w:val="0"/>
          <w:marBottom w:val="0"/>
          <w:divBdr>
            <w:top w:val="none" w:sz="0" w:space="0" w:color="auto"/>
            <w:left w:val="none" w:sz="0" w:space="0" w:color="auto"/>
            <w:bottom w:val="none" w:sz="0" w:space="0" w:color="auto"/>
            <w:right w:val="none" w:sz="0" w:space="0" w:color="auto"/>
          </w:divBdr>
        </w:div>
        <w:div w:id="477110681">
          <w:marLeft w:val="640"/>
          <w:marRight w:val="0"/>
          <w:marTop w:val="0"/>
          <w:marBottom w:val="0"/>
          <w:divBdr>
            <w:top w:val="none" w:sz="0" w:space="0" w:color="auto"/>
            <w:left w:val="none" w:sz="0" w:space="0" w:color="auto"/>
            <w:bottom w:val="none" w:sz="0" w:space="0" w:color="auto"/>
            <w:right w:val="none" w:sz="0" w:space="0" w:color="auto"/>
          </w:divBdr>
        </w:div>
        <w:div w:id="513615882">
          <w:marLeft w:val="640"/>
          <w:marRight w:val="0"/>
          <w:marTop w:val="0"/>
          <w:marBottom w:val="0"/>
          <w:divBdr>
            <w:top w:val="none" w:sz="0" w:space="0" w:color="auto"/>
            <w:left w:val="none" w:sz="0" w:space="0" w:color="auto"/>
            <w:bottom w:val="none" w:sz="0" w:space="0" w:color="auto"/>
            <w:right w:val="none" w:sz="0" w:space="0" w:color="auto"/>
          </w:divBdr>
        </w:div>
        <w:div w:id="518390551">
          <w:marLeft w:val="640"/>
          <w:marRight w:val="0"/>
          <w:marTop w:val="0"/>
          <w:marBottom w:val="0"/>
          <w:divBdr>
            <w:top w:val="none" w:sz="0" w:space="0" w:color="auto"/>
            <w:left w:val="none" w:sz="0" w:space="0" w:color="auto"/>
            <w:bottom w:val="none" w:sz="0" w:space="0" w:color="auto"/>
            <w:right w:val="none" w:sz="0" w:space="0" w:color="auto"/>
          </w:divBdr>
        </w:div>
        <w:div w:id="760444695">
          <w:marLeft w:val="640"/>
          <w:marRight w:val="0"/>
          <w:marTop w:val="0"/>
          <w:marBottom w:val="0"/>
          <w:divBdr>
            <w:top w:val="none" w:sz="0" w:space="0" w:color="auto"/>
            <w:left w:val="none" w:sz="0" w:space="0" w:color="auto"/>
            <w:bottom w:val="none" w:sz="0" w:space="0" w:color="auto"/>
            <w:right w:val="none" w:sz="0" w:space="0" w:color="auto"/>
          </w:divBdr>
        </w:div>
        <w:div w:id="828986811">
          <w:marLeft w:val="640"/>
          <w:marRight w:val="0"/>
          <w:marTop w:val="0"/>
          <w:marBottom w:val="0"/>
          <w:divBdr>
            <w:top w:val="none" w:sz="0" w:space="0" w:color="auto"/>
            <w:left w:val="none" w:sz="0" w:space="0" w:color="auto"/>
            <w:bottom w:val="none" w:sz="0" w:space="0" w:color="auto"/>
            <w:right w:val="none" w:sz="0" w:space="0" w:color="auto"/>
          </w:divBdr>
        </w:div>
        <w:div w:id="868294314">
          <w:marLeft w:val="640"/>
          <w:marRight w:val="0"/>
          <w:marTop w:val="0"/>
          <w:marBottom w:val="0"/>
          <w:divBdr>
            <w:top w:val="none" w:sz="0" w:space="0" w:color="auto"/>
            <w:left w:val="none" w:sz="0" w:space="0" w:color="auto"/>
            <w:bottom w:val="none" w:sz="0" w:space="0" w:color="auto"/>
            <w:right w:val="none" w:sz="0" w:space="0" w:color="auto"/>
          </w:divBdr>
        </w:div>
        <w:div w:id="1157064904">
          <w:marLeft w:val="640"/>
          <w:marRight w:val="0"/>
          <w:marTop w:val="0"/>
          <w:marBottom w:val="0"/>
          <w:divBdr>
            <w:top w:val="none" w:sz="0" w:space="0" w:color="auto"/>
            <w:left w:val="none" w:sz="0" w:space="0" w:color="auto"/>
            <w:bottom w:val="none" w:sz="0" w:space="0" w:color="auto"/>
            <w:right w:val="none" w:sz="0" w:space="0" w:color="auto"/>
          </w:divBdr>
        </w:div>
        <w:div w:id="1185484551">
          <w:marLeft w:val="640"/>
          <w:marRight w:val="0"/>
          <w:marTop w:val="0"/>
          <w:marBottom w:val="0"/>
          <w:divBdr>
            <w:top w:val="none" w:sz="0" w:space="0" w:color="auto"/>
            <w:left w:val="none" w:sz="0" w:space="0" w:color="auto"/>
            <w:bottom w:val="none" w:sz="0" w:space="0" w:color="auto"/>
            <w:right w:val="none" w:sz="0" w:space="0" w:color="auto"/>
          </w:divBdr>
        </w:div>
        <w:div w:id="1187787714">
          <w:marLeft w:val="640"/>
          <w:marRight w:val="0"/>
          <w:marTop w:val="0"/>
          <w:marBottom w:val="0"/>
          <w:divBdr>
            <w:top w:val="none" w:sz="0" w:space="0" w:color="auto"/>
            <w:left w:val="none" w:sz="0" w:space="0" w:color="auto"/>
            <w:bottom w:val="none" w:sz="0" w:space="0" w:color="auto"/>
            <w:right w:val="none" w:sz="0" w:space="0" w:color="auto"/>
          </w:divBdr>
        </w:div>
        <w:div w:id="1225721605">
          <w:marLeft w:val="640"/>
          <w:marRight w:val="0"/>
          <w:marTop w:val="0"/>
          <w:marBottom w:val="0"/>
          <w:divBdr>
            <w:top w:val="none" w:sz="0" w:space="0" w:color="auto"/>
            <w:left w:val="none" w:sz="0" w:space="0" w:color="auto"/>
            <w:bottom w:val="none" w:sz="0" w:space="0" w:color="auto"/>
            <w:right w:val="none" w:sz="0" w:space="0" w:color="auto"/>
          </w:divBdr>
        </w:div>
        <w:div w:id="1237088946">
          <w:marLeft w:val="640"/>
          <w:marRight w:val="0"/>
          <w:marTop w:val="0"/>
          <w:marBottom w:val="0"/>
          <w:divBdr>
            <w:top w:val="none" w:sz="0" w:space="0" w:color="auto"/>
            <w:left w:val="none" w:sz="0" w:space="0" w:color="auto"/>
            <w:bottom w:val="none" w:sz="0" w:space="0" w:color="auto"/>
            <w:right w:val="none" w:sz="0" w:space="0" w:color="auto"/>
          </w:divBdr>
        </w:div>
        <w:div w:id="1412390279">
          <w:marLeft w:val="640"/>
          <w:marRight w:val="0"/>
          <w:marTop w:val="0"/>
          <w:marBottom w:val="0"/>
          <w:divBdr>
            <w:top w:val="none" w:sz="0" w:space="0" w:color="auto"/>
            <w:left w:val="none" w:sz="0" w:space="0" w:color="auto"/>
            <w:bottom w:val="none" w:sz="0" w:space="0" w:color="auto"/>
            <w:right w:val="none" w:sz="0" w:space="0" w:color="auto"/>
          </w:divBdr>
        </w:div>
        <w:div w:id="1596548108">
          <w:marLeft w:val="640"/>
          <w:marRight w:val="0"/>
          <w:marTop w:val="0"/>
          <w:marBottom w:val="0"/>
          <w:divBdr>
            <w:top w:val="none" w:sz="0" w:space="0" w:color="auto"/>
            <w:left w:val="none" w:sz="0" w:space="0" w:color="auto"/>
            <w:bottom w:val="none" w:sz="0" w:space="0" w:color="auto"/>
            <w:right w:val="none" w:sz="0" w:space="0" w:color="auto"/>
          </w:divBdr>
        </w:div>
        <w:div w:id="1649626987">
          <w:marLeft w:val="640"/>
          <w:marRight w:val="0"/>
          <w:marTop w:val="0"/>
          <w:marBottom w:val="0"/>
          <w:divBdr>
            <w:top w:val="none" w:sz="0" w:space="0" w:color="auto"/>
            <w:left w:val="none" w:sz="0" w:space="0" w:color="auto"/>
            <w:bottom w:val="none" w:sz="0" w:space="0" w:color="auto"/>
            <w:right w:val="none" w:sz="0" w:space="0" w:color="auto"/>
          </w:divBdr>
        </w:div>
        <w:div w:id="1655378759">
          <w:marLeft w:val="640"/>
          <w:marRight w:val="0"/>
          <w:marTop w:val="0"/>
          <w:marBottom w:val="0"/>
          <w:divBdr>
            <w:top w:val="none" w:sz="0" w:space="0" w:color="auto"/>
            <w:left w:val="none" w:sz="0" w:space="0" w:color="auto"/>
            <w:bottom w:val="none" w:sz="0" w:space="0" w:color="auto"/>
            <w:right w:val="none" w:sz="0" w:space="0" w:color="auto"/>
          </w:divBdr>
        </w:div>
        <w:div w:id="1708526677">
          <w:marLeft w:val="640"/>
          <w:marRight w:val="0"/>
          <w:marTop w:val="0"/>
          <w:marBottom w:val="0"/>
          <w:divBdr>
            <w:top w:val="none" w:sz="0" w:space="0" w:color="auto"/>
            <w:left w:val="none" w:sz="0" w:space="0" w:color="auto"/>
            <w:bottom w:val="none" w:sz="0" w:space="0" w:color="auto"/>
            <w:right w:val="none" w:sz="0" w:space="0" w:color="auto"/>
          </w:divBdr>
        </w:div>
        <w:div w:id="1714689016">
          <w:marLeft w:val="640"/>
          <w:marRight w:val="0"/>
          <w:marTop w:val="0"/>
          <w:marBottom w:val="0"/>
          <w:divBdr>
            <w:top w:val="none" w:sz="0" w:space="0" w:color="auto"/>
            <w:left w:val="none" w:sz="0" w:space="0" w:color="auto"/>
            <w:bottom w:val="none" w:sz="0" w:space="0" w:color="auto"/>
            <w:right w:val="none" w:sz="0" w:space="0" w:color="auto"/>
          </w:divBdr>
        </w:div>
        <w:div w:id="1743720374">
          <w:marLeft w:val="640"/>
          <w:marRight w:val="0"/>
          <w:marTop w:val="0"/>
          <w:marBottom w:val="0"/>
          <w:divBdr>
            <w:top w:val="none" w:sz="0" w:space="0" w:color="auto"/>
            <w:left w:val="none" w:sz="0" w:space="0" w:color="auto"/>
            <w:bottom w:val="none" w:sz="0" w:space="0" w:color="auto"/>
            <w:right w:val="none" w:sz="0" w:space="0" w:color="auto"/>
          </w:divBdr>
        </w:div>
        <w:div w:id="1745376644">
          <w:marLeft w:val="640"/>
          <w:marRight w:val="0"/>
          <w:marTop w:val="0"/>
          <w:marBottom w:val="0"/>
          <w:divBdr>
            <w:top w:val="none" w:sz="0" w:space="0" w:color="auto"/>
            <w:left w:val="none" w:sz="0" w:space="0" w:color="auto"/>
            <w:bottom w:val="none" w:sz="0" w:space="0" w:color="auto"/>
            <w:right w:val="none" w:sz="0" w:space="0" w:color="auto"/>
          </w:divBdr>
        </w:div>
        <w:div w:id="1761370487">
          <w:marLeft w:val="640"/>
          <w:marRight w:val="0"/>
          <w:marTop w:val="0"/>
          <w:marBottom w:val="0"/>
          <w:divBdr>
            <w:top w:val="none" w:sz="0" w:space="0" w:color="auto"/>
            <w:left w:val="none" w:sz="0" w:space="0" w:color="auto"/>
            <w:bottom w:val="none" w:sz="0" w:space="0" w:color="auto"/>
            <w:right w:val="none" w:sz="0" w:space="0" w:color="auto"/>
          </w:divBdr>
        </w:div>
        <w:div w:id="1803225701">
          <w:marLeft w:val="640"/>
          <w:marRight w:val="0"/>
          <w:marTop w:val="0"/>
          <w:marBottom w:val="0"/>
          <w:divBdr>
            <w:top w:val="none" w:sz="0" w:space="0" w:color="auto"/>
            <w:left w:val="none" w:sz="0" w:space="0" w:color="auto"/>
            <w:bottom w:val="none" w:sz="0" w:space="0" w:color="auto"/>
            <w:right w:val="none" w:sz="0" w:space="0" w:color="auto"/>
          </w:divBdr>
        </w:div>
        <w:div w:id="1896314474">
          <w:marLeft w:val="640"/>
          <w:marRight w:val="0"/>
          <w:marTop w:val="0"/>
          <w:marBottom w:val="0"/>
          <w:divBdr>
            <w:top w:val="none" w:sz="0" w:space="0" w:color="auto"/>
            <w:left w:val="none" w:sz="0" w:space="0" w:color="auto"/>
            <w:bottom w:val="none" w:sz="0" w:space="0" w:color="auto"/>
            <w:right w:val="none" w:sz="0" w:space="0" w:color="auto"/>
          </w:divBdr>
        </w:div>
        <w:div w:id="2022587359">
          <w:marLeft w:val="640"/>
          <w:marRight w:val="0"/>
          <w:marTop w:val="0"/>
          <w:marBottom w:val="0"/>
          <w:divBdr>
            <w:top w:val="none" w:sz="0" w:space="0" w:color="auto"/>
            <w:left w:val="none" w:sz="0" w:space="0" w:color="auto"/>
            <w:bottom w:val="none" w:sz="0" w:space="0" w:color="auto"/>
            <w:right w:val="none" w:sz="0" w:space="0" w:color="auto"/>
          </w:divBdr>
        </w:div>
        <w:div w:id="2059283372">
          <w:marLeft w:val="640"/>
          <w:marRight w:val="0"/>
          <w:marTop w:val="0"/>
          <w:marBottom w:val="0"/>
          <w:divBdr>
            <w:top w:val="none" w:sz="0" w:space="0" w:color="auto"/>
            <w:left w:val="none" w:sz="0" w:space="0" w:color="auto"/>
            <w:bottom w:val="none" w:sz="0" w:space="0" w:color="auto"/>
            <w:right w:val="none" w:sz="0" w:space="0" w:color="auto"/>
          </w:divBdr>
        </w:div>
        <w:div w:id="2092505214">
          <w:marLeft w:val="640"/>
          <w:marRight w:val="0"/>
          <w:marTop w:val="0"/>
          <w:marBottom w:val="0"/>
          <w:divBdr>
            <w:top w:val="none" w:sz="0" w:space="0" w:color="auto"/>
            <w:left w:val="none" w:sz="0" w:space="0" w:color="auto"/>
            <w:bottom w:val="none" w:sz="0" w:space="0" w:color="auto"/>
            <w:right w:val="none" w:sz="0" w:space="0" w:color="auto"/>
          </w:divBdr>
        </w:div>
        <w:div w:id="2135950639">
          <w:marLeft w:val="640"/>
          <w:marRight w:val="0"/>
          <w:marTop w:val="0"/>
          <w:marBottom w:val="0"/>
          <w:divBdr>
            <w:top w:val="none" w:sz="0" w:space="0" w:color="auto"/>
            <w:left w:val="none" w:sz="0" w:space="0" w:color="auto"/>
            <w:bottom w:val="none" w:sz="0" w:space="0" w:color="auto"/>
            <w:right w:val="none" w:sz="0" w:space="0" w:color="auto"/>
          </w:divBdr>
        </w:div>
      </w:divsChild>
    </w:div>
    <w:div w:id="1229532441">
      <w:bodyDiv w:val="1"/>
      <w:marLeft w:val="0"/>
      <w:marRight w:val="0"/>
      <w:marTop w:val="0"/>
      <w:marBottom w:val="0"/>
      <w:divBdr>
        <w:top w:val="none" w:sz="0" w:space="0" w:color="auto"/>
        <w:left w:val="none" w:sz="0" w:space="0" w:color="auto"/>
        <w:bottom w:val="none" w:sz="0" w:space="0" w:color="auto"/>
        <w:right w:val="none" w:sz="0" w:space="0" w:color="auto"/>
      </w:divBdr>
      <w:divsChild>
        <w:div w:id="15279074">
          <w:marLeft w:val="640"/>
          <w:marRight w:val="0"/>
          <w:marTop w:val="0"/>
          <w:marBottom w:val="0"/>
          <w:divBdr>
            <w:top w:val="none" w:sz="0" w:space="0" w:color="auto"/>
            <w:left w:val="none" w:sz="0" w:space="0" w:color="auto"/>
            <w:bottom w:val="none" w:sz="0" w:space="0" w:color="auto"/>
            <w:right w:val="none" w:sz="0" w:space="0" w:color="auto"/>
          </w:divBdr>
        </w:div>
        <w:div w:id="31923834">
          <w:marLeft w:val="640"/>
          <w:marRight w:val="0"/>
          <w:marTop w:val="0"/>
          <w:marBottom w:val="0"/>
          <w:divBdr>
            <w:top w:val="none" w:sz="0" w:space="0" w:color="auto"/>
            <w:left w:val="none" w:sz="0" w:space="0" w:color="auto"/>
            <w:bottom w:val="none" w:sz="0" w:space="0" w:color="auto"/>
            <w:right w:val="none" w:sz="0" w:space="0" w:color="auto"/>
          </w:divBdr>
        </w:div>
        <w:div w:id="180314979">
          <w:marLeft w:val="640"/>
          <w:marRight w:val="0"/>
          <w:marTop w:val="0"/>
          <w:marBottom w:val="0"/>
          <w:divBdr>
            <w:top w:val="none" w:sz="0" w:space="0" w:color="auto"/>
            <w:left w:val="none" w:sz="0" w:space="0" w:color="auto"/>
            <w:bottom w:val="none" w:sz="0" w:space="0" w:color="auto"/>
            <w:right w:val="none" w:sz="0" w:space="0" w:color="auto"/>
          </w:divBdr>
        </w:div>
        <w:div w:id="208153654">
          <w:marLeft w:val="640"/>
          <w:marRight w:val="0"/>
          <w:marTop w:val="0"/>
          <w:marBottom w:val="0"/>
          <w:divBdr>
            <w:top w:val="none" w:sz="0" w:space="0" w:color="auto"/>
            <w:left w:val="none" w:sz="0" w:space="0" w:color="auto"/>
            <w:bottom w:val="none" w:sz="0" w:space="0" w:color="auto"/>
            <w:right w:val="none" w:sz="0" w:space="0" w:color="auto"/>
          </w:divBdr>
        </w:div>
        <w:div w:id="301808924">
          <w:marLeft w:val="640"/>
          <w:marRight w:val="0"/>
          <w:marTop w:val="0"/>
          <w:marBottom w:val="0"/>
          <w:divBdr>
            <w:top w:val="none" w:sz="0" w:space="0" w:color="auto"/>
            <w:left w:val="none" w:sz="0" w:space="0" w:color="auto"/>
            <w:bottom w:val="none" w:sz="0" w:space="0" w:color="auto"/>
            <w:right w:val="none" w:sz="0" w:space="0" w:color="auto"/>
          </w:divBdr>
        </w:div>
        <w:div w:id="411243489">
          <w:marLeft w:val="640"/>
          <w:marRight w:val="0"/>
          <w:marTop w:val="0"/>
          <w:marBottom w:val="0"/>
          <w:divBdr>
            <w:top w:val="none" w:sz="0" w:space="0" w:color="auto"/>
            <w:left w:val="none" w:sz="0" w:space="0" w:color="auto"/>
            <w:bottom w:val="none" w:sz="0" w:space="0" w:color="auto"/>
            <w:right w:val="none" w:sz="0" w:space="0" w:color="auto"/>
          </w:divBdr>
        </w:div>
        <w:div w:id="520899886">
          <w:marLeft w:val="640"/>
          <w:marRight w:val="0"/>
          <w:marTop w:val="0"/>
          <w:marBottom w:val="0"/>
          <w:divBdr>
            <w:top w:val="none" w:sz="0" w:space="0" w:color="auto"/>
            <w:left w:val="none" w:sz="0" w:space="0" w:color="auto"/>
            <w:bottom w:val="none" w:sz="0" w:space="0" w:color="auto"/>
            <w:right w:val="none" w:sz="0" w:space="0" w:color="auto"/>
          </w:divBdr>
        </w:div>
        <w:div w:id="536554028">
          <w:marLeft w:val="640"/>
          <w:marRight w:val="0"/>
          <w:marTop w:val="0"/>
          <w:marBottom w:val="0"/>
          <w:divBdr>
            <w:top w:val="none" w:sz="0" w:space="0" w:color="auto"/>
            <w:left w:val="none" w:sz="0" w:space="0" w:color="auto"/>
            <w:bottom w:val="none" w:sz="0" w:space="0" w:color="auto"/>
            <w:right w:val="none" w:sz="0" w:space="0" w:color="auto"/>
          </w:divBdr>
        </w:div>
        <w:div w:id="1031106811">
          <w:marLeft w:val="640"/>
          <w:marRight w:val="0"/>
          <w:marTop w:val="0"/>
          <w:marBottom w:val="0"/>
          <w:divBdr>
            <w:top w:val="none" w:sz="0" w:space="0" w:color="auto"/>
            <w:left w:val="none" w:sz="0" w:space="0" w:color="auto"/>
            <w:bottom w:val="none" w:sz="0" w:space="0" w:color="auto"/>
            <w:right w:val="none" w:sz="0" w:space="0" w:color="auto"/>
          </w:divBdr>
        </w:div>
        <w:div w:id="1072697313">
          <w:marLeft w:val="640"/>
          <w:marRight w:val="0"/>
          <w:marTop w:val="0"/>
          <w:marBottom w:val="0"/>
          <w:divBdr>
            <w:top w:val="none" w:sz="0" w:space="0" w:color="auto"/>
            <w:left w:val="none" w:sz="0" w:space="0" w:color="auto"/>
            <w:bottom w:val="none" w:sz="0" w:space="0" w:color="auto"/>
            <w:right w:val="none" w:sz="0" w:space="0" w:color="auto"/>
          </w:divBdr>
        </w:div>
        <w:div w:id="1083070933">
          <w:marLeft w:val="640"/>
          <w:marRight w:val="0"/>
          <w:marTop w:val="0"/>
          <w:marBottom w:val="0"/>
          <w:divBdr>
            <w:top w:val="none" w:sz="0" w:space="0" w:color="auto"/>
            <w:left w:val="none" w:sz="0" w:space="0" w:color="auto"/>
            <w:bottom w:val="none" w:sz="0" w:space="0" w:color="auto"/>
            <w:right w:val="none" w:sz="0" w:space="0" w:color="auto"/>
          </w:divBdr>
        </w:div>
        <w:div w:id="1620721260">
          <w:marLeft w:val="640"/>
          <w:marRight w:val="0"/>
          <w:marTop w:val="0"/>
          <w:marBottom w:val="0"/>
          <w:divBdr>
            <w:top w:val="none" w:sz="0" w:space="0" w:color="auto"/>
            <w:left w:val="none" w:sz="0" w:space="0" w:color="auto"/>
            <w:bottom w:val="none" w:sz="0" w:space="0" w:color="auto"/>
            <w:right w:val="none" w:sz="0" w:space="0" w:color="auto"/>
          </w:divBdr>
        </w:div>
        <w:div w:id="1677532535">
          <w:marLeft w:val="640"/>
          <w:marRight w:val="0"/>
          <w:marTop w:val="0"/>
          <w:marBottom w:val="0"/>
          <w:divBdr>
            <w:top w:val="none" w:sz="0" w:space="0" w:color="auto"/>
            <w:left w:val="none" w:sz="0" w:space="0" w:color="auto"/>
            <w:bottom w:val="none" w:sz="0" w:space="0" w:color="auto"/>
            <w:right w:val="none" w:sz="0" w:space="0" w:color="auto"/>
          </w:divBdr>
        </w:div>
        <w:div w:id="1748991188">
          <w:marLeft w:val="640"/>
          <w:marRight w:val="0"/>
          <w:marTop w:val="0"/>
          <w:marBottom w:val="0"/>
          <w:divBdr>
            <w:top w:val="none" w:sz="0" w:space="0" w:color="auto"/>
            <w:left w:val="none" w:sz="0" w:space="0" w:color="auto"/>
            <w:bottom w:val="none" w:sz="0" w:space="0" w:color="auto"/>
            <w:right w:val="none" w:sz="0" w:space="0" w:color="auto"/>
          </w:divBdr>
        </w:div>
        <w:div w:id="1796367297">
          <w:marLeft w:val="640"/>
          <w:marRight w:val="0"/>
          <w:marTop w:val="0"/>
          <w:marBottom w:val="0"/>
          <w:divBdr>
            <w:top w:val="none" w:sz="0" w:space="0" w:color="auto"/>
            <w:left w:val="none" w:sz="0" w:space="0" w:color="auto"/>
            <w:bottom w:val="none" w:sz="0" w:space="0" w:color="auto"/>
            <w:right w:val="none" w:sz="0" w:space="0" w:color="auto"/>
          </w:divBdr>
        </w:div>
        <w:div w:id="1809323407">
          <w:marLeft w:val="640"/>
          <w:marRight w:val="0"/>
          <w:marTop w:val="0"/>
          <w:marBottom w:val="0"/>
          <w:divBdr>
            <w:top w:val="none" w:sz="0" w:space="0" w:color="auto"/>
            <w:left w:val="none" w:sz="0" w:space="0" w:color="auto"/>
            <w:bottom w:val="none" w:sz="0" w:space="0" w:color="auto"/>
            <w:right w:val="none" w:sz="0" w:space="0" w:color="auto"/>
          </w:divBdr>
        </w:div>
        <w:div w:id="1864051532">
          <w:marLeft w:val="640"/>
          <w:marRight w:val="0"/>
          <w:marTop w:val="0"/>
          <w:marBottom w:val="0"/>
          <w:divBdr>
            <w:top w:val="none" w:sz="0" w:space="0" w:color="auto"/>
            <w:left w:val="none" w:sz="0" w:space="0" w:color="auto"/>
            <w:bottom w:val="none" w:sz="0" w:space="0" w:color="auto"/>
            <w:right w:val="none" w:sz="0" w:space="0" w:color="auto"/>
          </w:divBdr>
        </w:div>
        <w:div w:id="1985424451">
          <w:marLeft w:val="640"/>
          <w:marRight w:val="0"/>
          <w:marTop w:val="0"/>
          <w:marBottom w:val="0"/>
          <w:divBdr>
            <w:top w:val="none" w:sz="0" w:space="0" w:color="auto"/>
            <w:left w:val="none" w:sz="0" w:space="0" w:color="auto"/>
            <w:bottom w:val="none" w:sz="0" w:space="0" w:color="auto"/>
            <w:right w:val="none" w:sz="0" w:space="0" w:color="auto"/>
          </w:divBdr>
        </w:div>
        <w:div w:id="2004233242">
          <w:marLeft w:val="640"/>
          <w:marRight w:val="0"/>
          <w:marTop w:val="0"/>
          <w:marBottom w:val="0"/>
          <w:divBdr>
            <w:top w:val="none" w:sz="0" w:space="0" w:color="auto"/>
            <w:left w:val="none" w:sz="0" w:space="0" w:color="auto"/>
            <w:bottom w:val="none" w:sz="0" w:space="0" w:color="auto"/>
            <w:right w:val="none" w:sz="0" w:space="0" w:color="auto"/>
          </w:divBdr>
        </w:div>
      </w:divsChild>
    </w:div>
    <w:div w:id="1230188982">
      <w:bodyDiv w:val="1"/>
      <w:marLeft w:val="0"/>
      <w:marRight w:val="0"/>
      <w:marTop w:val="0"/>
      <w:marBottom w:val="0"/>
      <w:divBdr>
        <w:top w:val="none" w:sz="0" w:space="0" w:color="auto"/>
        <w:left w:val="none" w:sz="0" w:space="0" w:color="auto"/>
        <w:bottom w:val="none" w:sz="0" w:space="0" w:color="auto"/>
        <w:right w:val="none" w:sz="0" w:space="0" w:color="auto"/>
      </w:divBdr>
      <w:divsChild>
        <w:div w:id="9766986">
          <w:marLeft w:val="640"/>
          <w:marRight w:val="0"/>
          <w:marTop w:val="0"/>
          <w:marBottom w:val="0"/>
          <w:divBdr>
            <w:top w:val="none" w:sz="0" w:space="0" w:color="auto"/>
            <w:left w:val="none" w:sz="0" w:space="0" w:color="auto"/>
            <w:bottom w:val="none" w:sz="0" w:space="0" w:color="auto"/>
            <w:right w:val="none" w:sz="0" w:space="0" w:color="auto"/>
          </w:divBdr>
        </w:div>
        <w:div w:id="125048100">
          <w:marLeft w:val="640"/>
          <w:marRight w:val="0"/>
          <w:marTop w:val="0"/>
          <w:marBottom w:val="0"/>
          <w:divBdr>
            <w:top w:val="none" w:sz="0" w:space="0" w:color="auto"/>
            <w:left w:val="none" w:sz="0" w:space="0" w:color="auto"/>
            <w:bottom w:val="none" w:sz="0" w:space="0" w:color="auto"/>
            <w:right w:val="none" w:sz="0" w:space="0" w:color="auto"/>
          </w:divBdr>
        </w:div>
        <w:div w:id="211236498">
          <w:marLeft w:val="640"/>
          <w:marRight w:val="0"/>
          <w:marTop w:val="0"/>
          <w:marBottom w:val="0"/>
          <w:divBdr>
            <w:top w:val="none" w:sz="0" w:space="0" w:color="auto"/>
            <w:left w:val="none" w:sz="0" w:space="0" w:color="auto"/>
            <w:bottom w:val="none" w:sz="0" w:space="0" w:color="auto"/>
            <w:right w:val="none" w:sz="0" w:space="0" w:color="auto"/>
          </w:divBdr>
        </w:div>
        <w:div w:id="261306682">
          <w:marLeft w:val="640"/>
          <w:marRight w:val="0"/>
          <w:marTop w:val="0"/>
          <w:marBottom w:val="0"/>
          <w:divBdr>
            <w:top w:val="none" w:sz="0" w:space="0" w:color="auto"/>
            <w:left w:val="none" w:sz="0" w:space="0" w:color="auto"/>
            <w:bottom w:val="none" w:sz="0" w:space="0" w:color="auto"/>
            <w:right w:val="none" w:sz="0" w:space="0" w:color="auto"/>
          </w:divBdr>
        </w:div>
        <w:div w:id="275606395">
          <w:marLeft w:val="640"/>
          <w:marRight w:val="0"/>
          <w:marTop w:val="0"/>
          <w:marBottom w:val="0"/>
          <w:divBdr>
            <w:top w:val="none" w:sz="0" w:space="0" w:color="auto"/>
            <w:left w:val="none" w:sz="0" w:space="0" w:color="auto"/>
            <w:bottom w:val="none" w:sz="0" w:space="0" w:color="auto"/>
            <w:right w:val="none" w:sz="0" w:space="0" w:color="auto"/>
          </w:divBdr>
        </w:div>
        <w:div w:id="281348624">
          <w:marLeft w:val="640"/>
          <w:marRight w:val="0"/>
          <w:marTop w:val="0"/>
          <w:marBottom w:val="0"/>
          <w:divBdr>
            <w:top w:val="none" w:sz="0" w:space="0" w:color="auto"/>
            <w:left w:val="none" w:sz="0" w:space="0" w:color="auto"/>
            <w:bottom w:val="none" w:sz="0" w:space="0" w:color="auto"/>
            <w:right w:val="none" w:sz="0" w:space="0" w:color="auto"/>
          </w:divBdr>
        </w:div>
        <w:div w:id="285624907">
          <w:marLeft w:val="640"/>
          <w:marRight w:val="0"/>
          <w:marTop w:val="0"/>
          <w:marBottom w:val="0"/>
          <w:divBdr>
            <w:top w:val="none" w:sz="0" w:space="0" w:color="auto"/>
            <w:left w:val="none" w:sz="0" w:space="0" w:color="auto"/>
            <w:bottom w:val="none" w:sz="0" w:space="0" w:color="auto"/>
            <w:right w:val="none" w:sz="0" w:space="0" w:color="auto"/>
          </w:divBdr>
        </w:div>
        <w:div w:id="299195279">
          <w:marLeft w:val="640"/>
          <w:marRight w:val="0"/>
          <w:marTop w:val="0"/>
          <w:marBottom w:val="0"/>
          <w:divBdr>
            <w:top w:val="none" w:sz="0" w:space="0" w:color="auto"/>
            <w:left w:val="none" w:sz="0" w:space="0" w:color="auto"/>
            <w:bottom w:val="none" w:sz="0" w:space="0" w:color="auto"/>
            <w:right w:val="none" w:sz="0" w:space="0" w:color="auto"/>
          </w:divBdr>
        </w:div>
        <w:div w:id="299849252">
          <w:marLeft w:val="640"/>
          <w:marRight w:val="0"/>
          <w:marTop w:val="0"/>
          <w:marBottom w:val="0"/>
          <w:divBdr>
            <w:top w:val="none" w:sz="0" w:space="0" w:color="auto"/>
            <w:left w:val="none" w:sz="0" w:space="0" w:color="auto"/>
            <w:bottom w:val="none" w:sz="0" w:space="0" w:color="auto"/>
            <w:right w:val="none" w:sz="0" w:space="0" w:color="auto"/>
          </w:divBdr>
        </w:div>
        <w:div w:id="346448379">
          <w:marLeft w:val="640"/>
          <w:marRight w:val="0"/>
          <w:marTop w:val="0"/>
          <w:marBottom w:val="0"/>
          <w:divBdr>
            <w:top w:val="none" w:sz="0" w:space="0" w:color="auto"/>
            <w:left w:val="none" w:sz="0" w:space="0" w:color="auto"/>
            <w:bottom w:val="none" w:sz="0" w:space="0" w:color="auto"/>
            <w:right w:val="none" w:sz="0" w:space="0" w:color="auto"/>
          </w:divBdr>
        </w:div>
        <w:div w:id="399133402">
          <w:marLeft w:val="640"/>
          <w:marRight w:val="0"/>
          <w:marTop w:val="0"/>
          <w:marBottom w:val="0"/>
          <w:divBdr>
            <w:top w:val="none" w:sz="0" w:space="0" w:color="auto"/>
            <w:left w:val="none" w:sz="0" w:space="0" w:color="auto"/>
            <w:bottom w:val="none" w:sz="0" w:space="0" w:color="auto"/>
            <w:right w:val="none" w:sz="0" w:space="0" w:color="auto"/>
          </w:divBdr>
        </w:div>
        <w:div w:id="404257492">
          <w:marLeft w:val="640"/>
          <w:marRight w:val="0"/>
          <w:marTop w:val="0"/>
          <w:marBottom w:val="0"/>
          <w:divBdr>
            <w:top w:val="none" w:sz="0" w:space="0" w:color="auto"/>
            <w:left w:val="none" w:sz="0" w:space="0" w:color="auto"/>
            <w:bottom w:val="none" w:sz="0" w:space="0" w:color="auto"/>
            <w:right w:val="none" w:sz="0" w:space="0" w:color="auto"/>
          </w:divBdr>
        </w:div>
        <w:div w:id="547842814">
          <w:marLeft w:val="640"/>
          <w:marRight w:val="0"/>
          <w:marTop w:val="0"/>
          <w:marBottom w:val="0"/>
          <w:divBdr>
            <w:top w:val="none" w:sz="0" w:space="0" w:color="auto"/>
            <w:left w:val="none" w:sz="0" w:space="0" w:color="auto"/>
            <w:bottom w:val="none" w:sz="0" w:space="0" w:color="auto"/>
            <w:right w:val="none" w:sz="0" w:space="0" w:color="auto"/>
          </w:divBdr>
        </w:div>
        <w:div w:id="594364718">
          <w:marLeft w:val="640"/>
          <w:marRight w:val="0"/>
          <w:marTop w:val="0"/>
          <w:marBottom w:val="0"/>
          <w:divBdr>
            <w:top w:val="none" w:sz="0" w:space="0" w:color="auto"/>
            <w:left w:val="none" w:sz="0" w:space="0" w:color="auto"/>
            <w:bottom w:val="none" w:sz="0" w:space="0" w:color="auto"/>
            <w:right w:val="none" w:sz="0" w:space="0" w:color="auto"/>
          </w:divBdr>
        </w:div>
        <w:div w:id="613294875">
          <w:marLeft w:val="640"/>
          <w:marRight w:val="0"/>
          <w:marTop w:val="0"/>
          <w:marBottom w:val="0"/>
          <w:divBdr>
            <w:top w:val="none" w:sz="0" w:space="0" w:color="auto"/>
            <w:left w:val="none" w:sz="0" w:space="0" w:color="auto"/>
            <w:bottom w:val="none" w:sz="0" w:space="0" w:color="auto"/>
            <w:right w:val="none" w:sz="0" w:space="0" w:color="auto"/>
          </w:divBdr>
        </w:div>
        <w:div w:id="617176581">
          <w:marLeft w:val="640"/>
          <w:marRight w:val="0"/>
          <w:marTop w:val="0"/>
          <w:marBottom w:val="0"/>
          <w:divBdr>
            <w:top w:val="none" w:sz="0" w:space="0" w:color="auto"/>
            <w:left w:val="none" w:sz="0" w:space="0" w:color="auto"/>
            <w:bottom w:val="none" w:sz="0" w:space="0" w:color="auto"/>
            <w:right w:val="none" w:sz="0" w:space="0" w:color="auto"/>
          </w:divBdr>
        </w:div>
        <w:div w:id="657996182">
          <w:marLeft w:val="640"/>
          <w:marRight w:val="0"/>
          <w:marTop w:val="0"/>
          <w:marBottom w:val="0"/>
          <w:divBdr>
            <w:top w:val="none" w:sz="0" w:space="0" w:color="auto"/>
            <w:left w:val="none" w:sz="0" w:space="0" w:color="auto"/>
            <w:bottom w:val="none" w:sz="0" w:space="0" w:color="auto"/>
            <w:right w:val="none" w:sz="0" w:space="0" w:color="auto"/>
          </w:divBdr>
        </w:div>
        <w:div w:id="738403990">
          <w:marLeft w:val="640"/>
          <w:marRight w:val="0"/>
          <w:marTop w:val="0"/>
          <w:marBottom w:val="0"/>
          <w:divBdr>
            <w:top w:val="none" w:sz="0" w:space="0" w:color="auto"/>
            <w:left w:val="none" w:sz="0" w:space="0" w:color="auto"/>
            <w:bottom w:val="none" w:sz="0" w:space="0" w:color="auto"/>
            <w:right w:val="none" w:sz="0" w:space="0" w:color="auto"/>
          </w:divBdr>
        </w:div>
        <w:div w:id="816605346">
          <w:marLeft w:val="640"/>
          <w:marRight w:val="0"/>
          <w:marTop w:val="0"/>
          <w:marBottom w:val="0"/>
          <w:divBdr>
            <w:top w:val="none" w:sz="0" w:space="0" w:color="auto"/>
            <w:left w:val="none" w:sz="0" w:space="0" w:color="auto"/>
            <w:bottom w:val="none" w:sz="0" w:space="0" w:color="auto"/>
            <w:right w:val="none" w:sz="0" w:space="0" w:color="auto"/>
          </w:divBdr>
        </w:div>
        <w:div w:id="853568747">
          <w:marLeft w:val="640"/>
          <w:marRight w:val="0"/>
          <w:marTop w:val="0"/>
          <w:marBottom w:val="0"/>
          <w:divBdr>
            <w:top w:val="none" w:sz="0" w:space="0" w:color="auto"/>
            <w:left w:val="none" w:sz="0" w:space="0" w:color="auto"/>
            <w:bottom w:val="none" w:sz="0" w:space="0" w:color="auto"/>
            <w:right w:val="none" w:sz="0" w:space="0" w:color="auto"/>
          </w:divBdr>
        </w:div>
        <w:div w:id="886648303">
          <w:marLeft w:val="640"/>
          <w:marRight w:val="0"/>
          <w:marTop w:val="0"/>
          <w:marBottom w:val="0"/>
          <w:divBdr>
            <w:top w:val="none" w:sz="0" w:space="0" w:color="auto"/>
            <w:left w:val="none" w:sz="0" w:space="0" w:color="auto"/>
            <w:bottom w:val="none" w:sz="0" w:space="0" w:color="auto"/>
            <w:right w:val="none" w:sz="0" w:space="0" w:color="auto"/>
          </w:divBdr>
        </w:div>
        <w:div w:id="889151890">
          <w:marLeft w:val="640"/>
          <w:marRight w:val="0"/>
          <w:marTop w:val="0"/>
          <w:marBottom w:val="0"/>
          <w:divBdr>
            <w:top w:val="none" w:sz="0" w:space="0" w:color="auto"/>
            <w:left w:val="none" w:sz="0" w:space="0" w:color="auto"/>
            <w:bottom w:val="none" w:sz="0" w:space="0" w:color="auto"/>
            <w:right w:val="none" w:sz="0" w:space="0" w:color="auto"/>
          </w:divBdr>
        </w:div>
        <w:div w:id="926890433">
          <w:marLeft w:val="640"/>
          <w:marRight w:val="0"/>
          <w:marTop w:val="0"/>
          <w:marBottom w:val="0"/>
          <w:divBdr>
            <w:top w:val="none" w:sz="0" w:space="0" w:color="auto"/>
            <w:left w:val="none" w:sz="0" w:space="0" w:color="auto"/>
            <w:bottom w:val="none" w:sz="0" w:space="0" w:color="auto"/>
            <w:right w:val="none" w:sz="0" w:space="0" w:color="auto"/>
          </w:divBdr>
        </w:div>
        <w:div w:id="982930157">
          <w:marLeft w:val="640"/>
          <w:marRight w:val="0"/>
          <w:marTop w:val="0"/>
          <w:marBottom w:val="0"/>
          <w:divBdr>
            <w:top w:val="none" w:sz="0" w:space="0" w:color="auto"/>
            <w:left w:val="none" w:sz="0" w:space="0" w:color="auto"/>
            <w:bottom w:val="none" w:sz="0" w:space="0" w:color="auto"/>
            <w:right w:val="none" w:sz="0" w:space="0" w:color="auto"/>
          </w:divBdr>
        </w:div>
        <w:div w:id="1010373563">
          <w:marLeft w:val="640"/>
          <w:marRight w:val="0"/>
          <w:marTop w:val="0"/>
          <w:marBottom w:val="0"/>
          <w:divBdr>
            <w:top w:val="none" w:sz="0" w:space="0" w:color="auto"/>
            <w:left w:val="none" w:sz="0" w:space="0" w:color="auto"/>
            <w:bottom w:val="none" w:sz="0" w:space="0" w:color="auto"/>
            <w:right w:val="none" w:sz="0" w:space="0" w:color="auto"/>
          </w:divBdr>
        </w:div>
        <w:div w:id="1197738350">
          <w:marLeft w:val="640"/>
          <w:marRight w:val="0"/>
          <w:marTop w:val="0"/>
          <w:marBottom w:val="0"/>
          <w:divBdr>
            <w:top w:val="none" w:sz="0" w:space="0" w:color="auto"/>
            <w:left w:val="none" w:sz="0" w:space="0" w:color="auto"/>
            <w:bottom w:val="none" w:sz="0" w:space="0" w:color="auto"/>
            <w:right w:val="none" w:sz="0" w:space="0" w:color="auto"/>
          </w:divBdr>
        </w:div>
        <w:div w:id="1234849566">
          <w:marLeft w:val="640"/>
          <w:marRight w:val="0"/>
          <w:marTop w:val="0"/>
          <w:marBottom w:val="0"/>
          <w:divBdr>
            <w:top w:val="none" w:sz="0" w:space="0" w:color="auto"/>
            <w:left w:val="none" w:sz="0" w:space="0" w:color="auto"/>
            <w:bottom w:val="none" w:sz="0" w:space="0" w:color="auto"/>
            <w:right w:val="none" w:sz="0" w:space="0" w:color="auto"/>
          </w:divBdr>
        </w:div>
        <w:div w:id="1299921121">
          <w:marLeft w:val="640"/>
          <w:marRight w:val="0"/>
          <w:marTop w:val="0"/>
          <w:marBottom w:val="0"/>
          <w:divBdr>
            <w:top w:val="none" w:sz="0" w:space="0" w:color="auto"/>
            <w:left w:val="none" w:sz="0" w:space="0" w:color="auto"/>
            <w:bottom w:val="none" w:sz="0" w:space="0" w:color="auto"/>
            <w:right w:val="none" w:sz="0" w:space="0" w:color="auto"/>
          </w:divBdr>
        </w:div>
        <w:div w:id="1304310362">
          <w:marLeft w:val="640"/>
          <w:marRight w:val="0"/>
          <w:marTop w:val="0"/>
          <w:marBottom w:val="0"/>
          <w:divBdr>
            <w:top w:val="none" w:sz="0" w:space="0" w:color="auto"/>
            <w:left w:val="none" w:sz="0" w:space="0" w:color="auto"/>
            <w:bottom w:val="none" w:sz="0" w:space="0" w:color="auto"/>
            <w:right w:val="none" w:sz="0" w:space="0" w:color="auto"/>
          </w:divBdr>
        </w:div>
        <w:div w:id="1353799021">
          <w:marLeft w:val="640"/>
          <w:marRight w:val="0"/>
          <w:marTop w:val="0"/>
          <w:marBottom w:val="0"/>
          <w:divBdr>
            <w:top w:val="none" w:sz="0" w:space="0" w:color="auto"/>
            <w:left w:val="none" w:sz="0" w:space="0" w:color="auto"/>
            <w:bottom w:val="none" w:sz="0" w:space="0" w:color="auto"/>
            <w:right w:val="none" w:sz="0" w:space="0" w:color="auto"/>
          </w:divBdr>
        </w:div>
        <w:div w:id="1371144561">
          <w:marLeft w:val="640"/>
          <w:marRight w:val="0"/>
          <w:marTop w:val="0"/>
          <w:marBottom w:val="0"/>
          <w:divBdr>
            <w:top w:val="none" w:sz="0" w:space="0" w:color="auto"/>
            <w:left w:val="none" w:sz="0" w:space="0" w:color="auto"/>
            <w:bottom w:val="none" w:sz="0" w:space="0" w:color="auto"/>
            <w:right w:val="none" w:sz="0" w:space="0" w:color="auto"/>
          </w:divBdr>
        </w:div>
        <w:div w:id="1408771866">
          <w:marLeft w:val="640"/>
          <w:marRight w:val="0"/>
          <w:marTop w:val="0"/>
          <w:marBottom w:val="0"/>
          <w:divBdr>
            <w:top w:val="none" w:sz="0" w:space="0" w:color="auto"/>
            <w:left w:val="none" w:sz="0" w:space="0" w:color="auto"/>
            <w:bottom w:val="none" w:sz="0" w:space="0" w:color="auto"/>
            <w:right w:val="none" w:sz="0" w:space="0" w:color="auto"/>
          </w:divBdr>
        </w:div>
        <w:div w:id="1441995185">
          <w:marLeft w:val="640"/>
          <w:marRight w:val="0"/>
          <w:marTop w:val="0"/>
          <w:marBottom w:val="0"/>
          <w:divBdr>
            <w:top w:val="none" w:sz="0" w:space="0" w:color="auto"/>
            <w:left w:val="none" w:sz="0" w:space="0" w:color="auto"/>
            <w:bottom w:val="none" w:sz="0" w:space="0" w:color="auto"/>
            <w:right w:val="none" w:sz="0" w:space="0" w:color="auto"/>
          </w:divBdr>
        </w:div>
        <w:div w:id="1563566558">
          <w:marLeft w:val="640"/>
          <w:marRight w:val="0"/>
          <w:marTop w:val="0"/>
          <w:marBottom w:val="0"/>
          <w:divBdr>
            <w:top w:val="none" w:sz="0" w:space="0" w:color="auto"/>
            <w:left w:val="none" w:sz="0" w:space="0" w:color="auto"/>
            <w:bottom w:val="none" w:sz="0" w:space="0" w:color="auto"/>
            <w:right w:val="none" w:sz="0" w:space="0" w:color="auto"/>
          </w:divBdr>
        </w:div>
        <w:div w:id="1598252272">
          <w:marLeft w:val="640"/>
          <w:marRight w:val="0"/>
          <w:marTop w:val="0"/>
          <w:marBottom w:val="0"/>
          <w:divBdr>
            <w:top w:val="none" w:sz="0" w:space="0" w:color="auto"/>
            <w:left w:val="none" w:sz="0" w:space="0" w:color="auto"/>
            <w:bottom w:val="none" w:sz="0" w:space="0" w:color="auto"/>
            <w:right w:val="none" w:sz="0" w:space="0" w:color="auto"/>
          </w:divBdr>
        </w:div>
        <w:div w:id="1615793324">
          <w:marLeft w:val="640"/>
          <w:marRight w:val="0"/>
          <w:marTop w:val="0"/>
          <w:marBottom w:val="0"/>
          <w:divBdr>
            <w:top w:val="none" w:sz="0" w:space="0" w:color="auto"/>
            <w:left w:val="none" w:sz="0" w:space="0" w:color="auto"/>
            <w:bottom w:val="none" w:sz="0" w:space="0" w:color="auto"/>
            <w:right w:val="none" w:sz="0" w:space="0" w:color="auto"/>
          </w:divBdr>
          <w:divsChild>
            <w:div w:id="1052925752">
              <w:marLeft w:val="0"/>
              <w:marRight w:val="0"/>
              <w:marTop w:val="0"/>
              <w:marBottom w:val="0"/>
              <w:divBdr>
                <w:top w:val="none" w:sz="0" w:space="0" w:color="auto"/>
                <w:left w:val="none" w:sz="0" w:space="0" w:color="auto"/>
                <w:bottom w:val="none" w:sz="0" w:space="0" w:color="auto"/>
                <w:right w:val="none" w:sz="0" w:space="0" w:color="auto"/>
              </w:divBdr>
              <w:divsChild>
                <w:div w:id="8876211">
                  <w:marLeft w:val="640"/>
                  <w:marRight w:val="0"/>
                  <w:marTop w:val="0"/>
                  <w:marBottom w:val="0"/>
                  <w:divBdr>
                    <w:top w:val="none" w:sz="0" w:space="0" w:color="auto"/>
                    <w:left w:val="none" w:sz="0" w:space="0" w:color="auto"/>
                    <w:bottom w:val="none" w:sz="0" w:space="0" w:color="auto"/>
                    <w:right w:val="none" w:sz="0" w:space="0" w:color="auto"/>
                  </w:divBdr>
                </w:div>
                <w:div w:id="20589865">
                  <w:marLeft w:val="640"/>
                  <w:marRight w:val="0"/>
                  <w:marTop w:val="0"/>
                  <w:marBottom w:val="0"/>
                  <w:divBdr>
                    <w:top w:val="none" w:sz="0" w:space="0" w:color="auto"/>
                    <w:left w:val="none" w:sz="0" w:space="0" w:color="auto"/>
                    <w:bottom w:val="none" w:sz="0" w:space="0" w:color="auto"/>
                    <w:right w:val="none" w:sz="0" w:space="0" w:color="auto"/>
                  </w:divBdr>
                </w:div>
                <w:div w:id="49038430">
                  <w:marLeft w:val="640"/>
                  <w:marRight w:val="0"/>
                  <w:marTop w:val="0"/>
                  <w:marBottom w:val="0"/>
                  <w:divBdr>
                    <w:top w:val="none" w:sz="0" w:space="0" w:color="auto"/>
                    <w:left w:val="none" w:sz="0" w:space="0" w:color="auto"/>
                    <w:bottom w:val="none" w:sz="0" w:space="0" w:color="auto"/>
                    <w:right w:val="none" w:sz="0" w:space="0" w:color="auto"/>
                  </w:divBdr>
                </w:div>
                <w:div w:id="91511572">
                  <w:marLeft w:val="640"/>
                  <w:marRight w:val="0"/>
                  <w:marTop w:val="0"/>
                  <w:marBottom w:val="0"/>
                  <w:divBdr>
                    <w:top w:val="none" w:sz="0" w:space="0" w:color="auto"/>
                    <w:left w:val="none" w:sz="0" w:space="0" w:color="auto"/>
                    <w:bottom w:val="none" w:sz="0" w:space="0" w:color="auto"/>
                    <w:right w:val="none" w:sz="0" w:space="0" w:color="auto"/>
                  </w:divBdr>
                </w:div>
                <w:div w:id="105580993">
                  <w:marLeft w:val="640"/>
                  <w:marRight w:val="0"/>
                  <w:marTop w:val="0"/>
                  <w:marBottom w:val="0"/>
                  <w:divBdr>
                    <w:top w:val="none" w:sz="0" w:space="0" w:color="auto"/>
                    <w:left w:val="none" w:sz="0" w:space="0" w:color="auto"/>
                    <w:bottom w:val="none" w:sz="0" w:space="0" w:color="auto"/>
                    <w:right w:val="none" w:sz="0" w:space="0" w:color="auto"/>
                  </w:divBdr>
                </w:div>
                <w:div w:id="167524224">
                  <w:marLeft w:val="640"/>
                  <w:marRight w:val="0"/>
                  <w:marTop w:val="0"/>
                  <w:marBottom w:val="0"/>
                  <w:divBdr>
                    <w:top w:val="none" w:sz="0" w:space="0" w:color="auto"/>
                    <w:left w:val="none" w:sz="0" w:space="0" w:color="auto"/>
                    <w:bottom w:val="none" w:sz="0" w:space="0" w:color="auto"/>
                    <w:right w:val="none" w:sz="0" w:space="0" w:color="auto"/>
                  </w:divBdr>
                </w:div>
                <w:div w:id="207108666">
                  <w:marLeft w:val="640"/>
                  <w:marRight w:val="0"/>
                  <w:marTop w:val="0"/>
                  <w:marBottom w:val="0"/>
                  <w:divBdr>
                    <w:top w:val="none" w:sz="0" w:space="0" w:color="auto"/>
                    <w:left w:val="none" w:sz="0" w:space="0" w:color="auto"/>
                    <w:bottom w:val="none" w:sz="0" w:space="0" w:color="auto"/>
                    <w:right w:val="none" w:sz="0" w:space="0" w:color="auto"/>
                  </w:divBdr>
                </w:div>
                <w:div w:id="265889255">
                  <w:marLeft w:val="640"/>
                  <w:marRight w:val="0"/>
                  <w:marTop w:val="0"/>
                  <w:marBottom w:val="0"/>
                  <w:divBdr>
                    <w:top w:val="none" w:sz="0" w:space="0" w:color="auto"/>
                    <w:left w:val="none" w:sz="0" w:space="0" w:color="auto"/>
                    <w:bottom w:val="none" w:sz="0" w:space="0" w:color="auto"/>
                    <w:right w:val="none" w:sz="0" w:space="0" w:color="auto"/>
                  </w:divBdr>
                </w:div>
                <w:div w:id="268239607">
                  <w:marLeft w:val="640"/>
                  <w:marRight w:val="0"/>
                  <w:marTop w:val="0"/>
                  <w:marBottom w:val="0"/>
                  <w:divBdr>
                    <w:top w:val="none" w:sz="0" w:space="0" w:color="auto"/>
                    <w:left w:val="none" w:sz="0" w:space="0" w:color="auto"/>
                    <w:bottom w:val="none" w:sz="0" w:space="0" w:color="auto"/>
                    <w:right w:val="none" w:sz="0" w:space="0" w:color="auto"/>
                  </w:divBdr>
                </w:div>
                <w:div w:id="311523100">
                  <w:marLeft w:val="640"/>
                  <w:marRight w:val="0"/>
                  <w:marTop w:val="0"/>
                  <w:marBottom w:val="0"/>
                  <w:divBdr>
                    <w:top w:val="none" w:sz="0" w:space="0" w:color="auto"/>
                    <w:left w:val="none" w:sz="0" w:space="0" w:color="auto"/>
                    <w:bottom w:val="none" w:sz="0" w:space="0" w:color="auto"/>
                    <w:right w:val="none" w:sz="0" w:space="0" w:color="auto"/>
                  </w:divBdr>
                </w:div>
                <w:div w:id="336615887">
                  <w:marLeft w:val="640"/>
                  <w:marRight w:val="0"/>
                  <w:marTop w:val="0"/>
                  <w:marBottom w:val="0"/>
                  <w:divBdr>
                    <w:top w:val="none" w:sz="0" w:space="0" w:color="auto"/>
                    <w:left w:val="none" w:sz="0" w:space="0" w:color="auto"/>
                    <w:bottom w:val="none" w:sz="0" w:space="0" w:color="auto"/>
                    <w:right w:val="none" w:sz="0" w:space="0" w:color="auto"/>
                  </w:divBdr>
                </w:div>
                <w:div w:id="353307872">
                  <w:marLeft w:val="640"/>
                  <w:marRight w:val="0"/>
                  <w:marTop w:val="0"/>
                  <w:marBottom w:val="0"/>
                  <w:divBdr>
                    <w:top w:val="none" w:sz="0" w:space="0" w:color="auto"/>
                    <w:left w:val="none" w:sz="0" w:space="0" w:color="auto"/>
                    <w:bottom w:val="none" w:sz="0" w:space="0" w:color="auto"/>
                    <w:right w:val="none" w:sz="0" w:space="0" w:color="auto"/>
                  </w:divBdr>
                </w:div>
                <w:div w:id="361590841">
                  <w:marLeft w:val="640"/>
                  <w:marRight w:val="0"/>
                  <w:marTop w:val="0"/>
                  <w:marBottom w:val="0"/>
                  <w:divBdr>
                    <w:top w:val="none" w:sz="0" w:space="0" w:color="auto"/>
                    <w:left w:val="none" w:sz="0" w:space="0" w:color="auto"/>
                    <w:bottom w:val="none" w:sz="0" w:space="0" w:color="auto"/>
                    <w:right w:val="none" w:sz="0" w:space="0" w:color="auto"/>
                  </w:divBdr>
                </w:div>
                <w:div w:id="443305269">
                  <w:marLeft w:val="640"/>
                  <w:marRight w:val="0"/>
                  <w:marTop w:val="0"/>
                  <w:marBottom w:val="0"/>
                  <w:divBdr>
                    <w:top w:val="none" w:sz="0" w:space="0" w:color="auto"/>
                    <w:left w:val="none" w:sz="0" w:space="0" w:color="auto"/>
                    <w:bottom w:val="none" w:sz="0" w:space="0" w:color="auto"/>
                    <w:right w:val="none" w:sz="0" w:space="0" w:color="auto"/>
                  </w:divBdr>
                </w:div>
                <w:div w:id="483593627">
                  <w:marLeft w:val="640"/>
                  <w:marRight w:val="0"/>
                  <w:marTop w:val="0"/>
                  <w:marBottom w:val="0"/>
                  <w:divBdr>
                    <w:top w:val="none" w:sz="0" w:space="0" w:color="auto"/>
                    <w:left w:val="none" w:sz="0" w:space="0" w:color="auto"/>
                    <w:bottom w:val="none" w:sz="0" w:space="0" w:color="auto"/>
                    <w:right w:val="none" w:sz="0" w:space="0" w:color="auto"/>
                  </w:divBdr>
                </w:div>
                <w:div w:id="608858804">
                  <w:marLeft w:val="640"/>
                  <w:marRight w:val="0"/>
                  <w:marTop w:val="0"/>
                  <w:marBottom w:val="0"/>
                  <w:divBdr>
                    <w:top w:val="none" w:sz="0" w:space="0" w:color="auto"/>
                    <w:left w:val="none" w:sz="0" w:space="0" w:color="auto"/>
                    <w:bottom w:val="none" w:sz="0" w:space="0" w:color="auto"/>
                    <w:right w:val="none" w:sz="0" w:space="0" w:color="auto"/>
                  </w:divBdr>
                </w:div>
                <w:div w:id="726414131">
                  <w:marLeft w:val="640"/>
                  <w:marRight w:val="0"/>
                  <w:marTop w:val="0"/>
                  <w:marBottom w:val="0"/>
                  <w:divBdr>
                    <w:top w:val="none" w:sz="0" w:space="0" w:color="auto"/>
                    <w:left w:val="none" w:sz="0" w:space="0" w:color="auto"/>
                    <w:bottom w:val="none" w:sz="0" w:space="0" w:color="auto"/>
                    <w:right w:val="none" w:sz="0" w:space="0" w:color="auto"/>
                  </w:divBdr>
                </w:div>
                <w:div w:id="727612582">
                  <w:marLeft w:val="640"/>
                  <w:marRight w:val="0"/>
                  <w:marTop w:val="0"/>
                  <w:marBottom w:val="0"/>
                  <w:divBdr>
                    <w:top w:val="none" w:sz="0" w:space="0" w:color="auto"/>
                    <w:left w:val="none" w:sz="0" w:space="0" w:color="auto"/>
                    <w:bottom w:val="none" w:sz="0" w:space="0" w:color="auto"/>
                    <w:right w:val="none" w:sz="0" w:space="0" w:color="auto"/>
                  </w:divBdr>
                </w:div>
                <w:div w:id="732892418">
                  <w:marLeft w:val="640"/>
                  <w:marRight w:val="0"/>
                  <w:marTop w:val="0"/>
                  <w:marBottom w:val="0"/>
                  <w:divBdr>
                    <w:top w:val="none" w:sz="0" w:space="0" w:color="auto"/>
                    <w:left w:val="none" w:sz="0" w:space="0" w:color="auto"/>
                    <w:bottom w:val="none" w:sz="0" w:space="0" w:color="auto"/>
                    <w:right w:val="none" w:sz="0" w:space="0" w:color="auto"/>
                  </w:divBdr>
                </w:div>
                <w:div w:id="758797290">
                  <w:marLeft w:val="640"/>
                  <w:marRight w:val="0"/>
                  <w:marTop w:val="0"/>
                  <w:marBottom w:val="0"/>
                  <w:divBdr>
                    <w:top w:val="none" w:sz="0" w:space="0" w:color="auto"/>
                    <w:left w:val="none" w:sz="0" w:space="0" w:color="auto"/>
                    <w:bottom w:val="none" w:sz="0" w:space="0" w:color="auto"/>
                    <w:right w:val="none" w:sz="0" w:space="0" w:color="auto"/>
                  </w:divBdr>
                </w:div>
                <w:div w:id="883444944">
                  <w:marLeft w:val="640"/>
                  <w:marRight w:val="0"/>
                  <w:marTop w:val="0"/>
                  <w:marBottom w:val="0"/>
                  <w:divBdr>
                    <w:top w:val="none" w:sz="0" w:space="0" w:color="auto"/>
                    <w:left w:val="none" w:sz="0" w:space="0" w:color="auto"/>
                    <w:bottom w:val="none" w:sz="0" w:space="0" w:color="auto"/>
                    <w:right w:val="none" w:sz="0" w:space="0" w:color="auto"/>
                  </w:divBdr>
                </w:div>
                <w:div w:id="928580547">
                  <w:marLeft w:val="640"/>
                  <w:marRight w:val="0"/>
                  <w:marTop w:val="0"/>
                  <w:marBottom w:val="0"/>
                  <w:divBdr>
                    <w:top w:val="none" w:sz="0" w:space="0" w:color="auto"/>
                    <w:left w:val="none" w:sz="0" w:space="0" w:color="auto"/>
                    <w:bottom w:val="none" w:sz="0" w:space="0" w:color="auto"/>
                    <w:right w:val="none" w:sz="0" w:space="0" w:color="auto"/>
                  </w:divBdr>
                </w:div>
                <w:div w:id="951859984">
                  <w:marLeft w:val="640"/>
                  <w:marRight w:val="0"/>
                  <w:marTop w:val="0"/>
                  <w:marBottom w:val="0"/>
                  <w:divBdr>
                    <w:top w:val="none" w:sz="0" w:space="0" w:color="auto"/>
                    <w:left w:val="none" w:sz="0" w:space="0" w:color="auto"/>
                    <w:bottom w:val="none" w:sz="0" w:space="0" w:color="auto"/>
                    <w:right w:val="none" w:sz="0" w:space="0" w:color="auto"/>
                  </w:divBdr>
                </w:div>
                <w:div w:id="968705693">
                  <w:marLeft w:val="640"/>
                  <w:marRight w:val="0"/>
                  <w:marTop w:val="0"/>
                  <w:marBottom w:val="0"/>
                  <w:divBdr>
                    <w:top w:val="none" w:sz="0" w:space="0" w:color="auto"/>
                    <w:left w:val="none" w:sz="0" w:space="0" w:color="auto"/>
                    <w:bottom w:val="none" w:sz="0" w:space="0" w:color="auto"/>
                    <w:right w:val="none" w:sz="0" w:space="0" w:color="auto"/>
                  </w:divBdr>
                </w:div>
                <w:div w:id="993223503">
                  <w:marLeft w:val="640"/>
                  <w:marRight w:val="0"/>
                  <w:marTop w:val="0"/>
                  <w:marBottom w:val="0"/>
                  <w:divBdr>
                    <w:top w:val="none" w:sz="0" w:space="0" w:color="auto"/>
                    <w:left w:val="none" w:sz="0" w:space="0" w:color="auto"/>
                    <w:bottom w:val="none" w:sz="0" w:space="0" w:color="auto"/>
                    <w:right w:val="none" w:sz="0" w:space="0" w:color="auto"/>
                  </w:divBdr>
                </w:div>
                <w:div w:id="998462962">
                  <w:marLeft w:val="640"/>
                  <w:marRight w:val="0"/>
                  <w:marTop w:val="0"/>
                  <w:marBottom w:val="0"/>
                  <w:divBdr>
                    <w:top w:val="none" w:sz="0" w:space="0" w:color="auto"/>
                    <w:left w:val="none" w:sz="0" w:space="0" w:color="auto"/>
                    <w:bottom w:val="none" w:sz="0" w:space="0" w:color="auto"/>
                    <w:right w:val="none" w:sz="0" w:space="0" w:color="auto"/>
                  </w:divBdr>
                </w:div>
                <w:div w:id="1008405923">
                  <w:marLeft w:val="640"/>
                  <w:marRight w:val="0"/>
                  <w:marTop w:val="0"/>
                  <w:marBottom w:val="0"/>
                  <w:divBdr>
                    <w:top w:val="none" w:sz="0" w:space="0" w:color="auto"/>
                    <w:left w:val="none" w:sz="0" w:space="0" w:color="auto"/>
                    <w:bottom w:val="none" w:sz="0" w:space="0" w:color="auto"/>
                    <w:right w:val="none" w:sz="0" w:space="0" w:color="auto"/>
                  </w:divBdr>
                </w:div>
                <w:div w:id="1120958723">
                  <w:marLeft w:val="640"/>
                  <w:marRight w:val="0"/>
                  <w:marTop w:val="0"/>
                  <w:marBottom w:val="0"/>
                  <w:divBdr>
                    <w:top w:val="none" w:sz="0" w:space="0" w:color="auto"/>
                    <w:left w:val="none" w:sz="0" w:space="0" w:color="auto"/>
                    <w:bottom w:val="none" w:sz="0" w:space="0" w:color="auto"/>
                    <w:right w:val="none" w:sz="0" w:space="0" w:color="auto"/>
                  </w:divBdr>
                </w:div>
                <w:div w:id="1143893510">
                  <w:marLeft w:val="640"/>
                  <w:marRight w:val="0"/>
                  <w:marTop w:val="0"/>
                  <w:marBottom w:val="0"/>
                  <w:divBdr>
                    <w:top w:val="none" w:sz="0" w:space="0" w:color="auto"/>
                    <w:left w:val="none" w:sz="0" w:space="0" w:color="auto"/>
                    <w:bottom w:val="none" w:sz="0" w:space="0" w:color="auto"/>
                    <w:right w:val="none" w:sz="0" w:space="0" w:color="auto"/>
                  </w:divBdr>
                </w:div>
                <w:div w:id="1244142685">
                  <w:marLeft w:val="640"/>
                  <w:marRight w:val="0"/>
                  <w:marTop w:val="0"/>
                  <w:marBottom w:val="0"/>
                  <w:divBdr>
                    <w:top w:val="none" w:sz="0" w:space="0" w:color="auto"/>
                    <w:left w:val="none" w:sz="0" w:space="0" w:color="auto"/>
                    <w:bottom w:val="none" w:sz="0" w:space="0" w:color="auto"/>
                    <w:right w:val="none" w:sz="0" w:space="0" w:color="auto"/>
                  </w:divBdr>
                </w:div>
                <w:div w:id="1300958851">
                  <w:marLeft w:val="640"/>
                  <w:marRight w:val="0"/>
                  <w:marTop w:val="0"/>
                  <w:marBottom w:val="0"/>
                  <w:divBdr>
                    <w:top w:val="none" w:sz="0" w:space="0" w:color="auto"/>
                    <w:left w:val="none" w:sz="0" w:space="0" w:color="auto"/>
                    <w:bottom w:val="none" w:sz="0" w:space="0" w:color="auto"/>
                    <w:right w:val="none" w:sz="0" w:space="0" w:color="auto"/>
                  </w:divBdr>
                </w:div>
                <w:div w:id="1304123157">
                  <w:marLeft w:val="640"/>
                  <w:marRight w:val="0"/>
                  <w:marTop w:val="0"/>
                  <w:marBottom w:val="0"/>
                  <w:divBdr>
                    <w:top w:val="none" w:sz="0" w:space="0" w:color="auto"/>
                    <w:left w:val="none" w:sz="0" w:space="0" w:color="auto"/>
                    <w:bottom w:val="none" w:sz="0" w:space="0" w:color="auto"/>
                    <w:right w:val="none" w:sz="0" w:space="0" w:color="auto"/>
                  </w:divBdr>
                </w:div>
                <w:div w:id="1357388602">
                  <w:marLeft w:val="640"/>
                  <w:marRight w:val="0"/>
                  <w:marTop w:val="0"/>
                  <w:marBottom w:val="0"/>
                  <w:divBdr>
                    <w:top w:val="none" w:sz="0" w:space="0" w:color="auto"/>
                    <w:left w:val="none" w:sz="0" w:space="0" w:color="auto"/>
                    <w:bottom w:val="none" w:sz="0" w:space="0" w:color="auto"/>
                    <w:right w:val="none" w:sz="0" w:space="0" w:color="auto"/>
                  </w:divBdr>
                </w:div>
                <w:div w:id="1390030313">
                  <w:marLeft w:val="640"/>
                  <w:marRight w:val="0"/>
                  <w:marTop w:val="0"/>
                  <w:marBottom w:val="0"/>
                  <w:divBdr>
                    <w:top w:val="none" w:sz="0" w:space="0" w:color="auto"/>
                    <w:left w:val="none" w:sz="0" w:space="0" w:color="auto"/>
                    <w:bottom w:val="none" w:sz="0" w:space="0" w:color="auto"/>
                    <w:right w:val="none" w:sz="0" w:space="0" w:color="auto"/>
                  </w:divBdr>
                </w:div>
                <w:div w:id="1405567344">
                  <w:marLeft w:val="640"/>
                  <w:marRight w:val="0"/>
                  <w:marTop w:val="0"/>
                  <w:marBottom w:val="0"/>
                  <w:divBdr>
                    <w:top w:val="none" w:sz="0" w:space="0" w:color="auto"/>
                    <w:left w:val="none" w:sz="0" w:space="0" w:color="auto"/>
                    <w:bottom w:val="none" w:sz="0" w:space="0" w:color="auto"/>
                    <w:right w:val="none" w:sz="0" w:space="0" w:color="auto"/>
                  </w:divBdr>
                </w:div>
                <w:div w:id="1449933121">
                  <w:marLeft w:val="640"/>
                  <w:marRight w:val="0"/>
                  <w:marTop w:val="0"/>
                  <w:marBottom w:val="0"/>
                  <w:divBdr>
                    <w:top w:val="none" w:sz="0" w:space="0" w:color="auto"/>
                    <w:left w:val="none" w:sz="0" w:space="0" w:color="auto"/>
                    <w:bottom w:val="none" w:sz="0" w:space="0" w:color="auto"/>
                    <w:right w:val="none" w:sz="0" w:space="0" w:color="auto"/>
                  </w:divBdr>
                </w:div>
                <w:div w:id="1497837825">
                  <w:marLeft w:val="640"/>
                  <w:marRight w:val="0"/>
                  <w:marTop w:val="0"/>
                  <w:marBottom w:val="0"/>
                  <w:divBdr>
                    <w:top w:val="none" w:sz="0" w:space="0" w:color="auto"/>
                    <w:left w:val="none" w:sz="0" w:space="0" w:color="auto"/>
                    <w:bottom w:val="none" w:sz="0" w:space="0" w:color="auto"/>
                    <w:right w:val="none" w:sz="0" w:space="0" w:color="auto"/>
                  </w:divBdr>
                </w:div>
                <w:div w:id="1577399264">
                  <w:marLeft w:val="640"/>
                  <w:marRight w:val="0"/>
                  <w:marTop w:val="0"/>
                  <w:marBottom w:val="0"/>
                  <w:divBdr>
                    <w:top w:val="none" w:sz="0" w:space="0" w:color="auto"/>
                    <w:left w:val="none" w:sz="0" w:space="0" w:color="auto"/>
                    <w:bottom w:val="none" w:sz="0" w:space="0" w:color="auto"/>
                    <w:right w:val="none" w:sz="0" w:space="0" w:color="auto"/>
                  </w:divBdr>
                </w:div>
                <w:div w:id="1732536625">
                  <w:marLeft w:val="640"/>
                  <w:marRight w:val="0"/>
                  <w:marTop w:val="0"/>
                  <w:marBottom w:val="0"/>
                  <w:divBdr>
                    <w:top w:val="none" w:sz="0" w:space="0" w:color="auto"/>
                    <w:left w:val="none" w:sz="0" w:space="0" w:color="auto"/>
                    <w:bottom w:val="none" w:sz="0" w:space="0" w:color="auto"/>
                    <w:right w:val="none" w:sz="0" w:space="0" w:color="auto"/>
                  </w:divBdr>
                </w:div>
                <w:div w:id="1739788981">
                  <w:marLeft w:val="640"/>
                  <w:marRight w:val="0"/>
                  <w:marTop w:val="0"/>
                  <w:marBottom w:val="0"/>
                  <w:divBdr>
                    <w:top w:val="none" w:sz="0" w:space="0" w:color="auto"/>
                    <w:left w:val="none" w:sz="0" w:space="0" w:color="auto"/>
                    <w:bottom w:val="none" w:sz="0" w:space="0" w:color="auto"/>
                    <w:right w:val="none" w:sz="0" w:space="0" w:color="auto"/>
                  </w:divBdr>
                </w:div>
                <w:div w:id="1846168364">
                  <w:marLeft w:val="640"/>
                  <w:marRight w:val="0"/>
                  <w:marTop w:val="0"/>
                  <w:marBottom w:val="0"/>
                  <w:divBdr>
                    <w:top w:val="none" w:sz="0" w:space="0" w:color="auto"/>
                    <w:left w:val="none" w:sz="0" w:space="0" w:color="auto"/>
                    <w:bottom w:val="none" w:sz="0" w:space="0" w:color="auto"/>
                    <w:right w:val="none" w:sz="0" w:space="0" w:color="auto"/>
                  </w:divBdr>
                </w:div>
                <w:div w:id="1900747779">
                  <w:marLeft w:val="640"/>
                  <w:marRight w:val="0"/>
                  <w:marTop w:val="0"/>
                  <w:marBottom w:val="0"/>
                  <w:divBdr>
                    <w:top w:val="none" w:sz="0" w:space="0" w:color="auto"/>
                    <w:left w:val="none" w:sz="0" w:space="0" w:color="auto"/>
                    <w:bottom w:val="none" w:sz="0" w:space="0" w:color="auto"/>
                    <w:right w:val="none" w:sz="0" w:space="0" w:color="auto"/>
                  </w:divBdr>
                </w:div>
                <w:div w:id="1904632367">
                  <w:marLeft w:val="640"/>
                  <w:marRight w:val="0"/>
                  <w:marTop w:val="0"/>
                  <w:marBottom w:val="0"/>
                  <w:divBdr>
                    <w:top w:val="none" w:sz="0" w:space="0" w:color="auto"/>
                    <w:left w:val="none" w:sz="0" w:space="0" w:color="auto"/>
                    <w:bottom w:val="none" w:sz="0" w:space="0" w:color="auto"/>
                    <w:right w:val="none" w:sz="0" w:space="0" w:color="auto"/>
                  </w:divBdr>
                </w:div>
                <w:div w:id="1907763614">
                  <w:marLeft w:val="640"/>
                  <w:marRight w:val="0"/>
                  <w:marTop w:val="0"/>
                  <w:marBottom w:val="0"/>
                  <w:divBdr>
                    <w:top w:val="none" w:sz="0" w:space="0" w:color="auto"/>
                    <w:left w:val="none" w:sz="0" w:space="0" w:color="auto"/>
                    <w:bottom w:val="none" w:sz="0" w:space="0" w:color="auto"/>
                    <w:right w:val="none" w:sz="0" w:space="0" w:color="auto"/>
                  </w:divBdr>
                </w:div>
                <w:div w:id="2004427460">
                  <w:marLeft w:val="640"/>
                  <w:marRight w:val="0"/>
                  <w:marTop w:val="0"/>
                  <w:marBottom w:val="0"/>
                  <w:divBdr>
                    <w:top w:val="none" w:sz="0" w:space="0" w:color="auto"/>
                    <w:left w:val="none" w:sz="0" w:space="0" w:color="auto"/>
                    <w:bottom w:val="none" w:sz="0" w:space="0" w:color="auto"/>
                    <w:right w:val="none" w:sz="0" w:space="0" w:color="auto"/>
                  </w:divBdr>
                </w:div>
              </w:divsChild>
            </w:div>
            <w:div w:id="1579098503">
              <w:marLeft w:val="0"/>
              <w:marRight w:val="0"/>
              <w:marTop w:val="0"/>
              <w:marBottom w:val="0"/>
              <w:divBdr>
                <w:top w:val="none" w:sz="0" w:space="0" w:color="auto"/>
                <w:left w:val="none" w:sz="0" w:space="0" w:color="auto"/>
                <w:bottom w:val="none" w:sz="0" w:space="0" w:color="auto"/>
                <w:right w:val="none" w:sz="0" w:space="0" w:color="auto"/>
              </w:divBdr>
              <w:divsChild>
                <w:div w:id="28534018">
                  <w:marLeft w:val="640"/>
                  <w:marRight w:val="0"/>
                  <w:marTop w:val="0"/>
                  <w:marBottom w:val="0"/>
                  <w:divBdr>
                    <w:top w:val="none" w:sz="0" w:space="0" w:color="auto"/>
                    <w:left w:val="none" w:sz="0" w:space="0" w:color="auto"/>
                    <w:bottom w:val="none" w:sz="0" w:space="0" w:color="auto"/>
                    <w:right w:val="none" w:sz="0" w:space="0" w:color="auto"/>
                  </w:divBdr>
                </w:div>
                <w:div w:id="73859119">
                  <w:marLeft w:val="640"/>
                  <w:marRight w:val="0"/>
                  <w:marTop w:val="0"/>
                  <w:marBottom w:val="0"/>
                  <w:divBdr>
                    <w:top w:val="none" w:sz="0" w:space="0" w:color="auto"/>
                    <w:left w:val="none" w:sz="0" w:space="0" w:color="auto"/>
                    <w:bottom w:val="none" w:sz="0" w:space="0" w:color="auto"/>
                    <w:right w:val="none" w:sz="0" w:space="0" w:color="auto"/>
                  </w:divBdr>
                </w:div>
                <w:div w:id="142088921">
                  <w:marLeft w:val="640"/>
                  <w:marRight w:val="0"/>
                  <w:marTop w:val="0"/>
                  <w:marBottom w:val="0"/>
                  <w:divBdr>
                    <w:top w:val="none" w:sz="0" w:space="0" w:color="auto"/>
                    <w:left w:val="none" w:sz="0" w:space="0" w:color="auto"/>
                    <w:bottom w:val="none" w:sz="0" w:space="0" w:color="auto"/>
                    <w:right w:val="none" w:sz="0" w:space="0" w:color="auto"/>
                  </w:divBdr>
                </w:div>
                <w:div w:id="201207444">
                  <w:marLeft w:val="640"/>
                  <w:marRight w:val="0"/>
                  <w:marTop w:val="0"/>
                  <w:marBottom w:val="0"/>
                  <w:divBdr>
                    <w:top w:val="none" w:sz="0" w:space="0" w:color="auto"/>
                    <w:left w:val="none" w:sz="0" w:space="0" w:color="auto"/>
                    <w:bottom w:val="none" w:sz="0" w:space="0" w:color="auto"/>
                    <w:right w:val="none" w:sz="0" w:space="0" w:color="auto"/>
                  </w:divBdr>
                </w:div>
                <w:div w:id="209154193">
                  <w:marLeft w:val="640"/>
                  <w:marRight w:val="0"/>
                  <w:marTop w:val="0"/>
                  <w:marBottom w:val="0"/>
                  <w:divBdr>
                    <w:top w:val="none" w:sz="0" w:space="0" w:color="auto"/>
                    <w:left w:val="none" w:sz="0" w:space="0" w:color="auto"/>
                    <w:bottom w:val="none" w:sz="0" w:space="0" w:color="auto"/>
                    <w:right w:val="none" w:sz="0" w:space="0" w:color="auto"/>
                  </w:divBdr>
                </w:div>
                <w:div w:id="212277240">
                  <w:marLeft w:val="640"/>
                  <w:marRight w:val="0"/>
                  <w:marTop w:val="0"/>
                  <w:marBottom w:val="0"/>
                  <w:divBdr>
                    <w:top w:val="none" w:sz="0" w:space="0" w:color="auto"/>
                    <w:left w:val="none" w:sz="0" w:space="0" w:color="auto"/>
                    <w:bottom w:val="none" w:sz="0" w:space="0" w:color="auto"/>
                    <w:right w:val="none" w:sz="0" w:space="0" w:color="auto"/>
                  </w:divBdr>
                </w:div>
                <w:div w:id="351418109">
                  <w:marLeft w:val="640"/>
                  <w:marRight w:val="0"/>
                  <w:marTop w:val="0"/>
                  <w:marBottom w:val="0"/>
                  <w:divBdr>
                    <w:top w:val="none" w:sz="0" w:space="0" w:color="auto"/>
                    <w:left w:val="none" w:sz="0" w:space="0" w:color="auto"/>
                    <w:bottom w:val="none" w:sz="0" w:space="0" w:color="auto"/>
                    <w:right w:val="none" w:sz="0" w:space="0" w:color="auto"/>
                  </w:divBdr>
                </w:div>
                <w:div w:id="447435088">
                  <w:marLeft w:val="640"/>
                  <w:marRight w:val="0"/>
                  <w:marTop w:val="0"/>
                  <w:marBottom w:val="0"/>
                  <w:divBdr>
                    <w:top w:val="none" w:sz="0" w:space="0" w:color="auto"/>
                    <w:left w:val="none" w:sz="0" w:space="0" w:color="auto"/>
                    <w:bottom w:val="none" w:sz="0" w:space="0" w:color="auto"/>
                    <w:right w:val="none" w:sz="0" w:space="0" w:color="auto"/>
                  </w:divBdr>
                </w:div>
                <w:div w:id="461778075">
                  <w:marLeft w:val="640"/>
                  <w:marRight w:val="0"/>
                  <w:marTop w:val="0"/>
                  <w:marBottom w:val="0"/>
                  <w:divBdr>
                    <w:top w:val="none" w:sz="0" w:space="0" w:color="auto"/>
                    <w:left w:val="none" w:sz="0" w:space="0" w:color="auto"/>
                    <w:bottom w:val="none" w:sz="0" w:space="0" w:color="auto"/>
                    <w:right w:val="none" w:sz="0" w:space="0" w:color="auto"/>
                  </w:divBdr>
                </w:div>
                <w:div w:id="586695735">
                  <w:marLeft w:val="640"/>
                  <w:marRight w:val="0"/>
                  <w:marTop w:val="0"/>
                  <w:marBottom w:val="0"/>
                  <w:divBdr>
                    <w:top w:val="none" w:sz="0" w:space="0" w:color="auto"/>
                    <w:left w:val="none" w:sz="0" w:space="0" w:color="auto"/>
                    <w:bottom w:val="none" w:sz="0" w:space="0" w:color="auto"/>
                    <w:right w:val="none" w:sz="0" w:space="0" w:color="auto"/>
                  </w:divBdr>
                </w:div>
                <w:div w:id="640305099">
                  <w:marLeft w:val="640"/>
                  <w:marRight w:val="0"/>
                  <w:marTop w:val="0"/>
                  <w:marBottom w:val="0"/>
                  <w:divBdr>
                    <w:top w:val="none" w:sz="0" w:space="0" w:color="auto"/>
                    <w:left w:val="none" w:sz="0" w:space="0" w:color="auto"/>
                    <w:bottom w:val="none" w:sz="0" w:space="0" w:color="auto"/>
                    <w:right w:val="none" w:sz="0" w:space="0" w:color="auto"/>
                  </w:divBdr>
                </w:div>
                <w:div w:id="640306528">
                  <w:marLeft w:val="640"/>
                  <w:marRight w:val="0"/>
                  <w:marTop w:val="0"/>
                  <w:marBottom w:val="0"/>
                  <w:divBdr>
                    <w:top w:val="none" w:sz="0" w:space="0" w:color="auto"/>
                    <w:left w:val="none" w:sz="0" w:space="0" w:color="auto"/>
                    <w:bottom w:val="none" w:sz="0" w:space="0" w:color="auto"/>
                    <w:right w:val="none" w:sz="0" w:space="0" w:color="auto"/>
                  </w:divBdr>
                </w:div>
                <w:div w:id="674068969">
                  <w:marLeft w:val="640"/>
                  <w:marRight w:val="0"/>
                  <w:marTop w:val="0"/>
                  <w:marBottom w:val="0"/>
                  <w:divBdr>
                    <w:top w:val="none" w:sz="0" w:space="0" w:color="auto"/>
                    <w:left w:val="none" w:sz="0" w:space="0" w:color="auto"/>
                    <w:bottom w:val="none" w:sz="0" w:space="0" w:color="auto"/>
                    <w:right w:val="none" w:sz="0" w:space="0" w:color="auto"/>
                  </w:divBdr>
                </w:div>
                <w:div w:id="700517625">
                  <w:marLeft w:val="640"/>
                  <w:marRight w:val="0"/>
                  <w:marTop w:val="0"/>
                  <w:marBottom w:val="0"/>
                  <w:divBdr>
                    <w:top w:val="none" w:sz="0" w:space="0" w:color="auto"/>
                    <w:left w:val="none" w:sz="0" w:space="0" w:color="auto"/>
                    <w:bottom w:val="none" w:sz="0" w:space="0" w:color="auto"/>
                    <w:right w:val="none" w:sz="0" w:space="0" w:color="auto"/>
                  </w:divBdr>
                </w:div>
                <w:div w:id="720832414">
                  <w:marLeft w:val="640"/>
                  <w:marRight w:val="0"/>
                  <w:marTop w:val="0"/>
                  <w:marBottom w:val="0"/>
                  <w:divBdr>
                    <w:top w:val="none" w:sz="0" w:space="0" w:color="auto"/>
                    <w:left w:val="none" w:sz="0" w:space="0" w:color="auto"/>
                    <w:bottom w:val="none" w:sz="0" w:space="0" w:color="auto"/>
                    <w:right w:val="none" w:sz="0" w:space="0" w:color="auto"/>
                  </w:divBdr>
                </w:div>
                <w:div w:id="761611004">
                  <w:marLeft w:val="640"/>
                  <w:marRight w:val="0"/>
                  <w:marTop w:val="0"/>
                  <w:marBottom w:val="0"/>
                  <w:divBdr>
                    <w:top w:val="none" w:sz="0" w:space="0" w:color="auto"/>
                    <w:left w:val="none" w:sz="0" w:space="0" w:color="auto"/>
                    <w:bottom w:val="none" w:sz="0" w:space="0" w:color="auto"/>
                    <w:right w:val="none" w:sz="0" w:space="0" w:color="auto"/>
                  </w:divBdr>
                </w:div>
                <w:div w:id="766343779">
                  <w:marLeft w:val="640"/>
                  <w:marRight w:val="0"/>
                  <w:marTop w:val="0"/>
                  <w:marBottom w:val="0"/>
                  <w:divBdr>
                    <w:top w:val="none" w:sz="0" w:space="0" w:color="auto"/>
                    <w:left w:val="none" w:sz="0" w:space="0" w:color="auto"/>
                    <w:bottom w:val="none" w:sz="0" w:space="0" w:color="auto"/>
                    <w:right w:val="none" w:sz="0" w:space="0" w:color="auto"/>
                  </w:divBdr>
                </w:div>
                <w:div w:id="812721400">
                  <w:marLeft w:val="640"/>
                  <w:marRight w:val="0"/>
                  <w:marTop w:val="0"/>
                  <w:marBottom w:val="0"/>
                  <w:divBdr>
                    <w:top w:val="none" w:sz="0" w:space="0" w:color="auto"/>
                    <w:left w:val="none" w:sz="0" w:space="0" w:color="auto"/>
                    <w:bottom w:val="none" w:sz="0" w:space="0" w:color="auto"/>
                    <w:right w:val="none" w:sz="0" w:space="0" w:color="auto"/>
                  </w:divBdr>
                </w:div>
                <w:div w:id="813373948">
                  <w:marLeft w:val="640"/>
                  <w:marRight w:val="0"/>
                  <w:marTop w:val="0"/>
                  <w:marBottom w:val="0"/>
                  <w:divBdr>
                    <w:top w:val="none" w:sz="0" w:space="0" w:color="auto"/>
                    <w:left w:val="none" w:sz="0" w:space="0" w:color="auto"/>
                    <w:bottom w:val="none" w:sz="0" w:space="0" w:color="auto"/>
                    <w:right w:val="none" w:sz="0" w:space="0" w:color="auto"/>
                  </w:divBdr>
                </w:div>
                <w:div w:id="864709729">
                  <w:marLeft w:val="640"/>
                  <w:marRight w:val="0"/>
                  <w:marTop w:val="0"/>
                  <w:marBottom w:val="0"/>
                  <w:divBdr>
                    <w:top w:val="none" w:sz="0" w:space="0" w:color="auto"/>
                    <w:left w:val="none" w:sz="0" w:space="0" w:color="auto"/>
                    <w:bottom w:val="none" w:sz="0" w:space="0" w:color="auto"/>
                    <w:right w:val="none" w:sz="0" w:space="0" w:color="auto"/>
                  </w:divBdr>
                </w:div>
                <w:div w:id="934169986">
                  <w:marLeft w:val="640"/>
                  <w:marRight w:val="0"/>
                  <w:marTop w:val="0"/>
                  <w:marBottom w:val="0"/>
                  <w:divBdr>
                    <w:top w:val="none" w:sz="0" w:space="0" w:color="auto"/>
                    <w:left w:val="none" w:sz="0" w:space="0" w:color="auto"/>
                    <w:bottom w:val="none" w:sz="0" w:space="0" w:color="auto"/>
                    <w:right w:val="none" w:sz="0" w:space="0" w:color="auto"/>
                  </w:divBdr>
                </w:div>
                <w:div w:id="1091127806">
                  <w:marLeft w:val="640"/>
                  <w:marRight w:val="0"/>
                  <w:marTop w:val="0"/>
                  <w:marBottom w:val="0"/>
                  <w:divBdr>
                    <w:top w:val="none" w:sz="0" w:space="0" w:color="auto"/>
                    <w:left w:val="none" w:sz="0" w:space="0" w:color="auto"/>
                    <w:bottom w:val="none" w:sz="0" w:space="0" w:color="auto"/>
                    <w:right w:val="none" w:sz="0" w:space="0" w:color="auto"/>
                  </w:divBdr>
                </w:div>
                <w:div w:id="1095130924">
                  <w:marLeft w:val="640"/>
                  <w:marRight w:val="0"/>
                  <w:marTop w:val="0"/>
                  <w:marBottom w:val="0"/>
                  <w:divBdr>
                    <w:top w:val="none" w:sz="0" w:space="0" w:color="auto"/>
                    <w:left w:val="none" w:sz="0" w:space="0" w:color="auto"/>
                    <w:bottom w:val="none" w:sz="0" w:space="0" w:color="auto"/>
                    <w:right w:val="none" w:sz="0" w:space="0" w:color="auto"/>
                  </w:divBdr>
                </w:div>
                <w:div w:id="1132484135">
                  <w:marLeft w:val="640"/>
                  <w:marRight w:val="0"/>
                  <w:marTop w:val="0"/>
                  <w:marBottom w:val="0"/>
                  <w:divBdr>
                    <w:top w:val="none" w:sz="0" w:space="0" w:color="auto"/>
                    <w:left w:val="none" w:sz="0" w:space="0" w:color="auto"/>
                    <w:bottom w:val="none" w:sz="0" w:space="0" w:color="auto"/>
                    <w:right w:val="none" w:sz="0" w:space="0" w:color="auto"/>
                  </w:divBdr>
                </w:div>
                <w:div w:id="1189097989">
                  <w:marLeft w:val="640"/>
                  <w:marRight w:val="0"/>
                  <w:marTop w:val="0"/>
                  <w:marBottom w:val="0"/>
                  <w:divBdr>
                    <w:top w:val="none" w:sz="0" w:space="0" w:color="auto"/>
                    <w:left w:val="none" w:sz="0" w:space="0" w:color="auto"/>
                    <w:bottom w:val="none" w:sz="0" w:space="0" w:color="auto"/>
                    <w:right w:val="none" w:sz="0" w:space="0" w:color="auto"/>
                  </w:divBdr>
                </w:div>
                <w:div w:id="1199005700">
                  <w:marLeft w:val="640"/>
                  <w:marRight w:val="0"/>
                  <w:marTop w:val="0"/>
                  <w:marBottom w:val="0"/>
                  <w:divBdr>
                    <w:top w:val="none" w:sz="0" w:space="0" w:color="auto"/>
                    <w:left w:val="none" w:sz="0" w:space="0" w:color="auto"/>
                    <w:bottom w:val="none" w:sz="0" w:space="0" w:color="auto"/>
                    <w:right w:val="none" w:sz="0" w:space="0" w:color="auto"/>
                  </w:divBdr>
                </w:div>
                <w:div w:id="1266890802">
                  <w:marLeft w:val="640"/>
                  <w:marRight w:val="0"/>
                  <w:marTop w:val="0"/>
                  <w:marBottom w:val="0"/>
                  <w:divBdr>
                    <w:top w:val="none" w:sz="0" w:space="0" w:color="auto"/>
                    <w:left w:val="none" w:sz="0" w:space="0" w:color="auto"/>
                    <w:bottom w:val="none" w:sz="0" w:space="0" w:color="auto"/>
                    <w:right w:val="none" w:sz="0" w:space="0" w:color="auto"/>
                  </w:divBdr>
                </w:div>
                <w:div w:id="1310596911">
                  <w:marLeft w:val="640"/>
                  <w:marRight w:val="0"/>
                  <w:marTop w:val="0"/>
                  <w:marBottom w:val="0"/>
                  <w:divBdr>
                    <w:top w:val="none" w:sz="0" w:space="0" w:color="auto"/>
                    <w:left w:val="none" w:sz="0" w:space="0" w:color="auto"/>
                    <w:bottom w:val="none" w:sz="0" w:space="0" w:color="auto"/>
                    <w:right w:val="none" w:sz="0" w:space="0" w:color="auto"/>
                  </w:divBdr>
                </w:div>
                <w:div w:id="1353605528">
                  <w:marLeft w:val="640"/>
                  <w:marRight w:val="0"/>
                  <w:marTop w:val="0"/>
                  <w:marBottom w:val="0"/>
                  <w:divBdr>
                    <w:top w:val="none" w:sz="0" w:space="0" w:color="auto"/>
                    <w:left w:val="none" w:sz="0" w:space="0" w:color="auto"/>
                    <w:bottom w:val="none" w:sz="0" w:space="0" w:color="auto"/>
                    <w:right w:val="none" w:sz="0" w:space="0" w:color="auto"/>
                  </w:divBdr>
                </w:div>
                <w:div w:id="1418090301">
                  <w:marLeft w:val="640"/>
                  <w:marRight w:val="0"/>
                  <w:marTop w:val="0"/>
                  <w:marBottom w:val="0"/>
                  <w:divBdr>
                    <w:top w:val="none" w:sz="0" w:space="0" w:color="auto"/>
                    <w:left w:val="none" w:sz="0" w:space="0" w:color="auto"/>
                    <w:bottom w:val="none" w:sz="0" w:space="0" w:color="auto"/>
                    <w:right w:val="none" w:sz="0" w:space="0" w:color="auto"/>
                  </w:divBdr>
                </w:div>
                <w:div w:id="1420910253">
                  <w:marLeft w:val="640"/>
                  <w:marRight w:val="0"/>
                  <w:marTop w:val="0"/>
                  <w:marBottom w:val="0"/>
                  <w:divBdr>
                    <w:top w:val="none" w:sz="0" w:space="0" w:color="auto"/>
                    <w:left w:val="none" w:sz="0" w:space="0" w:color="auto"/>
                    <w:bottom w:val="none" w:sz="0" w:space="0" w:color="auto"/>
                    <w:right w:val="none" w:sz="0" w:space="0" w:color="auto"/>
                  </w:divBdr>
                </w:div>
                <w:div w:id="1490366165">
                  <w:marLeft w:val="640"/>
                  <w:marRight w:val="0"/>
                  <w:marTop w:val="0"/>
                  <w:marBottom w:val="0"/>
                  <w:divBdr>
                    <w:top w:val="none" w:sz="0" w:space="0" w:color="auto"/>
                    <w:left w:val="none" w:sz="0" w:space="0" w:color="auto"/>
                    <w:bottom w:val="none" w:sz="0" w:space="0" w:color="auto"/>
                    <w:right w:val="none" w:sz="0" w:space="0" w:color="auto"/>
                  </w:divBdr>
                </w:div>
                <w:div w:id="1503857634">
                  <w:marLeft w:val="640"/>
                  <w:marRight w:val="0"/>
                  <w:marTop w:val="0"/>
                  <w:marBottom w:val="0"/>
                  <w:divBdr>
                    <w:top w:val="none" w:sz="0" w:space="0" w:color="auto"/>
                    <w:left w:val="none" w:sz="0" w:space="0" w:color="auto"/>
                    <w:bottom w:val="none" w:sz="0" w:space="0" w:color="auto"/>
                    <w:right w:val="none" w:sz="0" w:space="0" w:color="auto"/>
                  </w:divBdr>
                </w:div>
                <w:div w:id="1507288113">
                  <w:marLeft w:val="640"/>
                  <w:marRight w:val="0"/>
                  <w:marTop w:val="0"/>
                  <w:marBottom w:val="0"/>
                  <w:divBdr>
                    <w:top w:val="none" w:sz="0" w:space="0" w:color="auto"/>
                    <w:left w:val="none" w:sz="0" w:space="0" w:color="auto"/>
                    <w:bottom w:val="none" w:sz="0" w:space="0" w:color="auto"/>
                    <w:right w:val="none" w:sz="0" w:space="0" w:color="auto"/>
                  </w:divBdr>
                </w:div>
                <w:div w:id="1551304179">
                  <w:marLeft w:val="640"/>
                  <w:marRight w:val="0"/>
                  <w:marTop w:val="0"/>
                  <w:marBottom w:val="0"/>
                  <w:divBdr>
                    <w:top w:val="none" w:sz="0" w:space="0" w:color="auto"/>
                    <w:left w:val="none" w:sz="0" w:space="0" w:color="auto"/>
                    <w:bottom w:val="none" w:sz="0" w:space="0" w:color="auto"/>
                    <w:right w:val="none" w:sz="0" w:space="0" w:color="auto"/>
                  </w:divBdr>
                </w:div>
                <w:div w:id="1634561454">
                  <w:marLeft w:val="640"/>
                  <w:marRight w:val="0"/>
                  <w:marTop w:val="0"/>
                  <w:marBottom w:val="0"/>
                  <w:divBdr>
                    <w:top w:val="none" w:sz="0" w:space="0" w:color="auto"/>
                    <w:left w:val="none" w:sz="0" w:space="0" w:color="auto"/>
                    <w:bottom w:val="none" w:sz="0" w:space="0" w:color="auto"/>
                    <w:right w:val="none" w:sz="0" w:space="0" w:color="auto"/>
                  </w:divBdr>
                </w:div>
                <w:div w:id="1640501521">
                  <w:marLeft w:val="640"/>
                  <w:marRight w:val="0"/>
                  <w:marTop w:val="0"/>
                  <w:marBottom w:val="0"/>
                  <w:divBdr>
                    <w:top w:val="none" w:sz="0" w:space="0" w:color="auto"/>
                    <w:left w:val="none" w:sz="0" w:space="0" w:color="auto"/>
                    <w:bottom w:val="none" w:sz="0" w:space="0" w:color="auto"/>
                    <w:right w:val="none" w:sz="0" w:space="0" w:color="auto"/>
                  </w:divBdr>
                </w:div>
                <w:div w:id="1760174900">
                  <w:marLeft w:val="640"/>
                  <w:marRight w:val="0"/>
                  <w:marTop w:val="0"/>
                  <w:marBottom w:val="0"/>
                  <w:divBdr>
                    <w:top w:val="none" w:sz="0" w:space="0" w:color="auto"/>
                    <w:left w:val="none" w:sz="0" w:space="0" w:color="auto"/>
                    <w:bottom w:val="none" w:sz="0" w:space="0" w:color="auto"/>
                    <w:right w:val="none" w:sz="0" w:space="0" w:color="auto"/>
                  </w:divBdr>
                </w:div>
                <w:div w:id="1775202296">
                  <w:marLeft w:val="640"/>
                  <w:marRight w:val="0"/>
                  <w:marTop w:val="0"/>
                  <w:marBottom w:val="0"/>
                  <w:divBdr>
                    <w:top w:val="none" w:sz="0" w:space="0" w:color="auto"/>
                    <w:left w:val="none" w:sz="0" w:space="0" w:color="auto"/>
                    <w:bottom w:val="none" w:sz="0" w:space="0" w:color="auto"/>
                    <w:right w:val="none" w:sz="0" w:space="0" w:color="auto"/>
                  </w:divBdr>
                </w:div>
                <w:div w:id="1908219870">
                  <w:marLeft w:val="640"/>
                  <w:marRight w:val="0"/>
                  <w:marTop w:val="0"/>
                  <w:marBottom w:val="0"/>
                  <w:divBdr>
                    <w:top w:val="none" w:sz="0" w:space="0" w:color="auto"/>
                    <w:left w:val="none" w:sz="0" w:space="0" w:color="auto"/>
                    <w:bottom w:val="none" w:sz="0" w:space="0" w:color="auto"/>
                    <w:right w:val="none" w:sz="0" w:space="0" w:color="auto"/>
                  </w:divBdr>
                </w:div>
                <w:div w:id="1939827362">
                  <w:marLeft w:val="640"/>
                  <w:marRight w:val="0"/>
                  <w:marTop w:val="0"/>
                  <w:marBottom w:val="0"/>
                  <w:divBdr>
                    <w:top w:val="none" w:sz="0" w:space="0" w:color="auto"/>
                    <w:left w:val="none" w:sz="0" w:space="0" w:color="auto"/>
                    <w:bottom w:val="none" w:sz="0" w:space="0" w:color="auto"/>
                    <w:right w:val="none" w:sz="0" w:space="0" w:color="auto"/>
                  </w:divBdr>
                </w:div>
                <w:div w:id="1944264364">
                  <w:marLeft w:val="640"/>
                  <w:marRight w:val="0"/>
                  <w:marTop w:val="0"/>
                  <w:marBottom w:val="0"/>
                  <w:divBdr>
                    <w:top w:val="none" w:sz="0" w:space="0" w:color="auto"/>
                    <w:left w:val="none" w:sz="0" w:space="0" w:color="auto"/>
                    <w:bottom w:val="none" w:sz="0" w:space="0" w:color="auto"/>
                    <w:right w:val="none" w:sz="0" w:space="0" w:color="auto"/>
                  </w:divBdr>
                </w:div>
                <w:div w:id="1949002978">
                  <w:marLeft w:val="640"/>
                  <w:marRight w:val="0"/>
                  <w:marTop w:val="0"/>
                  <w:marBottom w:val="0"/>
                  <w:divBdr>
                    <w:top w:val="none" w:sz="0" w:space="0" w:color="auto"/>
                    <w:left w:val="none" w:sz="0" w:space="0" w:color="auto"/>
                    <w:bottom w:val="none" w:sz="0" w:space="0" w:color="auto"/>
                    <w:right w:val="none" w:sz="0" w:space="0" w:color="auto"/>
                  </w:divBdr>
                </w:div>
                <w:div w:id="2040888888">
                  <w:marLeft w:val="640"/>
                  <w:marRight w:val="0"/>
                  <w:marTop w:val="0"/>
                  <w:marBottom w:val="0"/>
                  <w:divBdr>
                    <w:top w:val="none" w:sz="0" w:space="0" w:color="auto"/>
                    <w:left w:val="none" w:sz="0" w:space="0" w:color="auto"/>
                    <w:bottom w:val="none" w:sz="0" w:space="0" w:color="auto"/>
                    <w:right w:val="none" w:sz="0" w:space="0" w:color="auto"/>
                  </w:divBdr>
                </w:div>
                <w:div w:id="2094274570">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647706463">
          <w:marLeft w:val="640"/>
          <w:marRight w:val="0"/>
          <w:marTop w:val="0"/>
          <w:marBottom w:val="0"/>
          <w:divBdr>
            <w:top w:val="none" w:sz="0" w:space="0" w:color="auto"/>
            <w:left w:val="none" w:sz="0" w:space="0" w:color="auto"/>
            <w:bottom w:val="none" w:sz="0" w:space="0" w:color="auto"/>
            <w:right w:val="none" w:sz="0" w:space="0" w:color="auto"/>
          </w:divBdr>
        </w:div>
        <w:div w:id="1665545135">
          <w:marLeft w:val="640"/>
          <w:marRight w:val="0"/>
          <w:marTop w:val="0"/>
          <w:marBottom w:val="0"/>
          <w:divBdr>
            <w:top w:val="none" w:sz="0" w:space="0" w:color="auto"/>
            <w:left w:val="none" w:sz="0" w:space="0" w:color="auto"/>
            <w:bottom w:val="none" w:sz="0" w:space="0" w:color="auto"/>
            <w:right w:val="none" w:sz="0" w:space="0" w:color="auto"/>
          </w:divBdr>
        </w:div>
        <w:div w:id="1707369743">
          <w:marLeft w:val="640"/>
          <w:marRight w:val="0"/>
          <w:marTop w:val="0"/>
          <w:marBottom w:val="0"/>
          <w:divBdr>
            <w:top w:val="none" w:sz="0" w:space="0" w:color="auto"/>
            <w:left w:val="none" w:sz="0" w:space="0" w:color="auto"/>
            <w:bottom w:val="none" w:sz="0" w:space="0" w:color="auto"/>
            <w:right w:val="none" w:sz="0" w:space="0" w:color="auto"/>
          </w:divBdr>
        </w:div>
        <w:div w:id="1892883946">
          <w:marLeft w:val="640"/>
          <w:marRight w:val="0"/>
          <w:marTop w:val="0"/>
          <w:marBottom w:val="0"/>
          <w:divBdr>
            <w:top w:val="none" w:sz="0" w:space="0" w:color="auto"/>
            <w:left w:val="none" w:sz="0" w:space="0" w:color="auto"/>
            <w:bottom w:val="none" w:sz="0" w:space="0" w:color="auto"/>
            <w:right w:val="none" w:sz="0" w:space="0" w:color="auto"/>
          </w:divBdr>
        </w:div>
        <w:div w:id="1918319223">
          <w:marLeft w:val="640"/>
          <w:marRight w:val="0"/>
          <w:marTop w:val="0"/>
          <w:marBottom w:val="0"/>
          <w:divBdr>
            <w:top w:val="none" w:sz="0" w:space="0" w:color="auto"/>
            <w:left w:val="none" w:sz="0" w:space="0" w:color="auto"/>
            <w:bottom w:val="none" w:sz="0" w:space="0" w:color="auto"/>
            <w:right w:val="none" w:sz="0" w:space="0" w:color="auto"/>
          </w:divBdr>
        </w:div>
        <w:div w:id="2052536804">
          <w:marLeft w:val="640"/>
          <w:marRight w:val="0"/>
          <w:marTop w:val="0"/>
          <w:marBottom w:val="0"/>
          <w:divBdr>
            <w:top w:val="none" w:sz="0" w:space="0" w:color="auto"/>
            <w:left w:val="none" w:sz="0" w:space="0" w:color="auto"/>
            <w:bottom w:val="none" w:sz="0" w:space="0" w:color="auto"/>
            <w:right w:val="none" w:sz="0" w:space="0" w:color="auto"/>
          </w:divBdr>
        </w:div>
        <w:div w:id="2064519435">
          <w:marLeft w:val="640"/>
          <w:marRight w:val="0"/>
          <w:marTop w:val="0"/>
          <w:marBottom w:val="0"/>
          <w:divBdr>
            <w:top w:val="none" w:sz="0" w:space="0" w:color="auto"/>
            <w:left w:val="none" w:sz="0" w:space="0" w:color="auto"/>
            <w:bottom w:val="none" w:sz="0" w:space="0" w:color="auto"/>
            <w:right w:val="none" w:sz="0" w:space="0" w:color="auto"/>
          </w:divBdr>
        </w:div>
        <w:div w:id="2087729915">
          <w:marLeft w:val="640"/>
          <w:marRight w:val="0"/>
          <w:marTop w:val="0"/>
          <w:marBottom w:val="0"/>
          <w:divBdr>
            <w:top w:val="none" w:sz="0" w:space="0" w:color="auto"/>
            <w:left w:val="none" w:sz="0" w:space="0" w:color="auto"/>
            <w:bottom w:val="none" w:sz="0" w:space="0" w:color="auto"/>
            <w:right w:val="none" w:sz="0" w:space="0" w:color="auto"/>
          </w:divBdr>
        </w:div>
        <w:div w:id="2127383807">
          <w:marLeft w:val="640"/>
          <w:marRight w:val="0"/>
          <w:marTop w:val="0"/>
          <w:marBottom w:val="0"/>
          <w:divBdr>
            <w:top w:val="none" w:sz="0" w:space="0" w:color="auto"/>
            <w:left w:val="none" w:sz="0" w:space="0" w:color="auto"/>
            <w:bottom w:val="none" w:sz="0" w:space="0" w:color="auto"/>
            <w:right w:val="none" w:sz="0" w:space="0" w:color="auto"/>
          </w:divBdr>
        </w:div>
      </w:divsChild>
    </w:div>
    <w:div w:id="1247572335">
      <w:bodyDiv w:val="1"/>
      <w:marLeft w:val="0"/>
      <w:marRight w:val="0"/>
      <w:marTop w:val="0"/>
      <w:marBottom w:val="0"/>
      <w:divBdr>
        <w:top w:val="none" w:sz="0" w:space="0" w:color="auto"/>
        <w:left w:val="none" w:sz="0" w:space="0" w:color="auto"/>
        <w:bottom w:val="none" w:sz="0" w:space="0" w:color="auto"/>
        <w:right w:val="none" w:sz="0" w:space="0" w:color="auto"/>
      </w:divBdr>
      <w:divsChild>
        <w:div w:id="129859525">
          <w:marLeft w:val="640"/>
          <w:marRight w:val="0"/>
          <w:marTop w:val="0"/>
          <w:marBottom w:val="0"/>
          <w:divBdr>
            <w:top w:val="none" w:sz="0" w:space="0" w:color="auto"/>
            <w:left w:val="none" w:sz="0" w:space="0" w:color="auto"/>
            <w:bottom w:val="none" w:sz="0" w:space="0" w:color="auto"/>
            <w:right w:val="none" w:sz="0" w:space="0" w:color="auto"/>
          </w:divBdr>
        </w:div>
        <w:div w:id="147401142">
          <w:marLeft w:val="640"/>
          <w:marRight w:val="0"/>
          <w:marTop w:val="0"/>
          <w:marBottom w:val="0"/>
          <w:divBdr>
            <w:top w:val="none" w:sz="0" w:space="0" w:color="auto"/>
            <w:left w:val="none" w:sz="0" w:space="0" w:color="auto"/>
            <w:bottom w:val="none" w:sz="0" w:space="0" w:color="auto"/>
            <w:right w:val="none" w:sz="0" w:space="0" w:color="auto"/>
          </w:divBdr>
        </w:div>
        <w:div w:id="164438012">
          <w:marLeft w:val="640"/>
          <w:marRight w:val="0"/>
          <w:marTop w:val="0"/>
          <w:marBottom w:val="0"/>
          <w:divBdr>
            <w:top w:val="none" w:sz="0" w:space="0" w:color="auto"/>
            <w:left w:val="none" w:sz="0" w:space="0" w:color="auto"/>
            <w:bottom w:val="none" w:sz="0" w:space="0" w:color="auto"/>
            <w:right w:val="none" w:sz="0" w:space="0" w:color="auto"/>
          </w:divBdr>
        </w:div>
        <w:div w:id="166213768">
          <w:marLeft w:val="640"/>
          <w:marRight w:val="0"/>
          <w:marTop w:val="0"/>
          <w:marBottom w:val="0"/>
          <w:divBdr>
            <w:top w:val="none" w:sz="0" w:space="0" w:color="auto"/>
            <w:left w:val="none" w:sz="0" w:space="0" w:color="auto"/>
            <w:bottom w:val="none" w:sz="0" w:space="0" w:color="auto"/>
            <w:right w:val="none" w:sz="0" w:space="0" w:color="auto"/>
          </w:divBdr>
        </w:div>
        <w:div w:id="172108974">
          <w:marLeft w:val="640"/>
          <w:marRight w:val="0"/>
          <w:marTop w:val="0"/>
          <w:marBottom w:val="0"/>
          <w:divBdr>
            <w:top w:val="none" w:sz="0" w:space="0" w:color="auto"/>
            <w:left w:val="none" w:sz="0" w:space="0" w:color="auto"/>
            <w:bottom w:val="none" w:sz="0" w:space="0" w:color="auto"/>
            <w:right w:val="none" w:sz="0" w:space="0" w:color="auto"/>
          </w:divBdr>
        </w:div>
        <w:div w:id="172495924">
          <w:marLeft w:val="640"/>
          <w:marRight w:val="0"/>
          <w:marTop w:val="0"/>
          <w:marBottom w:val="0"/>
          <w:divBdr>
            <w:top w:val="none" w:sz="0" w:space="0" w:color="auto"/>
            <w:left w:val="none" w:sz="0" w:space="0" w:color="auto"/>
            <w:bottom w:val="none" w:sz="0" w:space="0" w:color="auto"/>
            <w:right w:val="none" w:sz="0" w:space="0" w:color="auto"/>
          </w:divBdr>
        </w:div>
        <w:div w:id="183715997">
          <w:marLeft w:val="640"/>
          <w:marRight w:val="0"/>
          <w:marTop w:val="0"/>
          <w:marBottom w:val="0"/>
          <w:divBdr>
            <w:top w:val="none" w:sz="0" w:space="0" w:color="auto"/>
            <w:left w:val="none" w:sz="0" w:space="0" w:color="auto"/>
            <w:bottom w:val="none" w:sz="0" w:space="0" w:color="auto"/>
            <w:right w:val="none" w:sz="0" w:space="0" w:color="auto"/>
          </w:divBdr>
        </w:div>
        <w:div w:id="297150642">
          <w:marLeft w:val="640"/>
          <w:marRight w:val="0"/>
          <w:marTop w:val="0"/>
          <w:marBottom w:val="0"/>
          <w:divBdr>
            <w:top w:val="none" w:sz="0" w:space="0" w:color="auto"/>
            <w:left w:val="none" w:sz="0" w:space="0" w:color="auto"/>
            <w:bottom w:val="none" w:sz="0" w:space="0" w:color="auto"/>
            <w:right w:val="none" w:sz="0" w:space="0" w:color="auto"/>
          </w:divBdr>
        </w:div>
        <w:div w:id="397097222">
          <w:marLeft w:val="640"/>
          <w:marRight w:val="0"/>
          <w:marTop w:val="0"/>
          <w:marBottom w:val="0"/>
          <w:divBdr>
            <w:top w:val="none" w:sz="0" w:space="0" w:color="auto"/>
            <w:left w:val="none" w:sz="0" w:space="0" w:color="auto"/>
            <w:bottom w:val="none" w:sz="0" w:space="0" w:color="auto"/>
            <w:right w:val="none" w:sz="0" w:space="0" w:color="auto"/>
          </w:divBdr>
        </w:div>
        <w:div w:id="453790735">
          <w:marLeft w:val="640"/>
          <w:marRight w:val="0"/>
          <w:marTop w:val="0"/>
          <w:marBottom w:val="0"/>
          <w:divBdr>
            <w:top w:val="none" w:sz="0" w:space="0" w:color="auto"/>
            <w:left w:val="none" w:sz="0" w:space="0" w:color="auto"/>
            <w:bottom w:val="none" w:sz="0" w:space="0" w:color="auto"/>
            <w:right w:val="none" w:sz="0" w:space="0" w:color="auto"/>
          </w:divBdr>
        </w:div>
        <w:div w:id="481772043">
          <w:marLeft w:val="640"/>
          <w:marRight w:val="0"/>
          <w:marTop w:val="0"/>
          <w:marBottom w:val="0"/>
          <w:divBdr>
            <w:top w:val="none" w:sz="0" w:space="0" w:color="auto"/>
            <w:left w:val="none" w:sz="0" w:space="0" w:color="auto"/>
            <w:bottom w:val="none" w:sz="0" w:space="0" w:color="auto"/>
            <w:right w:val="none" w:sz="0" w:space="0" w:color="auto"/>
          </w:divBdr>
        </w:div>
        <w:div w:id="531500011">
          <w:marLeft w:val="640"/>
          <w:marRight w:val="0"/>
          <w:marTop w:val="0"/>
          <w:marBottom w:val="0"/>
          <w:divBdr>
            <w:top w:val="none" w:sz="0" w:space="0" w:color="auto"/>
            <w:left w:val="none" w:sz="0" w:space="0" w:color="auto"/>
            <w:bottom w:val="none" w:sz="0" w:space="0" w:color="auto"/>
            <w:right w:val="none" w:sz="0" w:space="0" w:color="auto"/>
          </w:divBdr>
        </w:div>
        <w:div w:id="560025750">
          <w:marLeft w:val="640"/>
          <w:marRight w:val="0"/>
          <w:marTop w:val="0"/>
          <w:marBottom w:val="0"/>
          <w:divBdr>
            <w:top w:val="none" w:sz="0" w:space="0" w:color="auto"/>
            <w:left w:val="none" w:sz="0" w:space="0" w:color="auto"/>
            <w:bottom w:val="none" w:sz="0" w:space="0" w:color="auto"/>
            <w:right w:val="none" w:sz="0" w:space="0" w:color="auto"/>
          </w:divBdr>
        </w:div>
        <w:div w:id="561868508">
          <w:marLeft w:val="640"/>
          <w:marRight w:val="0"/>
          <w:marTop w:val="0"/>
          <w:marBottom w:val="0"/>
          <w:divBdr>
            <w:top w:val="none" w:sz="0" w:space="0" w:color="auto"/>
            <w:left w:val="none" w:sz="0" w:space="0" w:color="auto"/>
            <w:bottom w:val="none" w:sz="0" w:space="0" w:color="auto"/>
            <w:right w:val="none" w:sz="0" w:space="0" w:color="auto"/>
          </w:divBdr>
        </w:div>
        <w:div w:id="582567093">
          <w:marLeft w:val="640"/>
          <w:marRight w:val="0"/>
          <w:marTop w:val="0"/>
          <w:marBottom w:val="0"/>
          <w:divBdr>
            <w:top w:val="none" w:sz="0" w:space="0" w:color="auto"/>
            <w:left w:val="none" w:sz="0" w:space="0" w:color="auto"/>
            <w:bottom w:val="none" w:sz="0" w:space="0" w:color="auto"/>
            <w:right w:val="none" w:sz="0" w:space="0" w:color="auto"/>
          </w:divBdr>
        </w:div>
        <w:div w:id="684525346">
          <w:marLeft w:val="640"/>
          <w:marRight w:val="0"/>
          <w:marTop w:val="0"/>
          <w:marBottom w:val="0"/>
          <w:divBdr>
            <w:top w:val="none" w:sz="0" w:space="0" w:color="auto"/>
            <w:left w:val="none" w:sz="0" w:space="0" w:color="auto"/>
            <w:bottom w:val="none" w:sz="0" w:space="0" w:color="auto"/>
            <w:right w:val="none" w:sz="0" w:space="0" w:color="auto"/>
          </w:divBdr>
        </w:div>
        <w:div w:id="722018463">
          <w:marLeft w:val="640"/>
          <w:marRight w:val="0"/>
          <w:marTop w:val="0"/>
          <w:marBottom w:val="0"/>
          <w:divBdr>
            <w:top w:val="none" w:sz="0" w:space="0" w:color="auto"/>
            <w:left w:val="none" w:sz="0" w:space="0" w:color="auto"/>
            <w:bottom w:val="none" w:sz="0" w:space="0" w:color="auto"/>
            <w:right w:val="none" w:sz="0" w:space="0" w:color="auto"/>
          </w:divBdr>
        </w:div>
        <w:div w:id="723716791">
          <w:marLeft w:val="640"/>
          <w:marRight w:val="0"/>
          <w:marTop w:val="0"/>
          <w:marBottom w:val="0"/>
          <w:divBdr>
            <w:top w:val="none" w:sz="0" w:space="0" w:color="auto"/>
            <w:left w:val="none" w:sz="0" w:space="0" w:color="auto"/>
            <w:bottom w:val="none" w:sz="0" w:space="0" w:color="auto"/>
            <w:right w:val="none" w:sz="0" w:space="0" w:color="auto"/>
          </w:divBdr>
        </w:div>
        <w:div w:id="864682935">
          <w:marLeft w:val="640"/>
          <w:marRight w:val="0"/>
          <w:marTop w:val="0"/>
          <w:marBottom w:val="0"/>
          <w:divBdr>
            <w:top w:val="none" w:sz="0" w:space="0" w:color="auto"/>
            <w:left w:val="none" w:sz="0" w:space="0" w:color="auto"/>
            <w:bottom w:val="none" w:sz="0" w:space="0" w:color="auto"/>
            <w:right w:val="none" w:sz="0" w:space="0" w:color="auto"/>
          </w:divBdr>
        </w:div>
        <w:div w:id="873083566">
          <w:marLeft w:val="640"/>
          <w:marRight w:val="0"/>
          <w:marTop w:val="0"/>
          <w:marBottom w:val="0"/>
          <w:divBdr>
            <w:top w:val="none" w:sz="0" w:space="0" w:color="auto"/>
            <w:left w:val="none" w:sz="0" w:space="0" w:color="auto"/>
            <w:bottom w:val="none" w:sz="0" w:space="0" w:color="auto"/>
            <w:right w:val="none" w:sz="0" w:space="0" w:color="auto"/>
          </w:divBdr>
        </w:div>
        <w:div w:id="1001398097">
          <w:marLeft w:val="640"/>
          <w:marRight w:val="0"/>
          <w:marTop w:val="0"/>
          <w:marBottom w:val="0"/>
          <w:divBdr>
            <w:top w:val="none" w:sz="0" w:space="0" w:color="auto"/>
            <w:left w:val="none" w:sz="0" w:space="0" w:color="auto"/>
            <w:bottom w:val="none" w:sz="0" w:space="0" w:color="auto"/>
            <w:right w:val="none" w:sz="0" w:space="0" w:color="auto"/>
          </w:divBdr>
        </w:div>
        <w:div w:id="1103190391">
          <w:marLeft w:val="640"/>
          <w:marRight w:val="0"/>
          <w:marTop w:val="0"/>
          <w:marBottom w:val="0"/>
          <w:divBdr>
            <w:top w:val="none" w:sz="0" w:space="0" w:color="auto"/>
            <w:left w:val="none" w:sz="0" w:space="0" w:color="auto"/>
            <w:bottom w:val="none" w:sz="0" w:space="0" w:color="auto"/>
            <w:right w:val="none" w:sz="0" w:space="0" w:color="auto"/>
          </w:divBdr>
        </w:div>
        <w:div w:id="1164858591">
          <w:marLeft w:val="640"/>
          <w:marRight w:val="0"/>
          <w:marTop w:val="0"/>
          <w:marBottom w:val="0"/>
          <w:divBdr>
            <w:top w:val="none" w:sz="0" w:space="0" w:color="auto"/>
            <w:left w:val="none" w:sz="0" w:space="0" w:color="auto"/>
            <w:bottom w:val="none" w:sz="0" w:space="0" w:color="auto"/>
            <w:right w:val="none" w:sz="0" w:space="0" w:color="auto"/>
          </w:divBdr>
        </w:div>
        <w:div w:id="1202594822">
          <w:marLeft w:val="640"/>
          <w:marRight w:val="0"/>
          <w:marTop w:val="0"/>
          <w:marBottom w:val="0"/>
          <w:divBdr>
            <w:top w:val="none" w:sz="0" w:space="0" w:color="auto"/>
            <w:left w:val="none" w:sz="0" w:space="0" w:color="auto"/>
            <w:bottom w:val="none" w:sz="0" w:space="0" w:color="auto"/>
            <w:right w:val="none" w:sz="0" w:space="0" w:color="auto"/>
          </w:divBdr>
        </w:div>
        <w:div w:id="1284380765">
          <w:marLeft w:val="640"/>
          <w:marRight w:val="0"/>
          <w:marTop w:val="0"/>
          <w:marBottom w:val="0"/>
          <w:divBdr>
            <w:top w:val="none" w:sz="0" w:space="0" w:color="auto"/>
            <w:left w:val="none" w:sz="0" w:space="0" w:color="auto"/>
            <w:bottom w:val="none" w:sz="0" w:space="0" w:color="auto"/>
            <w:right w:val="none" w:sz="0" w:space="0" w:color="auto"/>
          </w:divBdr>
        </w:div>
        <w:div w:id="1372344323">
          <w:marLeft w:val="640"/>
          <w:marRight w:val="0"/>
          <w:marTop w:val="0"/>
          <w:marBottom w:val="0"/>
          <w:divBdr>
            <w:top w:val="none" w:sz="0" w:space="0" w:color="auto"/>
            <w:left w:val="none" w:sz="0" w:space="0" w:color="auto"/>
            <w:bottom w:val="none" w:sz="0" w:space="0" w:color="auto"/>
            <w:right w:val="none" w:sz="0" w:space="0" w:color="auto"/>
          </w:divBdr>
        </w:div>
        <w:div w:id="1373966318">
          <w:marLeft w:val="640"/>
          <w:marRight w:val="0"/>
          <w:marTop w:val="0"/>
          <w:marBottom w:val="0"/>
          <w:divBdr>
            <w:top w:val="none" w:sz="0" w:space="0" w:color="auto"/>
            <w:left w:val="none" w:sz="0" w:space="0" w:color="auto"/>
            <w:bottom w:val="none" w:sz="0" w:space="0" w:color="auto"/>
            <w:right w:val="none" w:sz="0" w:space="0" w:color="auto"/>
          </w:divBdr>
        </w:div>
        <w:div w:id="1380785383">
          <w:marLeft w:val="640"/>
          <w:marRight w:val="0"/>
          <w:marTop w:val="0"/>
          <w:marBottom w:val="0"/>
          <w:divBdr>
            <w:top w:val="none" w:sz="0" w:space="0" w:color="auto"/>
            <w:left w:val="none" w:sz="0" w:space="0" w:color="auto"/>
            <w:bottom w:val="none" w:sz="0" w:space="0" w:color="auto"/>
            <w:right w:val="none" w:sz="0" w:space="0" w:color="auto"/>
          </w:divBdr>
        </w:div>
        <w:div w:id="1510021974">
          <w:marLeft w:val="640"/>
          <w:marRight w:val="0"/>
          <w:marTop w:val="0"/>
          <w:marBottom w:val="0"/>
          <w:divBdr>
            <w:top w:val="none" w:sz="0" w:space="0" w:color="auto"/>
            <w:left w:val="none" w:sz="0" w:space="0" w:color="auto"/>
            <w:bottom w:val="none" w:sz="0" w:space="0" w:color="auto"/>
            <w:right w:val="none" w:sz="0" w:space="0" w:color="auto"/>
          </w:divBdr>
        </w:div>
        <w:div w:id="1600916268">
          <w:marLeft w:val="640"/>
          <w:marRight w:val="0"/>
          <w:marTop w:val="0"/>
          <w:marBottom w:val="0"/>
          <w:divBdr>
            <w:top w:val="none" w:sz="0" w:space="0" w:color="auto"/>
            <w:left w:val="none" w:sz="0" w:space="0" w:color="auto"/>
            <w:bottom w:val="none" w:sz="0" w:space="0" w:color="auto"/>
            <w:right w:val="none" w:sz="0" w:space="0" w:color="auto"/>
          </w:divBdr>
        </w:div>
        <w:div w:id="1651445869">
          <w:marLeft w:val="640"/>
          <w:marRight w:val="0"/>
          <w:marTop w:val="0"/>
          <w:marBottom w:val="0"/>
          <w:divBdr>
            <w:top w:val="none" w:sz="0" w:space="0" w:color="auto"/>
            <w:left w:val="none" w:sz="0" w:space="0" w:color="auto"/>
            <w:bottom w:val="none" w:sz="0" w:space="0" w:color="auto"/>
            <w:right w:val="none" w:sz="0" w:space="0" w:color="auto"/>
          </w:divBdr>
        </w:div>
        <w:div w:id="2041008702">
          <w:marLeft w:val="640"/>
          <w:marRight w:val="0"/>
          <w:marTop w:val="0"/>
          <w:marBottom w:val="0"/>
          <w:divBdr>
            <w:top w:val="none" w:sz="0" w:space="0" w:color="auto"/>
            <w:left w:val="none" w:sz="0" w:space="0" w:color="auto"/>
            <w:bottom w:val="none" w:sz="0" w:space="0" w:color="auto"/>
            <w:right w:val="none" w:sz="0" w:space="0" w:color="auto"/>
          </w:divBdr>
        </w:div>
        <w:div w:id="2106917992">
          <w:marLeft w:val="640"/>
          <w:marRight w:val="0"/>
          <w:marTop w:val="0"/>
          <w:marBottom w:val="0"/>
          <w:divBdr>
            <w:top w:val="none" w:sz="0" w:space="0" w:color="auto"/>
            <w:left w:val="none" w:sz="0" w:space="0" w:color="auto"/>
            <w:bottom w:val="none" w:sz="0" w:space="0" w:color="auto"/>
            <w:right w:val="none" w:sz="0" w:space="0" w:color="auto"/>
          </w:divBdr>
        </w:div>
      </w:divsChild>
    </w:div>
    <w:div w:id="1249997185">
      <w:bodyDiv w:val="1"/>
      <w:marLeft w:val="0"/>
      <w:marRight w:val="0"/>
      <w:marTop w:val="0"/>
      <w:marBottom w:val="0"/>
      <w:divBdr>
        <w:top w:val="none" w:sz="0" w:space="0" w:color="auto"/>
        <w:left w:val="none" w:sz="0" w:space="0" w:color="auto"/>
        <w:bottom w:val="none" w:sz="0" w:space="0" w:color="auto"/>
        <w:right w:val="none" w:sz="0" w:space="0" w:color="auto"/>
      </w:divBdr>
      <w:divsChild>
        <w:div w:id="47533189">
          <w:marLeft w:val="640"/>
          <w:marRight w:val="0"/>
          <w:marTop w:val="0"/>
          <w:marBottom w:val="0"/>
          <w:divBdr>
            <w:top w:val="none" w:sz="0" w:space="0" w:color="auto"/>
            <w:left w:val="none" w:sz="0" w:space="0" w:color="auto"/>
            <w:bottom w:val="none" w:sz="0" w:space="0" w:color="auto"/>
            <w:right w:val="none" w:sz="0" w:space="0" w:color="auto"/>
          </w:divBdr>
        </w:div>
        <w:div w:id="101921142">
          <w:marLeft w:val="640"/>
          <w:marRight w:val="0"/>
          <w:marTop w:val="0"/>
          <w:marBottom w:val="0"/>
          <w:divBdr>
            <w:top w:val="none" w:sz="0" w:space="0" w:color="auto"/>
            <w:left w:val="none" w:sz="0" w:space="0" w:color="auto"/>
            <w:bottom w:val="none" w:sz="0" w:space="0" w:color="auto"/>
            <w:right w:val="none" w:sz="0" w:space="0" w:color="auto"/>
          </w:divBdr>
        </w:div>
        <w:div w:id="206140959">
          <w:marLeft w:val="640"/>
          <w:marRight w:val="0"/>
          <w:marTop w:val="0"/>
          <w:marBottom w:val="0"/>
          <w:divBdr>
            <w:top w:val="none" w:sz="0" w:space="0" w:color="auto"/>
            <w:left w:val="none" w:sz="0" w:space="0" w:color="auto"/>
            <w:bottom w:val="none" w:sz="0" w:space="0" w:color="auto"/>
            <w:right w:val="none" w:sz="0" w:space="0" w:color="auto"/>
          </w:divBdr>
        </w:div>
        <w:div w:id="251396178">
          <w:marLeft w:val="640"/>
          <w:marRight w:val="0"/>
          <w:marTop w:val="0"/>
          <w:marBottom w:val="0"/>
          <w:divBdr>
            <w:top w:val="none" w:sz="0" w:space="0" w:color="auto"/>
            <w:left w:val="none" w:sz="0" w:space="0" w:color="auto"/>
            <w:bottom w:val="none" w:sz="0" w:space="0" w:color="auto"/>
            <w:right w:val="none" w:sz="0" w:space="0" w:color="auto"/>
          </w:divBdr>
        </w:div>
        <w:div w:id="286935468">
          <w:marLeft w:val="640"/>
          <w:marRight w:val="0"/>
          <w:marTop w:val="0"/>
          <w:marBottom w:val="0"/>
          <w:divBdr>
            <w:top w:val="none" w:sz="0" w:space="0" w:color="auto"/>
            <w:left w:val="none" w:sz="0" w:space="0" w:color="auto"/>
            <w:bottom w:val="none" w:sz="0" w:space="0" w:color="auto"/>
            <w:right w:val="none" w:sz="0" w:space="0" w:color="auto"/>
          </w:divBdr>
        </w:div>
        <w:div w:id="364330795">
          <w:marLeft w:val="640"/>
          <w:marRight w:val="0"/>
          <w:marTop w:val="0"/>
          <w:marBottom w:val="0"/>
          <w:divBdr>
            <w:top w:val="none" w:sz="0" w:space="0" w:color="auto"/>
            <w:left w:val="none" w:sz="0" w:space="0" w:color="auto"/>
            <w:bottom w:val="none" w:sz="0" w:space="0" w:color="auto"/>
            <w:right w:val="none" w:sz="0" w:space="0" w:color="auto"/>
          </w:divBdr>
        </w:div>
        <w:div w:id="456144141">
          <w:marLeft w:val="640"/>
          <w:marRight w:val="0"/>
          <w:marTop w:val="0"/>
          <w:marBottom w:val="0"/>
          <w:divBdr>
            <w:top w:val="none" w:sz="0" w:space="0" w:color="auto"/>
            <w:left w:val="none" w:sz="0" w:space="0" w:color="auto"/>
            <w:bottom w:val="none" w:sz="0" w:space="0" w:color="auto"/>
            <w:right w:val="none" w:sz="0" w:space="0" w:color="auto"/>
          </w:divBdr>
        </w:div>
        <w:div w:id="465124822">
          <w:marLeft w:val="640"/>
          <w:marRight w:val="0"/>
          <w:marTop w:val="0"/>
          <w:marBottom w:val="0"/>
          <w:divBdr>
            <w:top w:val="none" w:sz="0" w:space="0" w:color="auto"/>
            <w:left w:val="none" w:sz="0" w:space="0" w:color="auto"/>
            <w:bottom w:val="none" w:sz="0" w:space="0" w:color="auto"/>
            <w:right w:val="none" w:sz="0" w:space="0" w:color="auto"/>
          </w:divBdr>
        </w:div>
        <w:div w:id="473644513">
          <w:marLeft w:val="640"/>
          <w:marRight w:val="0"/>
          <w:marTop w:val="0"/>
          <w:marBottom w:val="0"/>
          <w:divBdr>
            <w:top w:val="none" w:sz="0" w:space="0" w:color="auto"/>
            <w:left w:val="none" w:sz="0" w:space="0" w:color="auto"/>
            <w:bottom w:val="none" w:sz="0" w:space="0" w:color="auto"/>
            <w:right w:val="none" w:sz="0" w:space="0" w:color="auto"/>
          </w:divBdr>
        </w:div>
        <w:div w:id="643245132">
          <w:marLeft w:val="640"/>
          <w:marRight w:val="0"/>
          <w:marTop w:val="0"/>
          <w:marBottom w:val="0"/>
          <w:divBdr>
            <w:top w:val="none" w:sz="0" w:space="0" w:color="auto"/>
            <w:left w:val="none" w:sz="0" w:space="0" w:color="auto"/>
            <w:bottom w:val="none" w:sz="0" w:space="0" w:color="auto"/>
            <w:right w:val="none" w:sz="0" w:space="0" w:color="auto"/>
          </w:divBdr>
        </w:div>
        <w:div w:id="665665722">
          <w:marLeft w:val="640"/>
          <w:marRight w:val="0"/>
          <w:marTop w:val="0"/>
          <w:marBottom w:val="0"/>
          <w:divBdr>
            <w:top w:val="none" w:sz="0" w:space="0" w:color="auto"/>
            <w:left w:val="none" w:sz="0" w:space="0" w:color="auto"/>
            <w:bottom w:val="none" w:sz="0" w:space="0" w:color="auto"/>
            <w:right w:val="none" w:sz="0" w:space="0" w:color="auto"/>
          </w:divBdr>
        </w:div>
        <w:div w:id="685520963">
          <w:marLeft w:val="640"/>
          <w:marRight w:val="0"/>
          <w:marTop w:val="0"/>
          <w:marBottom w:val="0"/>
          <w:divBdr>
            <w:top w:val="none" w:sz="0" w:space="0" w:color="auto"/>
            <w:left w:val="none" w:sz="0" w:space="0" w:color="auto"/>
            <w:bottom w:val="none" w:sz="0" w:space="0" w:color="auto"/>
            <w:right w:val="none" w:sz="0" w:space="0" w:color="auto"/>
          </w:divBdr>
        </w:div>
        <w:div w:id="784932076">
          <w:marLeft w:val="640"/>
          <w:marRight w:val="0"/>
          <w:marTop w:val="0"/>
          <w:marBottom w:val="0"/>
          <w:divBdr>
            <w:top w:val="none" w:sz="0" w:space="0" w:color="auto"/>
            <w:left w:val="none" w:sz="0" w:space="0" w:color="auto"/>
            <w:bottom w:val="none" w:sz="0" w:space="0" w:color="auto"/>
            <w:right w:val="none" w:sz="0" w:space="0" w:color="auto"/>
          </w:divBdr>
        </w:div>
        <w:div w:id="953754836">
          <w:marLeft w:val="640"/>
          <w:marRight w:val="0"/>
          <w:marTop w:val="0"/>
          <w:marBottom w:val="0"/>
          <w:divBdr>
            <w:top w:val="none" w:sz="0" w:space="0" w:color="auto"/>
            <w:left w:val="none" w:sz="0" w:space="0" w:color="auto"/>
            <w:bottom w:val="none" w:sz="0" w:space="0" w:color="auto"/>
            <w:right w:val="none" w:sz="0" w:space="0" w:color="auto"/>
          </w:divBdr>
        </w:div>
        <w:div w:id="964384848">
          <w:marLeft w:val="640"/>
          <w:marRight w:val="0"/>
          <w:marTop w:val="0"/>
          <w:marBottom w:val="0"/>
          <w:divBdr>
            <w:top w:val="none" w:sz="0" w:space="0" w:color="auto"/>
            <w:left w:val="none" w:sz="0" w:space="0" w:color="auto"/>
            <w:bottom w:val="none" w:sz="0" w:space="0" w:color="auto"/>
            <w:right w:val="none" w:sz="0" w:space="0" w:color="auto"/>
          </w:divBdr>
        </w:div>
        <w:div w:id="981813190">
          <w:marLeft w:val="640"/>
          <w:marRight w:val="0"/>
          <w:marTop w:val="0"/>
          <w:marBottom w:val="0"/>
          <w:divBdr>
            <w:top w:val="none" w:sz="0" w:space="0" w:color="auto"/>
            <w:left w:val="none" w:sz="0" w:space="0" w:color="auto"/>
            <w:bottom w:val="none" w:sz="0" w:space="0" w:color="auto"/>
            <w:right w:val="none" w:sz="0" w:space="0" w:color="auto"/>
          </w:divBdr>
        </w:div>
        <w:div w:id="998967163">
          <w:marLeft w:val="640"/>
          <w:marRight w:val="0"/>
          <w:marTop w:val="0"/>
          <w:marBottom w:val="0"/>
          <w:divBdr>
            <w:top w:val="none" w:sz="0" w:space="0" w:color="auto"/>
            <w:left w:val="none" w:sz="0" w:space="0" w:color="auto"/>
            <w:bottom w:val="none" w:sz="0" w:space="0" w:color="auto"/>
            <w:right w:val="none" w:sz="0" w:space="0" w:color="auto"/>
          </w:divBdr>
        </w:div>
        <w:div w:id="1203446000">
          <w:marLeft w:val="640"/>
          <w:marRight w:val="0"/>
          <w:marTop w:val="0"/>
          <w:marBottom w:val="0"/>
          <w:divBdr>
            <w:top w:val="none" w:sz="0" w:space="0" w:color="auto"/>
            <w:left w:val="none" w:sz="0" w:space="0" w:color="auto"/>
            <w:bottom w:val="none" w:sz="0" w:space="0" w:color="auto"/>
            <w:right w:val="none" w:sz="0" w:space="0" w:color="auto"/>
          </w:divBdr>
        </w:div>
        <w:div w:id="1216502317">
          <w:marLeft w:val="640"/>
          <w:marRight w:val="0"/>
          <w:marTop w:val="0"/>
          <w:marBottom w:val="0"/>
          <w:divBdr>
            <w:top w:val="none" w:sz="0" w:space="0" w:color="auto"/>
            <w:left w:val="none" w:sz="0" w:space="0" w:color="auto"/>
            <w:bottom w:val="none" w:sz="0" w:space="0" w:color="auto"/>
            <w:right w:val="none" w:sz="0" w:space="0" w:color="auto"/>
          </w:divBdr>
        </w:div>
        <w:div w:id="1350529421">
          <w:marLeft w:val="640"/>
          <w:marRight w:val="0"/>
          <w:marTop w:val="0"/>
          <w:marBottom w:val="0"/>
          <w:divBdr>
            <w:top w:val="none" w:sz="0" w:space="0" w:color="auto"/>
            <w:left w:val="none" w:sz="0" w:space="0" w:color="auto"/>
            <w:bottom w:val="none" w:sz="0" w:space="0" w:color="auto"/>
            <w:right w:val="none" w:sz="0" w:space="0" w:color="auto"/>
          </w:divBdr>
        </w:div>
        <w:div w:id="1490056037">
          <w:marLeft w:val="640"/>
          <w:marRight w:val="0"/>
          <w:marTop w:val="0"/>
          <w:marBottom w:val="0"/>
          <w:divBdr>
            <w:top w:val="none" w:sz="0" w:space="0" w:color="auto"/>
            <w:left w:val="none" w:sz="0" w:space="0" w:color="auto"/>
            <w:bottom w:val="none" w:sz="0" w:space="0" w:color="auto"/>
            <w:right w:val="none" w:sz="0" w:space="0" w:color="auto"/>
          </w:divBdr>
        </w:div>
        <w:div w:id="1552112566">
          <w:marLeft w:val="640"/>
          <w:marRight w:val="0"/>
          <w:marTop w:val="0"/>
          <w:marBottom w:val="0"/>
          <w:divBdr>
            <w:top w:val="none" w:sz="0" w:space="0" w:color="auto"/>
            <w:left w:val="none" w:sz="0" w:space="0" w:color="auto"/>
            <w:bottom w:val="none" w:sz="0" w:space="0" w:color="auto"/>
            <w:right w:val="none" w:sz="0" w:space="0" w:color="auto"/>
          </w:divBdr>
        </w:div>
        <w:div w:id="1575238260">
          <w:marLeft w:val="640"/>
          <w:marRight w:val="0"/>
          <w:marTop w:val="0"/>
          <w:marBottom w:val="0"/>
          <w:divBdr>
            <w:top w:val="none" w:sz="0" w:space="0" w:color="auto"/>
            <w:left w:val="none" w:sz="0" w:space="0" w:color="auto"/>
            <w:bottom w:val="none" w:sz="0" w:space="0" w:color="auto"/>
            <w:right w:val="none" w:sz="0" w:space="0" w:color="auto"/>
          </w:divBdr>
        </w:div>
        <w:div w:id="1722166266">
          <w:marLeft w:val="640"/>
          <w:marRight w:val="0"/>
          <w:marTop w:val="0"/>
          <w:marBottom w:val="0"/>
          <w:divBdr>
            <w:top w:val="none" w:sz="0" w:space="0" w:color="auto"/>
            <w:left w:val="none" w:sz="0" w:space="0" w:color="auto"/>
            <w:bottom w:val="none" w:sz="0" w:space="0" w:color="auto"/>
            <w:right w:val="none" w:sz="0" w:space="0" w:color="auto"/>
          </w:divBdr>
        </w:div>
        <w:div w:id="1771974975">
          <w:marLeft w:val="640"/>
          <w:marRight w:val="0"/>
          <w:marTop w:val="0"/>
          <w:marBottom w:val="0"/>
          <w:divBdr>
            <w:top w:val="none" w:sz="0" w:space="0" w:color="auto"/>
            <w:left w:val="none" w:sz="0" w:space="0" w:color="auto"/>
            <w:bottom w:val="none" w:sz="0" w:space="0" w:color="auto"/>
            <w:right w:val="none" w:sz="0" w:space="0" w:color="auto"/>
          </w:divBdr>
        </w:div>
        <w:div w:id="1794710251">
          <w:marLeft w:val="640"/>
          <w:marRight w:val="0"/>
          <w:marTop w:val="0"/>
          <w:marBottom w:val="0"/>
          <w:divBdr>
            <w:top w:val="none" w:sz="0" w:space="0" w:color="auto"/>
            <w:left w:val="none" w:sz="0" w:space="0" w:color="auto"/>
            <w:bottom w:val="none" w:sz="0" w:space="0" w:color="auto"/>
            <w:right w:val="none" w:sz="0" w:space="0" w:color="auto"/>
          </w:divBdr>
        </w:div>
        <w:div w:id="1927687933">
          <w:marLeft w:val="640"/>
          <w:marRight w:val="0"/>
          <w:marTop w:val="0"/>
          <w:marBottom w:val="0"/>
          <w:divBdr>
            <w:top w:val="none" w:sz="0" w:space="0" w:color="auto"/>
            <w:left w:val="none" w:sz="0" w:space="0" w:color="auto"/>
            <w:bottom w:val="none" w:sz="0" w:space="0" w:color="auto"/>
            <w:right w:val="none" w:sz="0" w:space="0" w:color="auto"/>
          </w:divBdr>
        </w:div>
        <w:div w:id="1986004991">
          <w:marLeft w:val="640"/>
          <w:marRight w:val="0"/>
          <w:marTop w:val="0"/>
          <w:marBottom w:val="0"/>
          <w:divBdr>
            <w:top w:val="none" w:sz="0" w:space="0" w:color="auto"/>
            <w:left w:val="none" w:sz="0" w:space="0" w:color="auto"/>
            <w:bottom w:val="none" w:sz="0" w:space="0" w:color="auto"/>
            <w:right w:val="none" w:sz="0" w:space="0" w:color="auto"/>
          </w:divBdr>
        </w:div>
        <w:div w:id="2010133049">
          <w:marLeft w:val="640"/>
          <w:marRight w:val="0"/>
          <w:marTop w:val="0"/>
          <w:marBottom w:val="0"/>
          <w:divBdr>
            <w:top w:val="none" w:sz="0" w:space="0" w:color="auto"/>
            <w:left w:val="none" w:sz="0" w:space="0" w:color="auto"/>
            <w:bottom w:val="none" w:sz="0" w:space="0" w:color="auto"/>
            <w:right w:val="none" w:sz="0" w:space="0" w:color="auto"/>
          </w:divBdr>
        </w:div>
        <w:div w:id="2036613701">
          <w:marLeft w:val="640"/>
          <w:marRight w:val="0"/>
          <w:marTop w:val="0"/>
          <w:marBottom w:val="0"/>
          <w:divBdr>
            <w:top w:val="none" w:sz="0" w:space="0" w:color="auto"/>
            <w:left w:val="none" w:sz="0" w:space="0" w:color="auto"/>
            <w:bottom w:val="none" w:sz="0" w:space="0" w:color="auto"/>
            <w:right w:val="none" w:sz="0" w:space="0" w:color="auto"/>
          </w:divBdr>
        </w:div>
        <w:div w:id="2108883161">
          <w:marLeft w:val="640"/>
          <w:marRight w:val="0"/>
          <w:marTop w:val="0"/>
          <w:marBottom w:val="0"/>
          <w:divBdr>
            <w:top w:val="none" w:sz="0" w:space="0" w:color="auto"/>
            <w:left w:val="none" w:sz="0" w:space="0" w:color="auto"/>
            <w:bottom w:val="none" w:sz="0" w:space="0" w:color="auto"/>
            <w:right w:val="none" w:sz="0" w:space="0" w:color="auto"/>
          </w:divBdr>
        </w:div>
        <w:div w:id="2125881539">
          <w:marLeft w:val="640"/>
          <w:marRight w:val="0"/>
          <w:marTop w:val="0"/>
          <w:marBottom w:val="0"/>
          <w:divBdr>
            <w:top w:val="none" w:sz="0" w:space="0" w:color="auto"/>
            <w:left w:val="none" w:sz="0" w:space="0" w:color="auto"/>
            <w:bottom w:val="none" w:sz="0" w:space="0" w:color="auto"/>
            <w:right w:val="none" w:sz="0" w:space="0" w:color="auto"/>
          </w:divBdr>
        </w:div>
      </w:divsChild>
    </w:div>
    <w:div w:id="1258054743">
      <w:bodyDiv w:val="1"/>
      <w:marLeft w:val="0"/>
      <w:marRight w:val="0"/>
      <w:marTop w:val="0"/>
      <w:marBottom w:val="0"/>
      <w:divBdr>
        <w:top w:val="none" w:sz="0" w:space="0" w:color="auto"/>
        <w:left w:val="none" w:sz="0" w:space="0" w:color="auto"/>
        <w:bottom w:val="none" w:sz="0" w:space="0" w:color="auto"/>
        <w:right w:val="none" w:sz="0" w:space="0" w:color="auto"/>
      </w:divBdr>
      <w:divsChild>
        <w:div w:id="13239982">
          <w:marLeft w:val="640"/>
          <w:marRight w:val="0"/>
          <w:marTop w:val="0"/>
          <w:marBottom w:val="0"/>
          <w:divBdr>
            <w:top w:val="none" w:sz="0" w:space="0" w:color="auto"/>
            <w:left w:val="none" w:sz="0" w:space="0" w:color="auto"/>
            <w:bottom w:val="none" w:sz="0" w:space="0" w:color="auto"/>
            <w:right w:val="none" w:sz="0" w:space="0" w:color="auto"/>
          </w:divBdr>
        </w:div>
        <w:div w:id="19361537">
          <w:marLeft w:val="640"/>
          <w:marRight w:val="0"/>
          <w:marTop w:val="0"/>
          <w:marBottom w:val="0"/>
          <w:divBdr>
            <w:top w:val="none" w:sz="0" w:space="0" w:color="auto"/>
            <w:left w:val="none" w:sz="0" w:space="0" w:color="auto"/>
            <w:bottom w:val="none" w:sz="0" w:space="0" w:color="auto"/>
            <w:right w:val="none" w:sz="0" w:space="0" w:color="auto"/>
          </w:divBdr>
        </w:div>
        <w:div w:id="44374853">
          <w:marLeft w:val="640"/>
          <w:marRight w:val="0"/>
          <w:marTop w:val="0"/>
          <w:marBottom w:val="0"/>
          <w:divBdr>
            <w:top w:val="none" w:sz="0" w:space="0" w:color="auto"/>
            <w:left w:val="none" w:sz="0" w:space="0" w:color="auto"/>
            <w:bottom w:val="none" w:sz="0" w:space="0" w:color="auto"/>
            <w:right w:val="none" w:sz="0" w:space="0" w:color="auto"/>
          </w:divBdr>
        </w:div>
        <w:div w:id="56978578">
          <w:marLeft w:val="640"/>
          <w:marRight w:val="0"/>
          <w:marTop w:val="0"/>
          <w:marBottom w:val="0"/>
          <w:divBdr>
            <w:top w:val="none" w:sz="0" w:space="0" w:color="auto"/>
            <w:left w:val="none" w:sz="0" w:space="0" w:color="auto"/>
            <w:bottom w:val="none" w:sz="0" w:space="0" w:color="auto"/>
            <w:right w:val="none" w:sz="0" w:space="0" w:color="auto"/>
          </w:divBdr>
        </w:div>
        <w:div w:id="70737570">
          <w:marLeft w:val="640"/>
          <w:marRight w:val="0"/>
          <w:marTop w:val="0"/>
          <w:marBottom w:val="0"/>
          <w:divBdr>
            <w:top w:val="none" w:sz="0" w:space="0" w:color="auto"/>
            <w:left w:val="none" w:sz="0" w:space="0" w:color="auto"/>
            <w:bottom w:val="none" w:sz="0" w:space="0" w:color="auto"/>
            <w:right w:val="none" w:sz="0" w:space="0" w:color="auto"/>
          </w:divBdr>
        </w:div>
        <w:div w:id="149716544">
          <w:marLeft w:val="640"/>
          <w:marRight w:val="0"/>
          <w:marTop w:val="0"/>
          <w:marBottom w:val="0"/>
          <w:divBdr>
            <w:top w:val="none" w:sz="0" w:space="0" w:color="auto"/>
            <w:left w:val="none" w:sz="0" w:space="0" w:color="auto"/>
            <w:bottom w:val="none" w:sz="0" w:space="0" w:color="auto"/>
            <w:right w:val="none" w:sz="0" w:space="0" w:color="auto"/>
          </w:divBdr>
        </w:div>
        <w:div w:id="171993341">
          <w:marLeft w:val="640"/>
          <w:marRight w:val="0"/>
          <w:marTop w:val="0"/>
          <w:marBottom w:val="0"/>
          <w:divBdr>
            <w:top w:val="none" w:sz="0" w:space="0" w:color="auto"/>
            <w:left w:val="none" w:sz="0" w:space="0" w:color="auto"/>
            <w:bottom w:val="none" w:sz="0" w:space="0" w:color="auto"/>
            <w:right w:val="none" w:sz="0" w:space="0" w:color="auto"/>
          </w:divBdr>
        </w:div>
        <w:div w:id="185605389">
          <w:marLeft w:val="640"/>
          <w:marRight w:val="0"/>
          <w:marTop w:val="0"/>
          <w:marBottom w:val="0"/>
          <w:divBdr>
            <w:top w:val="none" w:sz="0" w:space="0" w:color="auto"/>
            <w:left w:val="none" w:sz="0" w:space="0" w:color="auto"/>
            <w:bottom w:val="none" w:sz="0" w:space="0" w:color="auto"/>
            <w:right w:val="none" w:sz="0" w:space="0" w:color="auto"/>
          </w:divBdr>
        </w:div>
        <w:div w:id="292099890">
          <w:marLeft w:val="640"/>
          <w:marRight w:val="0"/>
          <w:marTop w:val="0"/>
          <w:marBottom w:val="0"/>
          <w:divBdr>
            <w:top w:val="none" w:sz="0" w:space="0" w:color="auto"/>
            <w:left w:val="none" w:sz="0" w:space="0" w:color="auto"/>
            <w:bottom w:val="none" w:sz="0" w:space="0" w:color="auto"/>
            <w:right w:val="none" w:sz="0" w:space="0" w:color="auto"/>
          </w:divBdr>
          <w:divsChild>
            <w:div w:id="79644234">
              <w:marLeft w:val="0"/>
              <w:marRight w:val="0"/>
              <w:marTop w:val="0"/>
              <w:marBottom w:val="0"/>
              <w:divBdr>
                <w:top w:val="none" w:sz="0" w:space="0" w:color="auto"/>
                <w:left w:val="none" w:sz="0" w:space="0" w:color="auto"/>
                <w:bottom w:val="none" w:sz="0" w:space="0" w:color="auto"/>
                <w:right w:val="none" w:sz="0" w:space="0" w:color="auto"/>
              </w:divBdr>
              <w:divsChild>
                <w:div w:id="56903645">
                  <w:marLeft w:val="640"/>
                  <w:marRight w:val="0"/>
                  <w:marTop w:val="0"/>
                  <w:marBottom w:val="0"/>
                  <w:divBdr>
                    <w:top w:val="none" w:sz="0" w:space="0" w:color="auto"/>
                    <w:left w:val="none" w:sz="0" w:space="0" w:color="auto"/>
                    <w:bottom w:val="none" w:sz="0" w:space="0" w:color="auto"/>
                    <w:right w:val="none" w:sz="0" w:space="0" w:color="auto"/>
                  </w:divBdr>
                </w:div>
                <w:div w:id="119036102">
                  <w:marLeft w:val="640"/>
                  <w:marRight w:val="0"/>
                  <w:marTop w:val="0"/>
                  <w:marBottom w:val="0"/>
                  <w:divBdr>
                    <w:top w:val="none" w:sz="0" w:space="0" w:color="auto"/>
                    <w:left w:val="none" w:sz="0" w:space="0" w:color="auto"/>
                    <w:bottom w:val="none" w:sz="0" w:space="0" w:color="auto"/>
                    <w:right w:val="none" w:sz="0" w:space="0" w:color="auto"/>
                  </w:divBdr>
                </w:div>
                <w:div w:id="150800723">
                  <w:marLeft w:val="640"/>
                  <w:marRight w:val="0"/>
                  <w:marTop w:val="0"/>
                  <w:marBottom w:val="0"/>
                  <w:divBdr>
                    <w:top w:val="none" w:sz="0" w:space="0" w:color="auto"/>
                    <w:left w:val="none" w:sz="0" w:space="0" w:color="auto"/>
                    <w:bottom w:val="none" w:sz="0" w:space="0" w:color="auto"/>
                    <w:right w:val="none" w:sz="0" w:space="0" w:color="auto"/>
                  </w:divBdr>
                </w:div>
                <w:div w:id="173804335">
                  <w:marLeft w:val="640"/>
                  <w:marRight w:val="0"/>
                  <w:marTop w:val="0"/>
                  <w:marBottom w:val="0"/>
                  <w:divBdr>
                    <w:top w:val="none" w:sz="0" w:space="0" w:color="auto"/>
                    <w:left w:val="none" w:sz="0" w:space="0" w:color="auto"/>
                    <w:bottom w:val="none" w:sz="0" w:space="0" w:color="auto"/>
                    <w:right w:val="none" w:sz="0" w:space="0" w:color="auto"/>
                  </w:divBdr>
                </w:div>
                <w:div w:id="174005516">
                  <w:marLeft w:val="640"/>
                  <w:marRight w:val="0"/>
                  <w:marTop w:val="0"/>
                  <w:marBottom w:val="0"/>
                  <w:divBdr>
                    <w:top w:val="none" w:sz="0" w:space="0" w:color="auto"/>
                    <w:left w:val="none" w:sz="0" w:space="0" w:color="auto"/>
                    <w:bottom w:val="none" w:sz="0" w:space="0" w:color="auto"/>
                    <w:right w:val="none" w:sz="0" w:space="0" w:color="auto"/>
                  </w:divBdr>
                </w:div>
                <w:div w:id="182090984">
                  <w:marLeft w:val="640"/>
                  <w:marRight w:val="0"/>
                  <w:marTop w:val="0"/>
                  <w:marBottom w:val="0"/>
                  <w:divBdr>
                    <w:top w:val="none" w:sz="0" w:space="0" w:color="auto"/>
                    <w:left w:val="none" w:sz="0" w:space="0" w:color="auto"/>
                    <w:bottom w:val="none" w:sz="0" w:space="0" w:color="auto"/>
                    <w:right w:val="none" w:sz="0" w:space="0" w:color="auto"/>
                  </w:divBdr>
                </w:div>
                <w:div w:id="198905193">
                  <w:marLeft w:val="640"/>
                  <w:marRight w:val="0"/>
                  <w:marTop w:val="0"/>
                  <w:marBottom w:val="0"/>
                  <w:divBdr>
                    <w:top w:val="none" w:sz="0" w:space="0" w:color="auto"/>
                    <w:left w:val="none" w:sz="0" w:space="0" w:color="auto"/>
                    <w:bottom w:val="none" w:sz="0" w:space="0" w:color="auto"/>
                    <w:right w:val="none" w:sz="0" w:space="0" w:color="auto"/>
                  </w:divBdr>
                </w:div>
                <w:div w:id="264771479">
                  <w:marLeft w:val="640"/>
                  <w:marRight w:val="0"/>
                  <w:marTop w:val="0"/>
                  <w:marBottom w:val="0"/>
                  <w:divBdr>
                    <w:top w:val="none" w:sz="0" w:space="0" w:color="auto"/>
                    <w:left w:val="none" w:sz="0" w:space="0" w:color="auto"/>
                    <w:bottom w:val="none" w:sz="0" w:space="0" w:color="auto"/>
                    <w:right w:val="none" w:sz="0" w:space="0" w:color="auto"/>
                  </w:divBdr>
                </w:div>
                <w:div w:id="295792898">
                  <w:marLeft w:val="640"/>
                  <w:marRight w:val="0"/>
                  <w:marTop w:val="0"/>
                  <w:marBottom w:val="0"/>
                  <w:divBdr>
                    <w:top w:val="none" w:sz="0" w:space="0" w:color="auto"/>
                    <w:left w:val="none" w:sz="0" w:space="0" w:color="auto"/>
                    <w:bottom w:val="none" w:sz="0" w:space="0" w:color="auto"/>
                    <w:right w:val="none" w:sz="0" w:space="0" w:color="auto"/>
                  </w:divBdr>
                </w:div>
                <w:div w:id="336269282">
                  <w:marLeft w:val="640"/>
                  <w:marRight w:val="0"/>
                  <w:marTop w:val="0"/>
                  <w:marBottom w:val="0"/>
                  <w:divBdr>
                    <w:top w:val="none" w:sz="0" w:space="0" w:color="auto"/>
                    <w:left w:val="none" w:sz="0" w:space="0" w:color="auto"/>
                    <w:bottom w:val="none" w:sz="0" w:space="0" w:color="auto"/>
                    <w:right w:val="none" w:sz="0" w:space="0" w:color="auto"/>
                  </w:divBdr>
                </w:div>
                <w:div w:id="370686394">
                  <w:marLeft w:val="640"/>
                  <w:marRight w:val="0"/>
                  <w:marTop w:val="0"/>
                  <w:marBottom w:val="0"/>
                  <w:divBdr>
                    <w:top w:val="none" w:sz="0" w:space="0" w:color="auto"/>
                    <w:left w:val="none" w:sz="0" w:space="0" w:color="auto"/>
                    <w:bottom w:val="none" w:sz="0" w:space="0" w:color="auto"/>
                    <w:right w:val="none" w:sz="0" w:space="0" w:color="auto"/>
                  </w:divBdr>
                </w:div>
                <w:div w:id="401953163">
                  <w:marLeft w:val="640"/>
                  <w:marRight w:val="0"/>
                  <w:marTop w:val="0"/>
                  <w:marBottom w:val="0"/>
                  <w:divBdr>
                    <w:top w:val="none" w:sz="0" w:space="0" w:color="auto"/>
                    <w:left w:val="none" w:sz="0" w:space="0" w:color="auto"/>
                    <w:bottom w:val="none" w:sz="0" w:space="0" w:color="auto"/>
                    <w:right w:val="none" w:sz="0" w:space="0" w:color="auto"/>
                  </w:divBdr>
                </w:div>
                <w:div w:id="408581698">
                  <w:marLeft w:val="640"/>
                  <w:marRight w:val="0"/>
                  <w:marTop w:val="0"/>
                  <w:marBottom w:val="0"/>
                  <w:divBdr>
                    <w:top w:val="none" w:sz="0" w:space="0" w:color="auto"/>
                    <w:left w:val="none" w:sz="0" w:space="0" w:color="auto"/>
                    <w:bottom w:val="none" w:sz="0" w:space="0" w:color="auto"/>
                    <w:right w:val="none" w:sz="0" w:space="0" w:color="auto"/>
                  </w:divBdr>
                </w:div>
                <w:div w:id="452788769">
                  <w:marLeft w:val="640"/>
                  <w:marRight w:val="0"/>
                  <w:marTop w:val="0"/>
                  <w:marBottom w:val="0"/>
                  <w:divBdr>
                    <w:top w:val="none" w:sz="0" w:space="0" w:color="auto"/>
                    <w:left w:val="none" w:sz="0" w:space="0" w:color="auto"/>
                    <w:bottom w:val="none" w:sz="0" w:space="0" w:color="auto"/>
                    <w:right w:val="none" w:sz="0" w:space="0" w:color="auto"/>
                  </w:divBdr>
                </w:div>
                <w:div w:id="495193783">
                  <w:marLeft w:val="640"/>
                  <w:marRight w:val="0"/>
                  <w:marTop w:val="0"/>
                  <w:marBottom w:val="0"/>
                  <w:divBdr>
                    <w:top w:val="none" w:sz="0" w:space="0" w:color="auto"/>
                    <w:left w:val="none" w:sz="0" w:space="0" w:color="auto"/>
                    <w:bottom w:val="none" w:sz="0" w:space="0" w:color="auto"/>
                    <w:right w:val="none" w:sz="0" w:space="0" w:color="auto"/>
                  </w:divBdr>
                </w:div>
                <w:div w:id="505750296">
                  <w:marLeft w:val="640"/>
                  <w:marRight w:val="0"/>
                  <w:marTop w:val="0"/>
                  <w:marBottom w:val="0"/>
                  <w:divBdr>
                    <w:top w:val="none" w:sz="0" w:space="0" w:color="auto"/>
                    <w:left w:val="none" w:sz="0" w:space="0" w:color="auto"/>
                    <w:bottom w:val="none" w:sz="0" w:space="0" w:color="auto"/>
                    <w:right w:val="none" w:sz="0" w:space="0" w:color="auto"/>
                  </w:divBdr>
                </w:div>
                <w:div w:id="524908900">
                  <w:marLeft w:val="640"/>
                  <w:marRight w:val="0"/>
                  <w:marTop w:val="0"/>
                  <w:marBottom w:val="0"/>
                  <w:divBdr>
                    <w:top w:val="none" w:sz="0" w:space="0" w:color="auto"/>
                    <w:left w:val="none" w:sz="0" w:space="0" w:color="auto"/>
                    <w:bottom w:val="none" w:sz="0" w:space="0" w:color="auto"/>
                    <w:right w:val="none" w:sz="0" w:space="0" w:color="auto"/>
                  </w:divBdr>
                </w:div>
                <w:div w:id="541480847">
                  <w:marLeft w:val="640"/>
                  <w:marRight w:val="0"/>
                  <w:marTop w:val="0"/>
                  <w:marBottom w:val="0"/>
                  <w:divBdr>
                    <w:top w:val="none" w:sz="0" w:space="0" w:color="auto"/>
                    <w:left w:val="none" w:sz="0" w:space="0" w:color="auto"/>
                    <w:bottom w:val="none" w:sz="0" w:space="0" w:color="auto"/>
                    <w:right w:val="none" w:sz="0" w:space="0" w:color="auto"/>
                  </w:divBdr>
                </w:div>
                <w:div w:id="601645943">
                  <w:marLeft w:val="640"/>
                  <w:marRight w:val="0"/>
                  <w:marTop w:val="0"/>
                  <w:marBottom w:val="0"/>
                  <w:divBdr>
                    <w:top w:val="none" w:sz="0" w:space="0" w:color="auto"/>
                    <w:left w:val="none" w:sz="0" w:space="0" w:color="auto"/>
                    <w:bottom w:val="none" w:sz="0" w:space="0" w:color="auto"/>
                    <w:right w:val="none" w:sz="0" w:space="0" w:color="auto"/>
                  </w:divBdr>
                </w:div>
                <w:div w:id="603653121">
                  <w:marLeft w:val="640"/>
                  <w:marRight w:val="0"/>
                  <w:marTop w:val="0"/>
                  <w:marBottom w:val="0"/>
                  <w:divBdr>
                    <w:top w:val="none" w:sz="0" w:space="0" w:color="auto"/>
                    <w:left w:val="none" w:sz="0" w:space="0" w:color="auto"/>
                    <w:bottom w:val="none" w:sz="0" w:space="0" w:color="auto"/>
                    <w:right w:val="none" w:sz="0" w:space="0" w:color="auto"/>
                  </w:divBdr>
                </w:div>
                <w:div w:id="635571347">
                  <w:marLeft w:val="640"/>
                  <w:marRight w:val="0"/>
                  <w:marTop w:val="0"/>
                  <w:marBottom w:val="0"/>
                  <w:divBdr>
                    <w:top w:val="none" w:sz="0" w:space="0" w:color="auto"/>
                    <w:left w:val="none" w:sz="0" w:space="0" w:color="auto"/>
                    <w:bottom w:val="none" w:sz="0" w:space="0" w:color="auto"/>
                    <w:right w:val="none" w:sz="0" w:space="0" w:color="auto"/>
                  </w:divBdr>
                </w:div>
                <w:div w:id="678238016">
                  <w:marLeft w:val="640"/>
                  <w:marRight w:val="0"/>
                  <w:marTop w:val="0"/>
                  <w:marBottom w:val="0"/>
                  <w:divBdr>
                    <w:top w:val="none" w:sz="0" w:space="0" w:color="auto"/>
                    <w:left w:val="none" w:sz="0" w:space="0" w:color="auto"/>
                    <w:bottom w:val="none" w:sz="0" w:space="0" w:color="auto"/>
                    <w:right w:val="none" w:sz="0" w:space="0" w:color="auto"/>
                  </w:divBdr>
                </w:div>
                <w:div w:id="724181738">
                  <w:marLeft w:val="640"/>
                  <w:marRight w:val="0"/>
                  <w:marTop w:val="0"/>
                  <w:marBottom w:val="0"/>
                  <w:divBdr>
                    <w:top w:val="none" w:sz="0" w:space="0" w:color="auto"/>
                    <w:left w:val="none" w:sz="0" w:space="0" w:color="auto"/>
                    <w:bottom w:val="none" w:sz="0" w:space="0" w:color="auto"/>
                    <w:right w:val="none" w:sz="0" w:space="0" w:color="auto"/>
                  </w:divBdr>
                </w:div>
                <w:div w:id="886330533">
                  <w:marLeft w:val="640"/>
                  <w:marRight w:val="0"/>
                  <w:marTop w:val="0"/>
                  <w:marBottom w:val="0"/>
                  <w:divBdr>
                    <w:top w:val="none" w:sz="0" w:space="0" w:color="auto"/>
                    <w:left w:val="none" w:sz="0" w:space="0" w:color="auto"/>
                    <w:bottom w:val="none" w:sz="0" w:space="0" w:color="auto"/>
                    <w:right w:val="none" w:sz="0" w:space="0" w:color="auto"/>
                  </w:divBdr>
                </w:div>
                <w:div w:id="915477671">
                  <w:marLeft w:val="640"/>
                  <w:marRight w:val="0"/>
                  <w:marTop w:val="0"/>
                  <w:marBottom w:val="0"/>
                  <w:divBdr>
                    <w:top w:val="none" w:sz="0" w:space="0" w:color="auto"/>
                    <w:left w:val="none" w:sz="0" w:space="0" w:color="auto"/>
                    <w:bottom w:val="none" w:sz="0" w:space="0" w:color="auto"/>
                    <w:right w:val="none" w:sz="0" w:space="0" w:color="auto"/>
                  </w:divBdr>
                </w:div>
                <w:div w:id="995035899">
                  <w:marLeft w:val="640"/>
                  <w:marRight w:val="0"/>
                  <w:marTop w:val="0"/>
                  <w:marBottom w:val="0"/>
                  <w:divBdr>
                    <w:top w:val="none" w:sz="0" w:space="0" w:color="auto"/>
                    <w:left w:val="none" w:sz="0" w:space="0" w:color="auto"/>
                    <w:bottom w:val="none" w:sz="0" w:space="0" w:color="auto"/>
                    <w:right w:val="none" w:sz="0" w:space="0" w:color="auto"/>
                  </w:divBdr>
                </w:div>
                <w:div w:id="1032808914">
                  <w:marLeft w:val="640"/>
                  <w:marRight w:val="0"/>
                  <w:marTop w:val="0"/>
                  <w:marBottom w:val="0"/>
                  <w:divBdr>
                    <w:top w:val="none" w:sz="0" w:space="0" w:color="auto"/>
                    <w:left w:val="none" w:sz="0" w:space="0" w:color="auto"/>
                    <w:bottom w:val="none" w:sz="0" w:space="0" w:color="auto"/>
                    <w:right w:val="none" w:sz="0" w:space="0" w:color="auto"/>
                  </w:divBdr>
                </w:div>
                <w:div w:id="1133211331">
                  <w:marLeft w:val="640"/>
                  <w:marRight w:val="0"/>
                  <w:marTop w:val="0"/>
                  <w:marBottom w:val="0"/>
                  <w:divBdr>
                    <w:top w:val="none" w:sz="0" w:space="0" w:color="auto"/>
                    <w:left w:val="none" w:sz="0" w:space="0" w:color="auto"/>
                    <w:bottom w:val="none" w:sz="0" w:space="0" w:color="auto"/>
                    <w:right w:val="none" w:sz="0" w:space="0" w:color="auto"/>
                  </w:divBdr>
                </w:div>
                <w:div w:id="1153834032">
                  <w:marLeft w:val="640"/>
                  <w:marRight w:val="0"/>
                  <w:marTop w:val="0"/>
                  <w:marBottom w:val="0"/>
                  <w:divBdr>
                    <w:top w:val="none" w:sz="0" w:space="0" w:color="auto"/>
                    <w:left w:val="none" w:sz="0" w:space="0" w:color="auto"/>
                    <w:bottom w:val="none" w:sz="0" w:space="0" w:color="auto"/>
                    <w:right w:val="none" w:sz="0" w:space="0" w:color="auto"/>
                  </w:divBdr>
                </w:div>
                <w:div w:id="1174107020">
                  <w:marLeft w:val="640"/>
                  <w:marRight w:val="0"/>
                  <w:marTop w:val="0"/>
                  <w:marBottom w:val="0"/>
                  <w:divBdr>
                    <w:top w:val="none" w:sz="0" w:space="0" w:color="auto"/>
                    <w:left w:val="none" w:sz="0" w:space="0" w:color="auto"/>
                    <w:bottom w:val="none" w:sz="0" w:space="0" w:color="auto"/>
                    <w:right w:val="none" w:sz="0" w:space="0" w:color="auto"/>
                  </w:divBdr>
                </w:div>
                <w:div w:id="1213734884">
                  <w:marLeft w:val="640"/>
                  <w:marRight w:val="0"/>
                  <w:marTop w:val="0"/>
                  <w:marBottom w:val="0"/>
                  <w:divBdr>
                    <w:top w:val="none" w:sz="0" w:space="0" w:color="auto"/>
                    <w:left w:val="none" w:sz="0" w:space="0" w:color="auto"/>
                    <w:bottom w:val="none" w:sz="0" w:space="0" w:color="auto"/>
                    <w:right w:val="none" w:sz="0" w:space="0" w:color="auto"/>
                  </w:divBdr>
                </w:div>
                <w:div w:id="1312293428">
                  <w:marLeft w:val="640"/>
                  <w:marRight w:val="0"/>
                  <w:marTop w:val="0"/>
                  <w:marBottom w:val="0"/>
                  <w:divBdr>
                    <w:top w:val="none" w:sz="0" w:space="0" w:color="auto"/>
                    <w:left w:val="none" w:sz="0" w:space="0" w:color="auto"/>
                    <w:bottom w:val="none" w:sz="0" w:space="0" w:color="auto"/>
                    <w:right w:val="none" w:sz="0" w:space="0" w:color="auto"/>
                  </w:divBdr>
                </w:div>
                <w:div w:id="1314333355">
                  <w:marLeft w:val="640"/>
                  <w:marRight w:val="0"/>
                  <w:marTop w:val="0"/>
                  <w:marBottom w:val="0"/>
                  <w:divBdr>
                    <w:top w:val="none" w:sz="0" w:space="0" w:color="auto"/>
                    <w:left w:val="none" w:sz="0" w:space="0" w:color="auto"/>
                    <w:bottom w:val="none" w:sz="0" w:space="0" w:color="auto"/>
                    <w:right w:val="none" w:sz="0" w:space="0" w:color="auto"/>
                  </w:divBdr>
                </w:div>
                <w:div w:id="1336568517">
                  <w:marLeft w:val="640"/>
                  <w:marRight w:val="0"/>
                  <w:marTop w:val="0"/>
                  <w:marBottom w:val="0"/>
                  <w:divBdr>
                    <w:top w:val="none" w:sz="0" w:space="0" w:color="auto"/>
                    <w:left w:val="none" w:sz="0" w:space="0" w:color="auto"/>
                    <w:bottom w:val="none" w:sz="0" w:space="0" w:color="auto"/>
                    <w:right w:val="none" w:sz="0" w:space="0" w:color="auto"/>
                  </w:divBdr>
                </w:div>
                <w:div w:id="1379210246">
                  <w:marLeft w:val="640"/>
                  <w:marRight w:val="0"/>
                  <w:marTop w:val="0"/>
                  <w:marBottom w:val="0"/>
                  <w:divBdr>
                    <w:top w:val="none" w:sz="0" w:space="0" w:color="auto"/>
                    <w:left w:val="none" w:sz="0" w:space="0" w:color="auto"/>
                    <w:bottom w:val="none" w:sz="0" w:space="0" w:color="auto"/>
                    <w:right w:val="none" w:sz="0" w:space="0" w:color="auto"/>
                  </w:divBdr>
                </w:div>
                <w:div w:id="1408185126">
                  <w:marLeft w:val="640"/>
                  <w:marRight w:val="0"/>
                  <w:marTop w:val="0"/>
                  <w:marBottom w:val="0"/>
                  <w:divBdr>
                    <w:top w:val="none" w:sz="0" w:space="0" w:color="auto"/>
                    <w:left w:val="none" w:sz="0" w:space="0" w:color="auto"/>
                    <w:bottom w:val="none" w:sz="0" w:space="0" w:color="auto"/>
                    <w:right w:val="none" w:sz="0" w:space="0" w:color="auto"/>
                  </w:divBdr>
                </w:div>
                <w:div w:id="1464888798">
                  <w:marLeft w:val="640"/>
                  <w:marRight w:val="0"/>
                  <w:marTop w:val="0"/>
                  <w:marBottom w:val="0"/>
                  <w:divBdr>
                    <w:top w:val="none" w:sz="0" w:space="0" w:color="auto"/>
                    <w:left w:val="none" w:sz="0" w:space="0" w:color="auto"/>
                    <w:bottom w:val="none" w:sz="0" w:space="0" w:color="auto"/>
                    <w:right w:val="none" w:sz="0" w:space="0" w:color="auto"/>
                  </w:divBdr>
                </w:div>
                <w:div w:id="1600020558">
                  <w:marLeft w:val="640"/>
                  <w:marRight w:val="0"/>
                  <w:marTop w:val="0"/>
                  <w:marBottom w:val="0"/>
                  <w:divBdr>
                    <w:top w:val="none" w:sz="0" w:space="0" w:color="auto"/>
                    <w:left w:val="none" w:sz="0" w:space="0" w:color="auto"/>
                    <w:bottom w:val="none" w:sz="0" w:space="0" w:color="auto"/>
                    <w:right w:val="none" w:sz="0" w:space="0" w:color="auto"/>
                  </w:divBdr>
                </w:div>
                <w:div w:id="1613784446">
                  <w:marLeft w:val="640"/>
                  <w:marRight w:val="0"/>
                  <w:marTop w:val="0"/>
                  <w:marBottom w:val="0"/>
                  <w:divBdr>
                    <w:top w:val="none" w:sz="0" w:space="0" w:color="auto"/>
                    <w:left w:val="none" w:sz="0" w:space="0" w:color="auto"/>
                    <w:bottom w:val="none" w:sz="0" w:space="0" w:color="auto"/>
                    <w:right w:val="none" w:sz="0" w:space="0" w:color="auto"/>
                  </w:divBdr>
                </w:div>
                <w:div w:id="1644580410">
                  <w:marLeft w:val="640"/>
                  <w:marRight w:val="0"/>
                  <w:marTop w:val="0"/>
                  <w:marBottom w:val="0"/>
                  <w:divBdr>
                    <w:top w:val="none" w:sz="0" w:space="0" w:color="auto"/>
                    <w:left w:val="none" w:sz="0" w:space="0" w:color="auto"/>
                    <w:bottom w:val="none" w:sz="0" w:space="0" w:color="auto"/>
                    <w:right w:val="none" w:sz="0" w:space="0" w:color="auto"/>
                  </w:divBdr>
                </w:div>
                <w:div w:id="1682972141">
                  <w:marLeft w:val="640"/>
                  <w:marRight w:val="0"/>
                  <w:marTop w:val="0"/>
                  <w:marBottom w:val="0"/>
                  <w:divBdr>
                    <w:top w:val="none" w:sz="0" w:space="0" w:color="auto"/>
                    <w:left w:val="none" w:sz="0" w:space="0" w:color="auto"/>
                    <w:bottom w:val="none" w:sz="0" w:space="0" w:color="auto"/>
                    <w:right w:val="none" w:sz="0" w:space="0" w:color="auto"/>
                  </w:divBdr>
                </w:div>
                <w:div w:id="1692755607">
                  <w:marLeft w:val="640"/>
                  <w:marRight w:val="0"/>
                  <w:marTop w:val="0"/>
                  <w:marBottom w:val="0"/>
                  <w:divBdr>
                    <w:top w:val="none" w:sz="0" w:space="0" w:color="auto"/>
                    <w:left w:val="none" w:sz="0" w:space="0" w:color="auto"/>
                    <w:bottom w:val="none" w:sz="0" w:space="0" w:color="auto"/>
                    <w:right w:val="none" w:sz="0" w:space="0" w:color="auto"/>
                  </w:divBdr>
                </w:div>
                <w:div w:id="1703703284">
                  <w:marLeft w:val="640"/>
                  <w:marRight w:val="0"/>
                  <w:marTop w:val="0"/>
                  <w:marBottom w:val="0"/>
                  <w:divBdr>
                    <w:top w:val="none" w:sz="0" w:space="0" w:color="auto"/>
                    <w:left w:val="none" w:sz="0" w:space="0" w:color="auto"/>
                    <w:bottom w:val="none" w:sz="0" w:space="0" w:color="auto"/>
                    <w:right w:val="none" w:sz="0" w:space="0" w:color="auto"/>
                  </w:divBdr>
                </w:div>
                <w:div w:id="1796020574">
                  <w:marLeft w:val="640"/>
                  <w:marRight w:val="0"/>
                  <w:marTop w:val="0"/>
                  <w:marBottom w:val="0"/>
                  <w:divBdr>
                    <w:top w:val="none" w:sz="0" w:space="0" w:color="auto"/>
                    <w:left w:val="none" w:sz="0" w:space="0" w:color="auto"/>
                    <w:bottom w:val="none" w:sz="0" w:space="0" w:color="auto"/>
                    <w:right w:val="none" w:sz="0" w:space="0" w:color="auto"/>
                  </w:divBdr>
                </w:div>
                <w:div w:id="1801067062">
                  <w:marLeft w:val="640"/>
                  <w:marRight w:val="0"/>
                  <w:marTop w:val="0"/>
                  <w:marBottom w:val="0"/>
                  <w:divBdr>
                    <w:top w:val="none" w:sz="0" w:space="0" w:color="auto"/>
                    <w:left w:val="none" w:sz="0" w:space="0" w:color="auto"/>
                    <w:bottom w:val="none" w:sz="0" w:space="0" w:color="auto"/>
                    <w:right w:val="none" w:sz="0" w:space="0" w:color="auto"/>
                  </w:divBdr>
                </w:div>
                <w:div w:id="1888956142">
                  <w:marLeft w:val="640"/>
                  <w:marRight w:val="0"/>
                  <w:marTop w:val="0"/>
                  <w:marBottom w:val="0"/>
                  <w:divBdr>
                    <w:top w:val="none" w:sz="0" w:space="0" w:color="auto"/>
                    <w:left w:val="none" w:sz="0" w:space="0" w:color="auto"/>
                    <w:bottom w:val="none" w:sz="0" w:space="0" w:color="auto"/>
                    <w:right w:val="none" w:sz="0" w:space="0" w:color="auto"/>
                  </w:divBdr>
                </w:div>
                <w:div w:id="1929843701">
                  <w:marLeft w:val="640"/>
                  <w:marRight w:val="0"/>
                  <w:marTop w:val="0"/>
                  <w:marBottom w:val="0"/>
                  <w:divBdr>
                    <w:top w:val="none" w:sz="0" w:space="0" w:color="auto"/>
                    <w:left w:val="none" w:sz="0" w:space="0" w:color="auto"/>
                    <w:bottom w:val="none" w:sz="0" w:space="0" w:color="auto"/>
                    <w:right w:val="none" w:sz="0" w:space="0" w:color="auto"/>
                  </w:divBdr>
                </w:div>
                <w:div w:id="1950963348">
                  <w:marLeft w:val="640"/>
                  <w:marRight w:val="0"/>
                  <w:marTop w:val="0"/>
                  <w:marBottom w:val="0"/>
                  <w:divBdr>
                    <w:top w:val="none" w:sz="0" w:space="0" w:color="auto"/>
                    <w:left w:val="none" w:sz="0" w:space="0" w:color="auto"/>
                    <w:bottom w:val="none" w:sz="0" w:space="0" w:color="auto"/>
                    <w:right w:val="none" w:sz="0" w:space="0" w:color="auto"/>
                  </w:divBdr>
                </w:div>
                <w:div w:id="1969974218">
                  <w:marLeft w:val="640"/>
                  <w:marRight w:val="0"/>
                  <w:marTop w:val="0"/>
                  <w:marBottom w:val="0"/>
                  <w:divBdr>
                    <w:top w:val="none" w:sz="0" w:space="0" w:color="auto"/>
                    <w:left w:val="none" w:sz="0" w:space="0" w:color="auto"/>
                    <w:bottom w:val="none" w:sz="0" w:space="0" w:color="auto"/>
                    <w:right w:val="none" w:sz="0" w:space="0" w:color="auto"/>
                  </w:divBdr>
                </w:div>
                <w:div w:id="1974674898">
                  <w:marLeft w:val="640"/>
                  <w:marRight w:val="0"/>
                  <w:marTop w:val="0"/>
                  <w:marBottom w:val="0"/>
                  <w:divBdr>
                    <w:top w:val="none" w:sz="0" w:space="0" w:color="auto"/>
                    <w:left w:val="none" w:sz="0" w:space="0" w:color="auto"/>
                    <w:bottom w:val="none" w:sz="0" w:space="0" w:color="auto"/>
                    <w:right w:val="none" w:sz="0" w:space="0" w:color="auto"/>
                  </w:divBdr>
                </w:div>
                <w:div w:id="2017266464">
                  <w:marLeft w:val="640"/>
                  <w:marRight w:val="0"/>
                  <w:marTop w:val="0"/>
                  <w:marBottom w:val="0"/>
                  <w:divBdr>
                    <w:top w:val="none" w:sz="0" w:space="0" w:color="auto"/>
                    <w:left w:val="none" w:sz="0" w:space="0" w:color="auto"/>
                    <w:bottom w:val="none" w:sz="0" w:space="0" w:color="auto"/>
                    <w:right w:val="none" w:sz="0" w:space="0" w:color="auto"/>
                  </w:divBdr>
                </w:div>
                <w:div w:id="2035614100">
                  <w:marLeft w:val="640"/>
                  <w:marRight w:val="0"/>
                  <w:marTop w:val="0"/>
                  <w:marBottom w:val="0"/>
                  <w:divBdr>
                    <w:top w:val="none" w:sz="0" w:space="0" w:color="auto"/>
                    <w:left w:val="none" w:sz="0" w:space="0" w:color="auto"/>
                    <w:bottom w:val="none" w:sz="0" w:space="0" w:color="auto"/>
                    <w:right w:val="none" w:sz="0" w:space="0" w:color="auto"/>
                  </w:divBdr>
                </w:div>
                <w:div w:id="2072460812">
                  <w:marLeft w:val="640"/>
                  <w:marRight w:val="0"/>
                  <w:marTop w:val="0"/>
                  <w:marBottom w:val="0"/>
                  <w:divBdr>
                    <w:top w:val="none" w:sz="0" w:space="0" w:color="auto"/>
                    <w:left w:val="none" w:sz="0" w:space="0" w:color="auto"/>
                    <w:bottom w:val="none" w:sz="0" w:space="0" w:color="auto"/>
                    <w:right w:val="none" w:sz="0" w:space="0" w:color="auto"/>
                  </w:divBdr>
                </w:div>
                <w:div w:id="2125690344">
                  <w:marLeft w:val="640"/>
                  <w:marRight w:val="0"/>
                  <w:marTop w:val="0"/>
                  <w:marBottom w:val="0"/>
                  <w:divBdr>
                    <w:top w:val="none" w:sz="0" w:space="0" w:color="auto"/>
                    <w:left w:val="none" w:sz="0" w:space="0" w:color="auto"/>
                    <w:bottom w:val="none" w:sz="0" w:space="0" w:color="auto"/>
                    <w:right w:val="none" w:sz="0" w:space="0" w:color="auto"/>
                  </w:divBdr>
                </w:div>
              </w:divsChild>
            </w:div>
            <w:div w:id="104815513">
              <w:marLeft w:val="0"/>
              <w:marRight w:val="0"/>
              <w:marTop w:val="0"/>
              <w:marBottom w:val="0"/>
              <w:divBdr>
                <w:top w:val="none" w:sz="0" w:space="0" w:color="auto"/>
                <w:left w:val="none" w:sz="0" w:space="0" w:color="auto"/>
                <w:bottom w:val="none" w:sz="0" w:space="0" w:color="auto"/>
                <w:right w:val="none" w:sz="0" w:space="0" w:color="auto"/>
              </w:divBdr>
              <w:divsChild>
                <w:div w:id="6517836">
                  <w:marLeft w:val="640"/>
                  <w:marRight w:val="0"/>
                  <w:marTop w:val="0"/>
                  <w:marBottom w:val="0"/>
                  <w:divBdr>
                    <w:top w:val="none" w:sz="0" w:space="0" w:color="auto"/>
                    <w:left w:val="none" w:sz="0" w:space="0" w:color="auto"/>
                    <w:bottom w:val="none" w:sz="0" w:space="0" w:color="auto"/>
                    <w:right w:val="none" w:sz="0" w:space="0" w:color="auto"/>
                  </w:divBdr>
                </w:div>
                <w:div w:id="10686101">
                  <w:marLeft w:val="640"/>
                  <w:marRight w:val="0"/>
                  <w:marTop w:val="0"/>
                  <w:marBottom w:val="0"/>
                  <w:divBdr>
                    <w:top w:val="none" w:sz="0" w:space="0" w:color="auto"/>
                    <w:left w:val="none" w:sz="0" w:space="0" w:color="auto"/>
                    <w:bottom w:val="none" w:sz="0" w:space="0" w:color="auto"/>
                    <w:right w:val="none" w:sz="0" w:space="0" w:color="auto"/>
                  </w:divBdr>
                </w:div>
                <w:div w:id="95683243">
                  <w:marLeft w:val="640"/>
                  <w:marRight w:val="0"/>
                  <w:marTop w:val="0"/>
                  <w:marBottom w:val="0"/>
                  <w:divBdr>
                    <w:top w:val="none" w:sz="0" w:space="0" w:color="auto"/>
                    <w:left w:val="none" w:sz="0" w:space="0" w:color="auto"/>
                    <w:bottom w:val="none" w:sz="0" w:space="0" w:color="auto"/>
                    <w:right w:val="none" w:sz="0" w:space="0" w:color="auto"/>
                  </w:divBdr>
                </w:div>
                <w:div w:id="152525878">
                  <w:marLeft w:val="640"/>
                  <w:marRight w:val="0"/>
                  <w:marTop w:val="0"/>
                  <w:marBottom w:val="0"/>
                  <w:divBdr>
                    <w:top w:val="none" w:sz="0" w:space="0" w:color="auto"/>
                    <w:left w:val="none" w:sz="0" w:space="0" w:color="auto"/>
                    <w:bottom w:val="none" w:sz="0" w:space="0" w:color="auto"/>
                    <w:right w:val="none" w:sz="0" w:space="0" w:color="auto"/>
                  </w:divBdr>
                </w:div>
                <w:div w:id="196818683">
                  <w:marLeft w:val="640"/>
                  <w:marRight w:val="0"/>
                  <w:marTop w:val="0"/>
                  <w:marBottom w:val="0"/>
                  <w:divBdr>
                    <w:top w:val="none" w:sz="0" w:space="0" w:color="auto"/>
                    <w:left w:val="none" w:sz="0" w:space="0" w:color="auto"/>
                    <w:bottom w:val="none" w:sz="0" w:space="0" w:color="auto"/>
                    <w:right w:val="none" w:sz="0" w:space="0" w:color="auto"/>
                  </w:divBdr>
                </w:div>
                <w:div w:id="278151547">
                  <w:marLeft w:val="640"/>
                  <w:marRight w:val="0"/>
                  <w:marTop w:val="0"/>
                  <w:marBottom w:val="0"/>
                  <w:divBdr>
                    <w:top w:val="none" w:sz="0" w:space="0" w:color="auto"/>
                    <w:left w:val="none" w:sz="0" w:space="0" w:color="auto"/>
                    <w:bottom w:val="none" w:sz="0" w:space="0" w:color="auto"/>
                    <w:right w:val="none" w:sz="0" w:space="0" w:color="auto"/>
                  </w:divBdr>
                </w:div>
                <w:div w:id="286812126">
                  <w:marLeft w:val="640"/>
                  <w:marRight w:val="0"/>
                  <w:marTop w:val="0"/>
                  <w:marBottom w:val="0"/>
                  <w:divBdr>
                    <w:top w:val="none" w:sz="0" w:space="0" w:color="auto"/>
                    <w:left w:val="none" w:sz="0" w:space="0" w:color="auto"/>
                    <w:bottom w:val="none" w:sz="0" w:space="0" w:color="auto"/>
                    <w:right w:val="none" w:sz="0" w:space="0" w:color="auto"/>
                  </w:divBdr>
                </w:div>
                <w:div w:id="307780598">
                  <w:marLeft w:val="640"/>
                  <w:marRight w:val="0"/>
                  <w:marTop w:val="0"/>
                  <w:marBottom w:val="0"/>
                  <w:divBdr>
                    <w:top w:val="none" w:sz="0" w:space="0" w:color="auto"/>
                    <w:left w:val="none" w:sz="0" w:space="0" w:color="auto"/>
                    <w:bottom w:val="none" w:sz="0" w:space="0" w:color="auto"/>
                    <w:right w:val="none" w:sz="0" w:space="0" w:color="auto"/>
                  </w:divBdr>
                </w:div>
                <w:div w:id="318462590">
                  <w:marLeft w:val="640"/>
                  <w:marRight w:val="0"/>
                  <w:marTop w:val="0"/>
                  <w:marBottom w:val="0"/>
                  <w:divBdr>
                    <w:top w:val="none" w:sz="0" w:space="0" w:color="auto"/>
                    <w:left w:val="none" w:sz="0" w:space="0" w:color="auto"/>
                    <w:bottom w:val="none" w:sz="0" w:space="0" w:color="auto"/>
                    <w:right w:val="none" w:sz="0" w:space="0" w:color="auto"/>
                  </w:divBdr>
                </w:div>
                <w:div w:id="340132223">
                  <w:marLeft w:val="640"/>
                  <w:marRight w:val="0"/>
                  <w:marTop w:val="0"/>
                  <w:marBottom w:val="0"/>
                  <w:divBdr>
                    <w:top w:val="none" w:sz="0" w:space="0" w:color="auto"/>
                    <w:left w:val="none" w:sz="0" w:space="0" w:color="auto"/>
                    <w:bottom w:val="none" w:sz="0" w:space="0" w:color="auto"/>
                    <w:right w:val="none" w:sz="0" w:space="0" w:color="auto"/>
                  </w:divBdr>
                </w:div>
                <w:div w:id="345526856">
                  <w:marLeft w:val="640"/>
                  <w:marRight w:val="0"/>
                  <w:marTop w:val="0"/>
                  <w:marBottom w:val="0"/>
                  <w:divBdr>
                    <w:top w:val="none" w:sz="0" w:space="0" w:color="auto"/>
                    <w:left w:val="none" w:sz="0" w:space="0" w:color="auto"/>
                    <w:bottom w:val="none" w:sz="0" w:space="0" w:color="auto"/>
                    <w:right w:val="none" w:sz="0" w:space="0" w:color="auto"/>
                  </w:divBdr>
                </w:div>
                <w:div w:id="401293190">
                  <w:marLeft w:val="640"/>
                  <w:marRight w:val="0"/>
                  <w:marTop w:val="0"/>
                  <w:marBottom w:val="0"/>
                  <w:divBdr>
                    <w:top w:val="none" w:sz="0" w:space="0" w:color="auto"/>
                    <w:left w:val="none" w:sz="0" w:space="0" w:color="auto"/>
                    <w:bottom w:val="none" w:sz="0" w:space="0" w:color="auto"/>
                    <w:right w:val="none" w:sz="0" w:space="0" w:color="auto"/>
                  </w:divBdr>
                </w:div>
                <w:div w:id="447970708">
                  <w:marLeft w:val="640"/>
                  <w:marRight w:val="0"/>
                  <w:marTop w:val="0"/>
                  <w:marBottom w:val="0"/>
                  <w:divBdr>
                    <w:top w:val="none" w:sz="0" w:space="0" w:color="auto"/>
                    <w:left w:val="none" w:sz="0" w:space="0" w:color="auto"/>
                    <w:bottom w:val="none" w:sz="0" w:space="0" w:color="auto"/>
                    <w:right w:val="none" w:sz="0" w:space="0" w:color="auto"/>
                  </w:divBdr>
                </w:div>
                <w:div w:id="483666399">
                  <w:marLeft w:val="640"/>
                  <w:marRight w:val="0"/>
                  <w:marTop w:val="0"/>
                  <w:marBottom w:val="0"/>
                  <w:divBdr>
                    <w:top w:val="none" w:sz="0" w:space="0" w:color="auto"/>
                    <w:left w:val="none" w:sz="0" w:space="0" w:color="auto"/>
                    <w:bottom w:val="none" w:sz="0" w:space="0" w:color="auto"/>
                    <w:right w:val="none" w:sz="0" w:space="0" w:color="auto"/>
                  </w:divBdr>
                </w:div>
                <w:div w:id="512183165">
                  <w:marLeft w:val="640"/>
                  <w:marRight w:val="0"/>
                  <w:marTop w:val="0"/>
                  <w:marBottom w:val="0"/>
                  <w:divBdr>
                    <w:top w:val="none" w:sz="0" w:space="0" w:color="auto"/>
                    <w:left w:val="none" w:sz="0" w:space="0" w:color="auto"/>
                    <w:bottom w:val="none" w:sz="0" w:space="0" w:color="auto"/>
                    <w:right w:val="none" w:sz="0" w:space="0" w:color="auto"/>
                  </w:divBdr>
                </w:div>
                <w:div w:id="576524545">
                  <w:marLeft w:val="640"/>
                  <w:marRight w:val="0"/>
                  <w:marTop w:val="0"/>
                  <w:marBottom w:val="0"/>
                  <w:divBdr>
                    <w:top w:val="none" w:sz="0" w:space="0" w:color="auto"/>
                    <w:left w:val="none" w:sz="0" w:space="0" w:color="auto"/>
                    <w:bottom w:val="none" w:sz="0" w:space="0" w:color="auto"/>
                    <w:right w:val="none" w:sz="0" w:space="0" w:color="auto"/>
                  </w:divBdr>
                </w:div>
                <w:div w:id="632636911">
                  <w:marLeft w:val="640"/>
                  <w:marRight w:val="0"/>
                  <w:marTop w:val="0"/>
                  <w:marBottom w:val="0"/>
                  <w:divBdr>
                    <w:top w:val="none" w:sz="0" w:space="0" w:color="auto"/>
                    <w:left w:val="none" w:sz="0" w:space="0" w:color="auto"/>
                    <w:bottom w:val="none" w:sz="0" w:space="0" w:color="auto"/>
                    <w:right w:val="none" w:sz="0" w:space="0" w:color="auto"/>
                  </w:divBdr>
                </w:div>
                <w:div w:id="636227203">
                  <w:marLeft w:val="640"/>
                  <w:marRight w:val="0"/>
                  <w:marTop w:val="0"/>
                  <w:marBottom w:val="0"/>
                  <w:divBdr>
                    <w:top w:val="none" w:sz="0" w:space="0" w:color="auto"/>
                    <w:left w:val="none" w:sz="0" w:space="0" w:color="auto"/>
                    <w:bottom w:val="none" w:sz="0" w:space="0" w:color="auto"/>
                    <w:right w:val="none" w:sz="0" w:space="0" w:color="auto"/>
                  </w:divBdr>
                </w:div>
                <w:div w:id="666322843">
                  <w:marLeft w:val="640"/>
                  <w:marRight w:val="0"/>
                  <w:marTop w:val="0"/>
                  <w:marBottom w:val="0"/>
                  <w:divBdr>
                    <w:top w:val="none" w:sz="0" w:space="0" w:color="auto"/>
                    <w:left w:val="none" w:sz="0" w:space="0" w:color="auto"/>
                    <w:bottom w:val="none" w:sz="0" w:space="0" w:color="auto"/>
                    <w:right w:val="none" w:sz="0" w:space="0" w:color="auto"/>
                  </w:divBdr>
                </w:div>
                <w:div w:id="694580870">
                  <w:marLeft w:val="640"/>
                  <w:marRight w:val="0"/>
                  <w:marTop w:val="0"/>
                  <w:marBottom w:val="0"/>
                  <w:divBdr>
                    <w:top w:val="none" w:sz="0" w:space="0" w:color="auto"/>
                    <w:left w:val="none" w:sz="0" w:space="0" w:color="auto"/>
                    <w:bottom w:val="none" w:sz="0" w:space="0" w:color="auto"/>
                    <w:right w:val="none" w:sz="0" w:space="0" w:color="auto"/>
                  </w:divBdr>
                </w:div>
                <w:div w:id="724527938">
                  <w:marLeft w:val="640"/>
                  <w:marRight w:val="0"/>
                  <w:marTop w:val="0"/>
                  <w:marBottom w:val="0"/>
                  <w:divBdr>
                    <w:top w:val="none" w:sz="0" w:space="0" w:color="auto"/>
                    <w:left w:val="none" w:sz="0" w:space="0" w:color="auto"/>
                    <w:bottom w:val="none" w:sz="0" w:space="0" w:color="auto"/>
                    <w:right w:val="none" w:sz="0" w:space="0" w:color="auto"/>
                  </w:divBdr>
                </w:div>
                <w:div w:id="729350505">
                  <w:marLeft w:val="640"/>
                  <w:marRight w:val="0"/>
                  <w:marTop w:val="0"/>
                  <w:marBottom w:val="0"/>
                  <w:divBdr>
                    <w:top w:val="none" w:sz="0" w:space="0" w:color="auto"/>
                    <w:left w:val="none" w:sz="0" w:space="0" w:color="auto"/>
                    <w:bottom w:val="none" w:sz="0" w:space="0" w:color="auto"/>
                    <w:right w:val="none" w:sz="0" w:space="0" w:color="auto"/>
                  </w:divBdr>
                </w:div>
                <w:div w:id="741953720">
                  <w:marLeft w:val="640"/>
                  <w:marRight w:val="0"/>
                  <w:marTop w:val="0"/>
                  <w:marBottom w:val="0"/>
                  <w:divBdr>
                    <w:top w:val="none" w:sz="0" w:space="0" w:color="auto"/>
                    <w:left w:val="none" w:sz="0" w:space="0" w:color="auto"/>
                    <w:bottom w:val="none" w:sz="0" w:space="0" w:color="auto"/>
                    <w:right w:val="none" w:sz="0" w:space="0" w:color="auto"/>
                  </w:divBdr>
                </w:div>
                <w:div w:id="753169451">
                  <w:marLeft w:val="640"/>
                  <w:marRight w:val="0"/>
                  <w:marTop w:val="0"/>
                  <w:marBottom w:val="0"/>
                  <w:divBdr>
                    <w:top w:val="none" w:sz="0" w:space="0" w:color="auto"/>
                    <w:left w:val="none" w:sz="0" w:space="0" w:color="auto"/>
                    <w:bottom w:val="none" w:sz="0" w:space="0" w:color="auto"/>
                    <w:right w:val="none" w:sz="0" w:space="0" w:color="auto"/>
                  </w:divBdr>
                </w:div>
                <w:div w:id="825782642">
                  <w:marLeft w:val="640"/>
                  <w:marRight w:val="0"/>
                  <w:marTop w:val="0"/>
                  <w:marBottom w:val="0"/>
                  <w:divBdr>
                    <w:top w:val="none" w:sz="0" w:space="0" w:color="auto"/>
                    <w:left w:val="none" w:sz="0" w:space="0" w:color="auto"/>
                    <w:bottom w:val="none" w:sz="0" w:space="0" w:color="auto"/>
                    <w:right w:val="none" w:sz="0" w:space="0" w:color="auto"/>
                  </w:divBdr>
                </w:div>
                <w:div w:id="826241540">
                  <w:marLeft w:val="640"/>
                  <w:marRight w:val="0"/>
                  <w:marTop w:val="0"/>
                  <w:marBottom w:val="0"/>
                  <w:divBdr>
                    <w:top w:val="none" w:sz="0" w:space="0" w:color="auto"/>
                    <w:left w:val="none" w:sz="0" w:space="0" w:color="auto"/>
                    <w:bottom w:val="none" w:sz="0" w:space="0" w:color="auto"/>
                    <w:right w:val="none" w:sz="0" w:space="0" w:color="auto"/>
                  </w:divBdr>
                </w:div>
                <w:div w:id="832373877">
                  <w:marLeft w:val="640"/>
                  <w:marRight w:val="0"/>
                  <w:marTop w:val="0"/>
                  <w:marBottom w:val="0"/>
                  <w:divBdr>
                    <w:top w:val="none" w:sz="0" w:space="0" w:color="auto"/>
                    <w:left w:val="none" w:sz="0" w:space="0" w:color="auto"/>
                    <w:bottom w:val="none" w:sz="0" w:space="0" w:color="auto"/>
                    <w:right w:val="none" w:sz="0" w:space="0" w:color="auto"/>
                  </w:divBdr>
                </w:div>
                <w:div w:id="843055501">
                  <w:marLeft w:val="640"/>
                  <w:marRight w:val="0"/>
                  <w:marTop w:val="0"/>
                  <w:marBottom w:val="0"/>
                  <w:divBdr>
                    <w:top w:val="none" w:sz="0" w:space="0" w:color="auto"/>
                    <w:left w:val="none" w:sz="0" w:space="0" w:color="auto"/>
                    <w:bottom w:val="none" w:sz="0" w:space="0" w:color="auto"/>
                    <w:right w:val="none" w:sz="0" w:space="0" w:color="auto"/>
                  </w:divBdr>
                </w:div>
                <w:div w:id="935014242">
                  <w:marLeft w:val="640"/>
                  <w:marRight w:val="0"/>
                  <w:marTop w:val="0"/>
                  <w:marBottom w:val="0"/>
                  <w:divBdr>
                    <w:top w:val="none" w:sz="0" w:space="0" w:color="auto"/>
                    <w:left w:val="none" w:sz="0" w:space="0" w:color="auto"/>
                    <w:bottom w:val="none" w:sz="0" w:space="0" w:color="auto"/>
                    <w:right w:val="none" w:sz="0" w:space="0" w:color="auto"/>
                  </w:divBdr>
                </w:div>
                <w:div w:id="1041787052">
                  <w:marLeft w:val="640"/>
                  <w:marRight w:val="0"/>
                  <w:marTop w:val="0"/>
                  <w:marBottom w:val="0"/>
                  <w:divBdr>
                    <w:top w:val="none" w:sz="0" w:space="0" w:color="auto"/>
                    <w:left w:val="none" w:sz="0" w:space="0" w:color="auto"/>
                    <w:bottom w:val="none" w:sz="0" w:space="0" w:color="auto"/>
                    <w:right w:val="none" w:sz="0" w:space="0" w:color="auto"/>
                  </w:divBdr>
                </w:div>
                <w:div w:id="1096630928">
                  <w:marLeft w:val="640"/>
                  <w:marRight w:val="0"/>
                  <w:marTop w:val="0"/>
                  <w:marBottom w:val="0"/>
                  <w:divBdr>
                    <w:top w:val="none" w:sz="0" w:space="0" w:color="auto"/>
                    <w:left w:val="none" w:sz="0" w:space="0" w:color="auto"/>
                    <w:bottom w:val="none" w:sz="0" w:space="0" w:color="auto"/>
                    <w:right w:val="none" w:sz="0" w:space="0" w:color="auto"/>
                  </w:divBdr>
                </w:div>
                <w:div w:id="1129007550">
                  <w:marLeft w:val="640"/>
                  <w:marRight w:val="0"/>
                  <w:marTop w:val="0"/>
                  <w:marBottom w:val="0"/>
                  <w:divBdr>
                    <w:top w:val="none" w:sz="0" w:space="0" w:color="auto"/>
                    <w:left w:val="none" w:sz="0" w:space="0" w:color="auto"/>
                    <w:bottom w:val="none" w:sz="0" w:space="0" w:color="auto"/>
                    <w:right w:val="none" w:sz="0" w:space="0" w:color="auto"/>
                  </w:divBdr>
                </w:div>
                <w:div w:id="1163281129">
                  <w:marLeft w:val="640"/>
                  <w:marRight w:val="0"/>
                  <w:marTop w:val="0"/>
                  <w:marBottom w:val="0"/>
                  <w:divBdr>
                    <w:top w:val="none" w:sz="0" w:space="0" w:color="auto"/>
                    <w:left w:val="none" w:sz="0" w:space="0" w:color="auto"/>
                    <w:bottom w:val="none" w:sz="0" w:space="0" w:color="auto"/>
                    <w:right w:val="none" w:sz="0" w:space="0" w:color="auto"/>
                  </w:divBdr>
                </w:div>
                <w:div w:id="1231815735">
                  <w:marLeft w:val="640"/>
                  <w:marRight w:val="0"/>
                  <w:marTop w:val="0"/>
                  <w:marBottom w:val="0"/>
                  <w:divBdr>
                    <w:top w:val="none" w:sz="0" w:space="0" w:color="auto"/>
                    <w:left w:val="none" w:sz="0" w:space="0" w:color="auto"/>
                    <w:bottom w:val="none" w:sz="0" w:space="0" w:color="auto"/>
                    <w:right w:val="none" w:sz="0" w:space="0" w:color="auto"/>
                  </w:divBdr>
                </w:div>
                <w:div w:id="1231889329">
                  <w:marLeft w:val="640"/>
                  <w:marRight w:val="0"/>
                  <w:marTop w:val="0"/>
                  <w:marBottom w:val="0"/>
                  <w:divBdr>
                    <w:top w:val="none" w:sz="0" w:space="0" w:color="auto"/>
                    <w:left w:val="none" w:sz="0" w:space="0" w:color="auto"/>
                    <w:bottom w:val="none" w:sz="0" w:space="0" w:color="auto"/>
                    <w:right w:val="none" w:sz="0" w:space="0" w:color="auto"/>
                  </w:divBdr>
                </w:div>
                <w:div w:id="1234706669">
                  <w:marLeft w:val="640"/>
                  <w:marRight w:val="0"/>
                  <w:marTop w:val="0"/>
                  <w:marBottom w:val="0"/>
                  <w:divBdr>
                    <w:top w:val="none" w:sz="0" w:space="0" w:color="auto"/>
                    <w:left w:val="none" w:sz="0" w:space="0" w:color="auto"/>
                    <w:bottom w:val="none" w:sz="0" w:space="0" w:color="auto"/>
                    <w:right w:val="none" w:sz="0" w:space="0" w:color="auto"/>
                  </w:divBdr>
                </w:div>
                <w:div w:id="1266619493">
                  <w:marLeft w:val="640"/>
                  <w:marRight w:val="0"/>
                  <w:marTop w:val="0"/>
                  <w:marBottom w:val="0"/>
                  <w:divBdr>
                    <w:top w:val="none" w:sz="0" w:space="0" w:color="auto"/>
                    <w:left w:val="none" w:sz="0" w:space="0" w:color="auto"/>
                    <w:bottom w:val="none" w:sz="0" w:space="0" w:color="auto"/>
                    <w:right w:val="none" w:sz="0" w:space="0" w:color="auto"/>
                  </w:divBdr>
                </w:div>
                <w:div w:id="1280071013">
                  <w:marLeft w:val="640"/>
                  <w:marRight w:val="0"/>
                  <w:marTop w:val="0"/>
                  <w:marBottom w:val="0"/>
                  <w:divBdr>
                    <w:top w:val="none" w:sz="0" w:space="0" w:color="auto"/>
                    <w:left w:val="none" w:sz="0" w:space="0" w:color="auto"/>
                    <w:bottom w:val="none" w:sz="0" w:space="0" w:color="auto"/>
                    <w:right w:val="none" w:sz="0" w:space="0" w:color="auto"/>
                  </w:divBdr>
                </w:div>
                <w:div w:id="1323047768">
                  <w:marLeft w:val="640"/>
                  <w:marRight w:val="0"/>
                  <w:marTop w:val="0"/>
                  <w:marBottom w:val="0"/>
                  <w:divBdr>
                    <w:top w:val="none" w:sz="0" w:space="0" w:color="auto"/>
                    <w:left w:val="none" w:sz="0" w:space="0" w:color="auto"/>
                    <w:bottom w:val="none" w:sz="0" w:space="0" w:color="auto"/>
                    <w:right w:val="none" w:sz="0" w:space="0" w:color="auto"/>
                  </w:divBdr>
                </w:div>
                <w:div w:id="1368531053">
                  <w:marLeft w:val="640"/>
                  <w:marRight w:val="0"/>
                  <w:marTop w:val="0"/>
                  <w:marBottom w:val="0"/>
                  <w:divBdr>
                    <w:top w:val="none" w:sz="0" w:space="0" w:color="auto"/>
                    <w:left w:val="none" w:sz="0" w:space="0" w:color="auto"/>
                    <w:bottom w:val="none" w:sz="0" w:space="0" w:color="auto"/>
                    <w:right w:val="none" w:sz="0" w:space="0" w:color="auto"/>
                  </w:divBdr>
                </w:div>
                <w:div w:id="1388914558">
                  <w:marLeft w:val="640"/>
                  <w:marRight w:val="0"/>
                  <w:marTop w:val="0"/>
                  <w:marBottom w:val="0"/>
                  <w:divBdr>
                    <w:top w:val="none" w:sz="0" w:space="0" w:color="auto"/>
                    <w:left w:val="none" w:sz="0" w:space="0" w:color="auto"/>
                    <w:bottom w:val="none" w:sz="0" w:space="0" w:color="auto"/>
                    <w:right w:val="none" w:sz="0" w:space="0" w:color="auto"/>
                  </w:divBdr>
                </w:div>
                <w:div w:id="1559971214">
                  <w:marLeft w:val="640"/>
                  <w:marRight w:val="0"/>
                  <w:marTop w:val="0"/>
                  <w:marBottom w:val="0"/>
                  <w:divBdr>
                    <w:top w:val="none" w:sz="0" w:space="0" w:color="auto"/>
                    <w:left w:val="none" w:sz="0" w:space="0" w:color="auto"/>
                    <w:bottom w:val="none" w:sz="0" w:space="0" w:color="auto"/>
                    <w:right w:val="none" w:sz="0" w:space="0" w:color="auto"/>
                  </w:divBdr>
                </w:div>
                <w:div w:id="1586570320">
                  <w:marLeft w:val="640"/>
                  <w:marRight w:val="0"/>
                  <w:marTop w:val="0"/>
                  <w:marBottom w:val="0"/>
                  <w:divBdr>
                    <w:top w:val="none" w:sz="0" w:space="0" w:color="auto"/>
                    <w:left w:val="none" w:sz="0" w:space="0" w:color="auto"/>
                    <w:bottom w:val="none" w:sz="0" w:space="0" w:color="auto"/>
                    <w:right w:val="none" w:sz="0" w:space="0" w:color="auto"/>
                  </w:divBdr>
                </w:div>
                <w:div w:id="1613240683">
                  <w:marLeft w:val="640"/>
                  <w:marRight w:val="0"/>
                  <w:marTop w:val="0"/>
                  <w:marBottom w:val="0"/>
                  <w:divBdr>
                    <w:top w:val="none" w:sz="0" w:space="0" w:color="auto"/>
                    <w:left w:val="none" w:sz="0" w:space="0" w:color="auto"/>
                    <w:bottom w:val="none" w:sz="0" w:space="0" w:color="auto"/>
                    <w:right w:val="none" w:sz="0" w:space="0" w:color="auto"/>
                  </w:divBdr>
                </w:div>
                <w:div w:id="1652755642">
                  <w:marLeft w:val="640"/>
                  <w:marRight w:val="0"/>
                  <w:marTop w:val="0"/>
                  <w:marBottom w:val="0"/>
                  <w:divBdr>
                    <w:top w:val="none" w:sz="0" w:space="0" w:color="auto"/>
                    <w:left w:val="none" w:sz="0" w:space="0" w:color="auto"/>
                    <w:bottom w:val="none" w:sz="0" w:space="0" w:color="auto"/>
                    <w:right w:val="none" w:sz="0" w:space="0" w:color="auto"/>
                  </w:divBdr>
                </w:div>
                <w:div w:id="1751534642">
                  <w:marLeft w:val="640"/>
                  <w:marRight w:val="0"/>
                  <w:marTop w:val="0"/>
                  <w:marBottom w:val="0"/>
                  <w:divBdr>
                    <w:top w:val="none" w:sz="0" w:space="0" w:color="auto"/>
                    <w:left w:val="none" w:sz="0" w:space="0" w:color="auto"/>
                    <w:bottom w:val="none" w:sz="0" w:space="0" w:color="auto"/>
                    <w:right w:val="none" w:sz="0" w:space="0" w:color="auto"/>
                  </w:divBdr>
                </w:div>
                <w:div w:id="1761901188">
                  <w:marLeft w:val="640"/>
                  <w:marRight w:val="0"/>
                  <w:marTop w:val="0"/>
                  <w:marBottom w:val="0"/>
                  <w:divBdr>
                    <w:top w:val="none" w:sz="0" w:space="0" w:color="auto"/>
                    <w:left w:val="none" w:sz="0" w:space="0" w:color="auto"/>
                    <w:bottom w:val="none" w:sz="0" w:space="0" w:color="auto"/>
                    <w:right w:val="none" w:sz="0" w:space="0" w:color="auto"/>
                  </w:divBdr>
                </w:div>
                <w:div w:id="1899585320">
                  <w:marLeft w:val="640"/>
                  <w:marRight w:val="0"/>
                  <w:marTop w:val="0"/>
                  <w:marBottom w:val="0"/>
                  <w:divBdr>
                    <w:top w:val="none" w:sz="0" w:space="0" w:color="auto"/>
                    <w:left w:val="none" w:sz="0" w:space="0" w:color="auto"/>
                    <w:bottom w:val="none" w:sz="0" w:space="0" w:color="auto"/>
                    <w:right w:val="none" w:sz="0" w:space="0" w:color="auto"/>
                  </w:divBdr>
                </w:div>
                <w:div w:id="1952514479">
                  <w:marLeft w:val="640"/>
                  <w:marRight w:val="0"/>
                  <w:marTop w:val="0"/>
                  <w:marBottom w:val="0"/>
                  <w:divBdr>
                    <w:top w:val="none" w:sz="0" w:space="0" w:color="auto"/>
                    <w:left w:val="none" w:sz="0" w:space="0" w:color="auto"/>
                    <w:bottom w:val="none" w:sz="0" w:space="0" w:color="auto"/>
                    <w:right w:val="none" w:sz="0" w:space="0" w:color="auto"/>
                  </w:divBdr>
                </w:div>
                <w:div w:id="1978610265">
                  <w:marLeft w:val="640"/>
                  <w:marRight w:val="0"/>
                  <w:marTop w:val="0"/>
                  <w:marBottom w:val="0"/>
                  <w:divBdr>
                    <w:top w:val="none" w:sz="0" w:space="0" w:color="auto"/>
                    <w:left w:val="none" w:sz="0" w:space="0" w:color="auto"/>
                    <w:bottom w:val="none" w:sz="0" w:space="0" w:color="auto"/>
                    <w:right w:val="none" w:sz="0" w:space="0" w:color="auto"/>
                  </w:divBdr>
                </w:div>
                <w:div w:id="2034332437">
                  <w:marLeft w:val="640"/>
                  <w:marRight w:val="0"/>
                  <w:marTop w:val="0"/>
                  <w:marBottom w:val="0"/>
                  <w:divBdr>
                    <w:top w:val="none" w:sz="0" w:space="0" w:color="auto"/>
                    <w:left w:val="none" w:sz="0" w:space="0" w:color="auto"/>
                    <w:bottom w:val="none" w:sz="0" w:space="0" w:color="auto"/>
                    <w:right w:val="none" w:sz="0" w:space="0" w:color="auto"/>
                  </w:divBdr>
                </w:div>
                <w:div w:id="2053336297">
                  <w:marLeft w:val="640"/>
                  <w:marRight w:val="0"/>
                  <w:marTop w:val="0"/>
                  <w:marBottom w:val="0"/>
                  <w:divBdr>
                    <w:top w:val="none" w:sz="0" w:space="0" w:color="auto"/>
                    <w:left w:val="none" w:sz="0" w:space="0" w:color="auto"/>
                    <w:bottom w:val="none" w:sz="0" w:space="0" w:color="auto"/>
                    <w:right w:val="none" w:sz="0" w:space="0" w:color="auto"/>
                  </w:divBdr>
                </w:div>
                <w:div w:id="2056348570">
                  <w:marLeft w:val="640"/>
                  <w:marRight w:val="0"/>
                  <w:marTop w:val="0"/>
                  <w:marBottom w:val="0"/>
                  <w:divBdr>
                    <w:top w:val="none" w:sz="0" w:space="0" w:color="auto"/>
                    <w:left w:val="none" w:sz="0" w:space="0" w:color="auto"/>
                    <w:bottom w:val="none" w:sz="0" w:space="0" w:color="auto"/>
                    <w:right w:val="none" w:sz="0" w:space="0" w:color="auto"/>
                  </w:divBdr>
                </w:div>
                <w:div w:id="2082411197">
                  <w:marLeft w:val="640"/>
                  <w:marRight w:val="0"/>
                  <w:marTop w:val="0"/>
                  <w:marBottom w:val="0"/>
                  <w:divBdr>
                    <w:top w:val="none" w:sz="0" w:space="0" w:color="auto"/>
                    <w:left w:val="none" w:sz="0" w:space="0" w:color="auto"/>
                    <w:bottom w:val="none" w:sz="0" w:space="0" w:color="auto"/>
                    <w:right w:val="none" w:sz="0" w:space="0" w:color="auto"/>
                  </w:divBdr>
                </w:div>
              </w:divsChild>
            </w:div>
            <w:div w:id="755129735">
              <w:marLeft w:val="0"/>
              <w:marRight w:val="0"/>
              <w:marTop w:val="0"/>
              <w:marBottom w:val="0"/>
              <w:divBdr>
                <w:top w:val="none" w:sz="0" w:space="0" w:color="auto"/>
                <w:left w:val="none" w:sz="0" w:space="0" w:color="auto"/>
                <w:bottom w:val="none" w:sz="0" w:space="0" w:color="auto"/>
                <w:right w:val="none" w:sz="0" w:space="0" w:color="auto"/>
              </w:divBdr>
              <w:divsChild>
                <w:div w:id="14115506">
                  <w:marLeft w:val="640"/>
                  <w:marRight w:val="0"/>
                  <w:marTop w:val="0"/>
                  <w:marBottom w:val="0"/>
                  <w:divBdr>
                    <w:top w:val="none" w:sz="0" w:space="0" w:color="auto"/>
                    <w:left w:val="none" w:sz="0" w:space="0" w:color="auto"/>
                    <w:bottom w:val="none" w:sz="0" w:space="0" w:color="auto"/>
                    <w:right w:val="none" w:sz="0" w:space="0" w:color="auto"/>
                  </w:divBdr>
                </w:div>
                <w:div w:id="39862892">
                  <w:marLeft w:val="640"/>
                  <w:marRight w:val="0"/>
                  <w:marTop w:val="0"/>
                  <w:marBottom w:val="0"/>
                  <w:divBdr>
                    <w:top w:val="none" w:sz="0" w:space="0" w:color="auto"/>
                    <w:left w:val="none" w:sz="0" w:space="0" w:color="auto"/>
                    <w:bottom w:val="none" w:sz="0" w:space="0" w:color="auto"/>
                    <w:right w:val="none" w:sz="0" w:space="0" w:color="auto"/>
                  </w:divBdr>
                </w:div>
                <w:div w:id="49113226">
                  <w:marLeft w:val="640"/>
                  <w:marRight w:val="0"/>
                  <w:marTop w:val="0"/>
                  <w:marBottom w:val="0"/>
                  <w:divBdr>
                    <w:top w:val="none" w:sz="0" w:space="0" w:color="auto"/>
                    <w:left w:val="none" w:sz="0" w:space="0" w:color="auto"/>
                    <w:bottom w:val="none" w:sz="0" w:space="0" w:color="auto"/>
                    <w:right w:val="none" w:sz="0" w:space="0" w:color="auto"/>
                  </w:divBdr>
                </w:div>
                <w:div w:id="62992529">
                  <w:marLeft w:val="640"/>
                  <w:marRight w:val="0"/>
                  <w:marTop w:val="0"/>
                  <w:marBottom w:val="0"/>
                  <w:divBdr>
                    <w:top w:val="none" w:sz="0" w:space="0" w:color="auto"/>
                    <w:left w:val="none" w:sz="0" w:space="0" w:color="auto"/>
                    <w:bottom w:val="none" w:sz="0" w:space="0" w:color="auto"/>
                    <w:right w:val="none" w:sz="0" w:space="0" w:color="auto"/>
                  </w:divBdr>
                </w:div>
                <w:div w:id="97606074">
                  <w:marLeft w:val="640"/>
                  <w:marRight w:val="0"/>
                  <w:marTop w:val="0"/>
                  <w:marBottom w:val="0"/>
                  <w:divBdr>
                    <w:top w:val="none" w:sz="0" w:space="0" w:color="auto"/>
                    <w:left w:val="none" w:sz="0" w:space="0" w:color="auto"/>
                    <w:bottom w:val="none" w:sz="0" w:space="0" w:color="auto"/>
                    <w:right w:val="none" w:sz="0" w:space="0" w:color="auto"/>
                  </w:divBdr>
                </w:div>
                <w:div w:id="112333286">
                  <w:marLeft w:val="640"/>
                  <w:marRight w:val="0"/>
                  <w:marTop w:val="0"/>
                  <w:marBottom w:val="0"/>
                  <w:divBdr>
                    <w:top w:val="none" w:sz="0" w:space="0" w:color="auto"/>
                    <w:left w:val="none" w:sz="0" w:space="0" w:color="auto"/>
                    <w:bottom w:val="none" w:sz="0" w:space="0" w:color="auto"/>
                    <w:right w:val="none" w:sz="0" w:space="0" w:color="auto"/>
                  </w:divBdr>
                </w:div>
                <w:div w:id="114257667">
                  <w:marLeft w:val="640"/>
                  <w:marRight w:val="0"/>
                  <w:marTop w:val="0"/>
                  <w:marBottom w:val="0"/>
                  <w:divBdr>
                    <w:top w:val="none" w:sz="0" w:space="0" w:color="auto"/>
                    <w:left w:val="none" w:sz="0" w:space="0" w:color="auto"/>
                    <w:bottom w:val="none" w:sz="0" w:space="0" w:color="auto"/>
                    <w:right w:val="none" w:sz="0" w:space="0" w:color="auto"/>
                  </w:divBdr>
                </w:div>
                <w:div w:id="145897512">
                  <w:marLeft w:val="640"/>
                  <w:marRight w:val="0"/>
                  <w:marTop w:val="0"/>
                  <w:marBottom w:val="0"/>
                  <w:divBdr>
                    <w:top w:val="none" w:sz="0" w:space="0" w:color="auto"/>
                    <w:left w:val="none" w:sz="0" w:space="0" w:color="auto"/>
                    <w:bottom w:val="none" w:sz="0" w:space="0" w:color="auto"/>
                    <w:right w:val="none" w:sz="0" w:space="0" w:color="auto"/>
                  </w:divBdr>
                </w:div>
                <w:div w:id="225457445">
                  <w:marLeft w:val="640"/>
                  <w:marRight w:val="0"/>
                  <w:marTop w:val="0"/>
                  <w:marBottom w:val="0"/>
                  <w:divBdr>
                    <w:top w:val="none" w:sz="0" w:space="0" w:color="auto"/>
                    <w:left w:val="none" w:sz="0" w:space="0" w:color="auto"/>
                    <w:bottom w:val="none" w:sz="0" w:space="0" w:color="auto"/>
                    <w:right w:val="none" w:sz="0" w:space="0" w:color="auto"/>
                  </w:divBdr>
                </w:div>
                <w:div w:id="292177123">
                  <w:marLeft w:val="640"/>
                  <w:marRight w:val="0"/>
                  <w:marTop w:val="0"/>
                  <w:marBottom w:val="0"/>
                  <w:divBdr>
                    <w:top w:val="none" w:sz="0" w:space="0" w:color="auto"/>
                    <w:left w:val="none" w:sz="0" w:space="0" w:color="auto"/>
                    <w:bottom w:val="none" w:sz="0" w:space="0" w:color="auto"/>
                    <w:right w:val="none" w:sz="0" w:space="0" w:color="auto"/>
                  </w:divBdr>
                </w:div>
                <w:div w:id="425536320">
                  <w:marLeft w:val="640"/>
                  <w:marRight w:val="0"/>
                  <w:marTop w:val="0"/>
                  <w:marBottom w:val="0"/>
                  <w:divBdr>
                    <w:top w:val="none" w:sz="0" w:space="0" w:color="auto"/>
                    <w:left w:val="none" w:sz="0" w:space="0" w:color="auto"/>
                    <w:bottom w:val="none" w:sz="0" w:space="0" w:color="auto"/>
                    <w:right w:val="none" w:sz="0" w:space="0" w:color="auto"/>
                  </w:divBdr>
                </w:div>
                <w:div w:id="429664331">
                  <w:marLeft w:val="640"/>
                  <w:marRight w:val="0"/>
                  <w:marTop w:val="0"/>
                  <w:marBottom w:val="0"/>
                  <w:divBdr>
                    <w:top w:val="none" w:sz="0" w:space="0" w:color="auto"/>
                    <w:left w:val="none" w:sz="0" w:space="0" w:color="auto"/>
                    <w:bottom w:val="none" w:sz="0" w:space="0" w:color="auto"/>
                    <w:right w:val="none" w:sz="0" w:space="0" w:color="auto"/>
                  </w:divBdr>
                </w:div>
                <w:div w:id="512961690">
                  <w:marLeft w:val="640"/>
                  <w:marRight w:val="0"/>
                  <w:marTop w:val="0"/>
                  <w:marBottom w:val="0"/>
                  <w:divBdr>
                    <w:top w:val="none" w:sz="0" w:space="0" w:color="auto"/>
                    <w:left w:val="none" w:sz="0" w:space="0" w:color="auto"/>
                    <w:bottom w:val="none" w:sz="0" w:space="0" w:color="auto"/>
                    <w:right w:val="none" w:sz="0" w:space="0" w:color="auto"/>
                  </w:divBdr>
                </w:div>
                <w:div w:id="536049546">
                  <w:marLeft w:val="640"/>
                  <w:marRight w:val="0"/>
                  <w:marTop w:val="0"/>
                  <w:marBottom w:val="0"/>
                  <w:divBdr>
                    <w:top w:val="none" w:sz="0" w:space="0" w:color="auto"/>
                    <w:left w:val="none" w:sz="0" w:space="0" w:color="auto"/>
                    <w:bottom w:val="none" w:sz="0" w:space="0" w:color="auto"/>
                    <w:right w:val="none" w:sz="0" w:space="0" w:color="auto"/>
                  </w:divBdr>
                </w:div>
                <w:div w:id="604192994">
                  <w:marLeft w:val="640"/>
                  <w:marRight w:val="0"/>
                  <w:marTop w:val="0"/>
                  <w:marBottom w:val="0"/>
                  <w:divBdr>
                    <w:top w:val="none" w:sz="0" w:space="0" w:color="auto"/>
                    <w:left w:val="none" w:sz="0" w:space="0" w:color="auto"/>
                    <w:bottom w:val="none" w:sz="0" w:space="0" w:color="auto"/>
                    <w:right w:val="none" w:sz="0" w:space="0" w:color="auto"/>
                  </w:divBdr>
                </w:div>
                <w:div w:id="681055725">
                  <w:marLeft w:val="640"/>
                  <w:marRight w:val="0"/>
                  <w:marTop w:val="0"/>
                  <w:marBottom w:val="0"/>
                  <w:divBdr>
                    <w:top w:val="none" w:sz="0" w:space="0" w:color="auto"/>
                    <w:left w:val="none" w:sz="0" w:space="0" w:color="auto"/>
                    <w:bottom w:val="none" w:sz="0" w:space="0" w:color="auto"/>
                    <w:right w:val="none" w:sz="0" w:space="0" w:color="auto"/>
                  </w:divBdr>
                </w:div>
                <w:div w:id="697588871">
                  <w:marLeft w:val="640"/>
                  <w:marRight w:val="0"/>
                  <w:marTop w:val="0"/>
                  <w:marBottom w:val="0"/>
                  <w:divBdr>
                    <w:top w:val="none" w:sz="0" w:space="0" w:color="auto"/>
                    <w:left w:val="none" w:sz="0" w:space="0" w:color="auto"/>
                    <w:bottom w:val="none" w:sz="0" w:space="0" w:color="auto"/>
                    <w:right w:val="none" w:sz="0" w:space="0" w:color="auto"/>
                  </w:divBdr>
                </w:div>
                <w:div w:id="733285447">
                  <w:marLeft w:val="640"/>
                  <w:marRight w:val="0"/>
                  <w:marTop w:val="0"/>
                  <w:marBottom w:val="0"/>
                  <w:divBdr>
                    <w:top w:val="none" w:sz="0" w:space="0" w:color="auto"/>
                    <w:left w:val="none" w:sz="0" w:space="0" w:color="auto"/>
                    <w:bottom w:val="none" w:sz="0" w:space="0" w:color="auto"/>
                    <w:right w:val="none" w:sz="0" w:space="0" w:color="auto"/>
                  </w:divBdr>
                </w:div>
                <w:div w:id="737484297">
                  <w:marLeft w:val="640"/>
                  <w:marRight w:val="0"/>
                  <w:marTop w:val="0"/>
                  <w:marBottom w:val="0"/>
                  <w:divBdr>
                    <w:top w:val="none" w:sz="0" w:space="0" w:color="auto"/>
                    <w:left w:val="none" w:sz="0" w:space="0" w:color="auto"/>
                    <w:bottom w:val="none" w:sz="0" w:space="0" w:color="auto"/>
                    <w:right w:val="none" w:sz="0" w:space="0" w:color="auto"/>
                  </w:divBdr>
                </w:div>
                <w:div w:id="778186658">
                  <w:marLeft w:val="640"/>
                  <w:marRight w:val="0"/>
                  <w:marTop w:val="0"/>
                  <w:marBottom w:val="0"/>
                  <w:divBdr>
                    <w:top w:val="none" w:sz="0" w:space="0" w:color="auto"/>
                    <w:left w:val="none" w:sz="0" w:space="0" w:color="auto"/>
                    <w:bottom w:val="none" w:sz="0" w:space="0" w:color="auto"/>
                    <w:right w:val="none" w:sz="0" w:space="0" w:color="auto"/>
                  </w:divBdr>
                </w:div>
                <w:div w:id="853498894">
                  <w:marLeft w:val="640"/>
                  <w:marRight w:val="0"/>
                  <w:marTop w:val="0"/>
                  <w:marBottom w:val="0"/>
                  <w:divBdr>
                    <w:top w:val="none" w:sz="0" w:space="0" w:color="auto"/>
                    <w:left w:val="none" w:sz="0" w:space="0" w:color="auto"/>
                    <w:bottom w:val="none" w:sz="0" w:space="0" w:color="auto"/>
                    <w:right w:val="none" w:sz="0" w:space="0" w:color="auto"/>
                  </w:divBdr>
                </w:div>
                <w:div w:id="872352392">
                  <w:marLeft w:val="640"/>
                  <w:marRight w:val="0"/>
                  <w:marTop w:val="0"/>
                  <w:marBottom w:val="0"/>
                  <w:divBdr>
                    <w:top w:val="none" w:sz="0" w:space="0" w:color="auto"/>
                    <w:left w:val="none" w:sz="0" w:space="0" w:color="auto"/>
                    <w:bottom w:val="none" w:sz="0" w:space="0" w:color="auto"/>
                    <w:right w:val="none" w:sz="0" w:space="0" w:color="auto"/>
                  </w:divBdr>
                </w:div>
                <w:div w:id="899899169">
                  <w:marLeft w:val="640"/>
                  <w:marRight w:val="0"/>
                  <w:marTop w:val="0"/>
                  <w:marBottom w:val="0"/>
                  <w:divBdr>
                    <w:top w:val="none" w:sz="0" w:space="0" w:color="auto"/>
                    <w:left w:val="none" w:sz="0" w:space="0" w:color="auto"/>
                    <w:bottom w:val="none" w:sz="0" w:space="0" w:color="auto"/>
                    <w:right w:val="none" w:sz="0" w:space="0" w:color="auto"/>
                  </w:divBdr>
                </w:div>
                <w:div w:id="901257457">
                  <w:marLeft w:val="640"/>
                  <w:marRight w:val="0"/>
                  <w:marTop w:val="0"/>
                  <w:marBottom w:val="0"/>
                  <w:divBdr>
                    <w:top w:val="none" w:sz="0" w:space="0" w:color="auto"/>
                    <w:left w:val="none" w:sz="0" w:space="0" w:color="auto"/>
                    <w:bottom w:val="none" w:sz="0" w:space="0" w:color="auto"/>
                    <w:right w:val="none" w:sz="0" w:space="0" w:color="auto"/>
                  </w:divBdr>
                </w:div>
                <w:div w:id="918366314">
                  <w:marLeft w:val="640"/>
                  <w:marRight w:val="0"/>
                  <w:marTop w:val="0"/>
                  <w:marBottom w:val="0"/>
                  <w:divBdr>
                    <w:top w:val="none" w:sz="0" w:space="0" w:color="auto"/>
                    <w:left w:val="none" w:sz="0" w:space="0" w:color="auto"/>
                    <w:bottom w:val="none" w:sz="0" w:space="0" w:color="auto"/>
                    <w:right w:val="none" w:sz="0" w:space="0" w:color="auto"/>
                  </w:divBdr>
                </w:div>
                <w:div w:id="1034891716">
                  <w:marLeft w:val="640"/>
                  <w:marRight w:val="0"/>
                  <w:marTop w:val="0"/>
                  <w:marBottom w:val="0"/>
                  <w:divBdr>
                    <w:top w:val="none" w:sz="0" w:space="0" w:color="auto"/>
                    <w:left w:val="none" w:sz="0" w:space="0" w:color="auto"/>
                    <w:bottom w:val="none" w:sz="0" w:space="0" w:color="auto"/>
                    <w:right w:val="none" w:sz="0" w:space="0" w:color="auto"/>
                  </w:divBdr>
                </w:div>
                <w:div w:id="1069230980">
                  <w:marLeft w:val="640"/>
                  <w:marRight w:val="0"/>
                  <w:marTop w:val="0"/>
                  <w:marBottom w:val="0"/>
                  <w:divBdr>
                    <w:top w:val="none" w:sz="0" w:space="0" w:color="auto"/>
                    <w:left w:val="none" w:sz="0" w:space="0" w:color="auto"/>
                    <w:bottom w:val="none" w:sz="0" w:space="0" w:color="auto"/>
                    <w:right w:val="none" w:sz="0" w:space="0" w:color="auto"/>
                  </w:divBdr>
                </w:div>
                <w:div w:id="1087339078">
                  <w:marLeft w:val="640"/>
                  <w:marRight w:val="0"/>
                  <w:marTop w:val="0"/>
                  <w:marBottom w:val="0"/>
                  <w:divBdr>
                    <w:top w:val="none" w:sz="0" w:space="0" w:color="auto"/>
                    <w:left w:val="none" w:sz="0" w:space="0" w:color="auto"/>
                    <w:bottom w:val="none" w:sz="0" w:space="0" w:color="auto"/>
                    <w:right w:val="none" w:sz="0" w:space="0" w:color="auto"/>
                  </w:divBdr>
                </w:div>
                <w:div w:id="1181316290">
                  <w:marLeft w:val="640"/>
                  <w:marRight w:val="0"/>
                  <w:marTop w:val="0"/>
                  <w:marBottom w:val="0"/>
                  <w:divBdr>
                    <w:top w:val="none" w:sz="0" w:space="0" w:color="auto"/>
                    <w:left w:val="none" w:sz="0" w:space="0" w:color="auto"/>
                    <w:bottom w:val="none" w:sz="0" w:space="0" w:color="auto"/>
                    <w:right w:val="none" w:sz="0" w:space="0" w:color="auto"/>
                  </w:divBdr>
                </w:div>
                <w:div w:id="1189177473">
                  <w:marLeft w:val="640"/>
                  <w:marRight w:val="0"/>
                  <w:marTop w:val="0"/>
                  <w:marBottom w:val="0"/>
                  <w:divBdr>
                    <w:top w:val="none" w:sz="0" w:space="0" w:color="auto"/>
                    <w:left w:val="none" w:sz="0" w:space="0" w:color="auto"/>
                    <w:bottom w:val="none" w:sz="0" w:space="0" w:color="auto"/>
                    <w:right w:val="none" w:sz="0" w:space="0" w:color="auto"/>
                  </w:divBdr>
                </w:div>
                <w:div w:id="1245458943">
                  <w:marLeft w:val="640"/>
                  <w:marRight w:val="0"/>
                  <w:marTop w:val="0"/>
                  <w:marBottom w:val="0"/>
                  <w:divBdr>
                    <w:top w:val="none" w:sz="0" w:space="0" w:color="auto"/>
                    <w:left w:val="none" w:sz="0" w:space="0" w:color="auto"/>
                    <w:bottom w:val="none" w:sz="0" w:space="0" w:color="auto"/>
                    <w:right w:val="none" w:sz="0" w:space="0" w:color="auto"/>
                  </w:divBdr>
                </w:div>
                <w:div w:id="1245527655">
                  <w:marLeft w:val="640"/>
                  <w:marRight w:val="0"/>
                  <w:marTop w:val="0"/>
                  <w:marBottom w:val="0"/>
                  <w:divBdr>
                    <w:top w:val="none" w:sz="0" w:space="0" w:color="auto"/>
                    <w:left w:val="none" w:sz="0" w:space="0" w:color="auto"/>
                    <w:bottom w:val="none" w:sz="0" w:space="0" w:color="auto"/>
                    <w:right w:val="none" w:sz="0" w:space="0" w:color="auto"/>
                  </w:divBdr>
                </w:div>
                <w:div w:id="1282300814">
                  <w:marLeft w:val="640"/>
                  <w:marRight w:val="0"/>
                  <w:marTop w:val="0"/>
                  <w:marBottom w:val="0"/>
                  <w:divBdr>
                    <w:top w:val="none" w:sz="0" w:space="0" w:color="auto"/>
                    <w:left w:val="none" w:sz="0" w:space="0" w:color="auto"/>
                    <w:bottom w:val="none" w:sz="0" w:space="0" w:color="auto"/>
                    <w:right w:val="none" w:sz="0" w:space="0" w:color="auto"/>
                  </w:divBdr>
                </w:div>
                <w:div w:id="1335495910">
                  <w:marLeft w:val="640"/>
                  <w:marRight w:val="0"/>
                  <w:marTop w:val="0"/>
                  <w:marBottom w:val="0"/>
                  <w:divBdr>
                    <w:top w:val="none" w:sz="0" w:space="0" w:color="auto"/>
                    <w:left w:val="none" w:sz="0" w:space="0" w:color="auto"/>
                    <w:bottom w:val="none" w:sz="0" w:space="0" w:color="auto"/>
                    <w:right w:val="none" w:sz="0" w:space="0" w:color="auto"/>
                  </w:divBdr>
                </w:div>
                <w:div w:id="1343163352">
                  <w:marLeft w:val="640"/>
                  <w:marRight w:val="0"/>
                  <w:marTop w:val="0"/>
                  <w:marBottom w:val="0"/>
                  <w:divBdr>
                    <w:top w:val="none" w:sz="0" w:space="0" w:color="auto"/>
                    <w:left w:val="none" w:sz="0" w:space="0" w:color="auto"/>
                    <w:bottom w:val="none" w:sz="0" w:space="0" w:color="auto"/>
                    <w:right w:val="none" w:sz="0" w:space="0" w:color="auto"/>
                  </w:divBdr>
                </w:div>
                <w:div w:id="1360162084">
                  <w:marLeft w:val="640"/>
                  <w:marRight w:val="0"/>
                  <w:marTop w:val="0"/>
                  <w:marBottom w:val="0"/>
                  <w:divBdr>
                    <w:top w:val="none" w:sz="0" w:space="0" w:color="auto"/>
                    <w:left w:val="none" w:sz="0" w:space="0" w:color="auto"/>
                    <w:bottom w:val="none" w:sz="0" w:space="0" w:color="auto"/>
                    <w:right w:val="none" w:sz="0" w:space="0" w:color="auto"/>
                  </w:divBdr>
                </w:div>
                <w:div w:id="1406880191">
                  <w:marLeft w:val="640"/>
                  <w:marRight w:val="0"/>
                  <w:marTop w:val="0"/>
                  <w:marBottom w:val="0"/>
                  <w:divBdr>
                    <w:top w:val="none" w:sz="0" w:space="0" w:color="auto"/>
                    <w:left w:val="none" w:sz="0" w:space="0" w:color="auto"/>
                    <w:bottom w:val="none" w:sz="0" w:space="0" w:color="auto"/>
                    <w:right w:val="none" w:sz="0" w:space="0" w:color="auto"/>
                  </w:divBdr>
                </w:div>
                <w:div w:id="1430127374">
                  <w:marLeft w:val="640"/>
                  <w:marRight w:val="0"/>
                  <w:marTop w:val="0"/>
                  <w:marBottom w:val="0"/>
                  <w:divBdr>
                    <w:top w:val="none" w:sz="0" w:space="0" w:color="auto"/>
                    <w:left w:val="none" w:sz="0" w:space="0" w:color="auto"/>
                    <w:bottom w:val="none" w:sz="0" w:space="0" w:color="auto"/>
                    <w:right w:val="none" w:sz="0" w:space="0" w:color="auto"/>
                  </w:divBdr>
                </w:div>
                <w:div w:id="1457140562">
                  <w:marLeft w:val="640"/>
                  <w:marRight w:val="0"/>
                  <w:marTop w:val="0"/>
                  <w:marBottom w:val="0"/>
                  <w:divBdr>
                    <w:top w:val="none" w:sz="0" w:space="0" w:color="auto"/>
                    <w:left w:val="none" w:sz="0" w:space="0" w:color="auto"/>
                    <w:bottom w:val="none" w:sz="0" w:space="0" w:color="auto"/>
                    <w:right w:val="none" w:sz="0" w:space="0" w:color="auto"/>
                  </w:divBdr>
                </w:div>
                <w:div w:id="1460760546">
                  <w:marLeft w:val="640"/>
                  <w:marRight w:val="0"/>
                  <w:marTop w:val="0"/>
                  <w:marBottom w:val="0"/>
                  <w:divBdr>
                    <w:top w:val="none" w:sz="0" w:space="0" w:color="auto"/>
                    <w:left w:val="none" w:sz="0" w:space="0" w:color="auto"/>
                    <w:bottom w:val="none" w:sz="0" w:space="0" w:color="auto"/>
                    <w:right w:val="none" w:sz="0" w:space="0" w:color="auto"/>
                  </w:divBdr>
                </w:div>
                <w:div w:id="1516653003">
                  <w:marLeft w:val="640"/>
                  <w:marRight w:val="0"/>
                  <w:marTop w:val="0"/>
                  <w:marBottom w:val="0"/>
                  <w:divBdr>
                    <w:top w:val="none" w:sz="0" w:space="0" w:color="auto"/>
                    <w:left w:val="none" w:sz="0" w:space="0" w:color="auto"/>
                    <w:bottom w:val="none" w:sz="0" w:space="0" w:color="auto"/>
                    <w:right w:val="none" w:sz="0" w:space="0" w:color="auto"/>
                  </w:divBdr>
                </w:div>
                <w:div w:id="1528909838">
                  <w:marLeft w:val="640"/>
                  <w:marRight w:val="0"/>
                  <w:marTop w:val="0"/>
                  <w:marBottom w:val="0"/>
                  <w:divBdr>
                    <w:top w:val="none" w:sz="0" w:space="0" w:color="auto"/>
                    <w:left w:val="none" w:sz="0" w:space="0" w:color="auto"/>
                    <w:bottom w:val="none" w:sz="0" w:space="0" w:color="auto"/>
                    <w:right w:val="none" w:sz="0" w:space="0" w:color="auto"/>
                  </w:divBdr>
                </w:div>
                <w:div w:id="1539970828">
                  <w:marLeft w:val="640"/>
                  <w:marRight w:val="0"/>
                  <w:marTop w:val="0"/>
                  <w:marBottom w:val="0"/>
                  <w:divBdr>
                    <w:top w:val="none" w:sz="0" w:space="0" w:color="auto"/>
                    <w:left w:val="none" w:sz="0" w:space="0" w:color="auto"/>
                    <w:bottom w:val="none" w:sz="0" w:space="0" w:color="auto"/>
                    <w:right w:val="none" w:sz="0" w:space="0" w:color="auto"/>
                  </w:divBdr>
                </w:div>
                <w:div w:id="1578520153">
                  <w:marLeft w:val="640"/>
                  <w:marRight w:val="0"/>
                  <w:marTop w:val="0"/>
                  <w:marBottom w:val="0"/>
                  <w:divBdr>
                    <w:top w:val="none" w:sz="0" w:space="0" w:color="auto"/>
                    <w:left w:val="none" w:sz="0" w:space="0" w:color="auto"/>
                    <w:bottom w:val="none" w:sz="0" w:space="0" w:color="auto"/>
                    <w:right w:val="none" w:sz="0" w:space="0" w:color="auto"/>
                  </w:divBdr>
                </w:div>
                <w:div w:id="1583250876">
                  <w:marLeft w:val="640"/>
                  <w:marRight w:val="0"/>
                  <w:marTop w:val="0"/>
                  <w:marBottom w:val="0"/>
                  <w:divBdr>
                    <w:top w:val="none" w:sz="0" w:space="0" w:color="auto"/>
                    <w:left w:val="none" w:sz="0" w:space="0" w:color="auto"/>
                    <w:bottom w:val="none" w:sz="0" w:space="0" w:color="auto"/>
                    <w:right w:val="none" w:sz="0" w:space="0" w:color="auto"/>
                  </w:divBdr>
                </w:div>
                <w:div w:id="1602300536">
                  <w:marLeft w:val="640"/>
                  <w:marRight w:val="0"/>
                  <w:marTop w:val="0"/>
                  <w:marBottom w:val="0"/>
                  <w:divBdr>
                    <w:top w:val="none" w:sz="0" w:space="0" w:color="auto"/>
                    <w:left w:val="none" w:sz="0" w:space="0" w:color="auto"/>
                    <w:bottom w:val="none" w:sz="0" w:space="0" w:color="auto"/>
                    <w:right w:val="none" w:sz="0" w:space="0" w:color="auto"/>
                  </w:divBdr>
                </w:div>
                <w:div w:id="1700080713">
                  <w:marLeft w:val="640"/>
                  <w:marRight w:val="0"/>
                  <w:marTop w:val="0"/>
                  <w:marBottom w:val="0"/>
                  <w:divBdr>
                    <w:top w:val="none" w:sz="0" w:space="0" w:color="auto"/>
                    <w:left w:val="none" w:sz="0" w:space="0" w:color="auto"/>
                    <w:bottom w:val="none" w:sz="0" w:space="0" w:color="auto"/>
                    <w:right w:val="none" w:sz="0" w:space="0" w:color="auto"/>
                  </w:divBdr>
                </w:div>
                <w:div w:id="1723141406">
                  <w:marLeft w:val="640"/>
                  <w:marRight w:val="0"/>
                  <w:marTop w:val="0"/>
                  <w:marBottom w:val="0"/>
                  <w:divBdr>
                    <w:top w:val="none" w:sz="0" w:space="0" w:color="auto"/>
                    <w:left w:val="none" w:sz="0" w:space="0" w:color="auto"/>
                    <w:bottom w:val="none" w:sz="0" w:space="0" w:color="auto"/>
                    <w:right w:val="none" w:sz="0" w:space="0" w:color="auto"/>
                  </w:divBdr>
                </w:div>
                <w:div w:id="1814373881">
                  <w:marLeft w:val="640"/>
                  <w:marRight w:val="0"/>
                  <w:marTop w:val="0"/>
                  <w:marBottom w:val="0"/>
                  <w:divBdr>
                    <w:top w:val="none" w:sz="0" w:space="0" w:color="auto"/>
                    <w:left w:val="none" w:sz="0" w:space="0" w:color="auto"/>
                    <w:bottom w:val="none" w:sz="0" w:space="0" w:color="auto"/>
                    <w:right w:val="none" w:sz="0" w:space="0" w:color="auto"/>
                  </w:divBdr>
                </w:div>
                <w:div w:id="1857845768">
                  <w:marLeft w:val="640"/>
                  <w:marRight w:val="0"/>
                  <w:marTop w:val="0"/>
                  <w:marBottom w:val="0"/>
                  <w:divBdr>
                    <w:top w:val="none" w:sz="0" w:space="0" w:color="auto"/>
                    <w:left w:val="none" w:sz="0" w:space="0" w:color="auto"/>
                    <w:bottom w:val="none" w:sz="0" w:space="0" w:color="auto"/>
                    <w:right w:val="none" w:sz="0" w:space="0" w:color="auto"/>
                  </w:divBdr>
                </w:div>
                <w:div w:id="1942714733">
                  <w:marLeft w:val="640"/>
                  <w:marRight w:val="0"/>
                  <w:marTop w:val="0"/>
                  <w:marBottom w:val="0"/>
                  <w:divBdr>
                    <w:top w:val="none" w:sz="0" w:space="0" w:color="auto"/>
                    <w:left w:val="none" w:sz="0" w:space="0" w:color="auto"/>
                    <w:bottom w:val="none" w:sz="0" w:space="0" w:color="auto"/>
                    <w:right w:val="none" w:sz="0" w:space="0" w:color="auto"/>
                  </w:divBdr>
                </w:div>
                <w:div w:id="1993171029">
                  <w:marLeft w:val="640"/>
                  <w:marRight w:val="0"/>
                  <w:marTop w:val="0"/>
                  <w:marBottom w:val="0"/>
                  <w:divBdr>
                    <w:top w:val="none" w:sz="0" w:space="0" w:color="auto"/>
                    <w:left w:val="none" w:sz="0" w:space="0" w:color="auto"/>
                    <w:bottom w:val="none" w:sz="0" w:space="0" w:color="auto"/>
                    <w:right w:val="none" w:sz="0" w:space="0" w:color="auto"/>
                  </w:divBdr>
                </w:div>
                <w:div w:id="2057586735">
                  <w:marLeft w:val="640"/>
                  <w:marRight w:val="0"/>
                  <w:marTop w:val="0"/>
                  <w:marBottom w:val="0"/>
                  <w:divBdr>
                    <w:top w:val="none" w:sz="0" w:space="0" w:color="auto"/>
                    <w:left w:val="none" w:sz="0" w:space="0" w:color="auto"/>
                    <w:bottom w:val="none" w:sz="0" w:space="0" w:color="auto"/>
                    <w:right w:val="none" w:sz="0" w:space="0" w:color="auto"/>
                  </w:divBdr>
                </w:div>
                <w:div w:id="2090617231">
                  <w:marLeft w:val="640"/>
                  <w:marRight w:val="0"/>
                  <w:marTop w:val="0"/>
                  <w:marBottom w:val="0"/>
                  <w:divBdr>
                    <w:top w:val="none" w:sz="0" w:space="0" w:color="auto"/>
                    <w:left w:val="none" w:sz="0" w:space="0" w:color="auto"/>
                    <w:bottom w:val="none" w:sz="0" w:space="0" w:color="auto"/>
                    <w:right w:val="none" w:sz="0" w:space="0" w:color="auto"/>
                  </w:divBdr>
                </w:div>
              </w:divsChild>
            </w:div>
            <w:div w:id="1672566233">
              <w:marLeft w:val="0"/>
              <w:marRight w:val="0"/>
              <w:marTop w:val="0"/>
              <w:marBottom w:val="0"/>
              <w:divBdr>
                <w:top w:val="none" w:sz="0" w:space="0" w:color="auto"/>
                <w:left w:val="none" w:sz="0" w:space="0" w:color="auto"/>
                <w:bottom w:val="none" w:sz="0" w:space="0" w:color="auto"/>
                <w:right w:val="none" w:sz="0" w:space="0" w:color="auto"/>
              </w:divBdr>
              <w:divsChild>
                <w:div w:id="63376131">
                  <w:marLeft w:val="640"/>
                  <w:marRight w:val="0"/>
                  <w:marTop w:val="0"/>
                  <w:marBottom w:val="0"/>
                  <w:divBdr>
                    <w:top w:val="none" w:sz="0" w:space="0" w:color="auto"/>
                    <w:left w:val="none" w:sz="0" w:space="0" w:color="auto"/>
                    <w:bottom w:val="none" w:sz="0" w:space="0" w:color="auto"/>
                    <w:right w:val="none" w:sz="0" w:space="0" w:color="auto"/>
                  </w:divBdr>
                </w:div>
                <w:div w:id="111636712">
                  <w:marLeft w:val="640"/>
                  <w:marRight w:val="0"/>
                  <w:marTop w:val="0"/>
                  <w:marBottom w:val="0"/>
                  <w:divBdr>
                    <w:top w:val="none" w:sz="0" w:space="0" w:color="auto"/>
                    <w:left w:val="none" w:sz="0" w:space="0" w:color="auto"/>
                    <w:bottom w:val="none" w:sz="0" w:space="0" w:color="auto"/>
                    <w:right w:val="none" w:sz="0" w:space="0" w:color="auto"/>
                  </w:divBdr>
                </w:div>
                <w:div w:id="125856345">
                  <w:marLeft w:val="640"/>
                  <w:marRight w:val="0"/>
                  <w:marTop w:val="0"/>
                  <w:marBottom w:val="0"/>
                  <w:divBdr>
                    <w:top w:val="none" w:sz="0" w:space="0" w:color="auto"/>
                    <w:left w:val="none" w:sz="0" w:space="0" w:color="auto"/>
                    <w:bottom w:val="none" w:sz="0" w:space="0" w:color="auto"/>
                    <w:right w:val="none" w:sz="0" w:space="0" w:color="auto"/>
                  </w:divBdr>
                </w:div>
                <w:div w:id="186254684">
                  <w:marLeft w:val="640"/>
                  <w:marRight w:val="0"/>
                  <w:marTop w:val="0"/>
                  <w:marBottom w:val="0"/>
                  <w:divBdr>
                    <w:top w:val="none" w:sz="0" w:space="0" w:color="auto"/>
                    <w:left w:val="none" w:sz="0" w:space="0" w:color="auto"/>
                    <w:bottom w:val="none" w:sz="0" w:space="0" w:color="auto"/>
                    <w:right w:val="none" w:sz="0" w:space="0" w:color="auto"/>
                  </w:divBdr>
                </w:div>
                <w:div w:id="197088076">
                  <w:marLeft w:val="640"/>
                  <w:marRight w:val="0"/>
                  <w:marTop w:val="0"/>
                  <w:marBottom w:val="0"/>
                  <w:divBdr>
                    <w:top w:val="none" w:sz="0" w:space="0" w:color="auto"/>
                    <w:left w:val="none" w:sz="0" w:space="0" w:color="auto"/>
                    <w:bottom w:val="none" w:sz="0" w:space="0" w:color="auto"/>
                    <w:right w:val="none" w:sz="0" w:space="0" w:color="auto"/>
                  </w:divBdr>
                </w:div>
                <w:div w:id="215239475">
                  <w:marLeft w:val="640"/>
                  <w:marRight w:val="0"/>
                  <w:marTop w:val="0"/>
                  <w:marBottom w:val="0"/>
                  <w:divBdr>
                    <w:top w:val="none" w:sz="0" w:space="0" w:color="auto"/>
                    <w:left w:val="none" w:sz="0" w:space="0" w:color="auto"/>
                    <w:bottom w:val="none" w:sz="0" w:space="0" w:color="auto"/>
                    <w:right w:val="none" w:sz="0" w:space="0" w:color="auto"/>
                  </w:divBdr>
                </w:div>
                <w:div w:id="242180900">
                  <w:marLeft w:val="640"/>
                  <w:marRight w:val="0"/>
                  <w:marTop w:val="0"/>
                  <w:marBottom w:val="0"/>
                  <w:divBdr>
                    <w:top w:val="none" w:sz="0" w:space="0" w:color="auto"/>
                    <w:left w:val="none" w:sz="0" w:space="0" w:color="auto"/>
                    <w:bottom w:val="none" w:sz="0" w:space="0" w:color="auto"/>
                    <w:right w:val="none" w:sz="0" w:space="0" w:color="auto"/>
                  </w:divBdr>
                </w:div>
                <w:div w:id="279648621">
                  <w:marLeft w:val="640"/>
                  <w:marRight w:val="0"/>
                  <w:marTop w:val="0"/>
                  <w:marBottom w:val="0"/>
                  <w:divBdr>
                    <w:top w:val="none" w:sz="0" w:space="0" w:color="auto"/>
                    <w:left w:val="none" w:sz="0" w:space="0" w:color="auto"/>
                    <w:bottom w:val="none" w:sz="0" w:space="0" w:color="auto"/>
                    <w:right w:val="none" w:sz="0" w:space="0" w:color="auto"/>
                  </w:divBdr>
                </w:div>
                <w:div w:id="296884548">
                  <w:marLeft w:val="640"/>
                  <w:marRight w:val="0"/>
                  <w:marTop w:val="0"/>
                  <w:marBottom w:val="0"/>
                  <w:divBdr>
                    <w:top w:val="none" w:sz="0" w:space="0" w:color="auto"/>
                    <w:left w:val="none" w:sz="0" w:space="0" w:color="auto"/>
                    <w:bottom w:val="none" w:sz="0" w:space="0" w:color="auto"/>
                    <w:right w:val="none" w:sz="0" w:space="0" w:color="auto"/>
                  </w:divBdr>
                </w:div>
                <w:div w:id="340352141">
                  <w:marLeft w:val="640"/>
                  <w:marRight w:val="0"/>
                  <w:marTop w:val="0"/>
                  <w:marBottom w:val="0"/>
                  <w:divBdr>
                    <w:top w:val="none" w:sz="0" w:space="0" w:color="auto"/>
                    <w:left w:val="none" w:sz="0" w:space="0" w:color="auto"/>
                    <w:bottom w:val="none" w:sz="0" w:space="0" w:color="auto"/>
                    <w:right w:val="none" w:sz="0" w:space="0" w:color="auto"/>
                  </w:divBdr>
                </w:div>
                <w:div w:id="416438741">
                  <w:marLeft w:val="640"/>
                  <w:marRight w:val="0"/>
                  <w:marTop w:val="0"/>
                  <w:marBottom w:val="0"/>
                  <w:divBdr>
                    <w:top w:val="none" w:sz="0" w:space="0" w:color="auto"/>
                    <w:left w:val="none" w:sz="0" w:space="0" w:color="auto"/>
                    <w:bottom w:val="none" w:sz="0" w:space="0" w:color="auto"/>
                    <w:right w:val="none" w:sz="0" w:space="0" w:color="auto"/>
                  </w:divBdr>
                </w:div>
                <w:div w:id="469398943">
                  <w:marLeft w:val="640"/>
                  <w:marRight w:val="0"/>
                  <w:marTop w:val="0"/>
                  <w:marBottom w:val="0"/>
                  <w:divBdr>
                    <w:top w:val="none" w:sz="0" w:space="0" w:color="auto"/>
                    <w:left w:val="none" w:sz="0" w:space="0" w:color="auto"/>
                    <w:bottom w:val="none" w:sz="0" w:space="0" w:color="auto"/>
                    <w:right w:val="none" w:sz="0" w:space="0" w:color="auto"/>
                  </w:divBdr>
                </w:div>
                <w:div w:id="535703786">
                  <w:marLeft w:val="640"/>
                  <w:marRight w:val="0"/>
                  <w:marTop w:val="0"/>
                  <w:marBottom w:val="0"/>
                  <w:divBdr>
                    <w:top w:val="none" w:sz="0" w:space="0" w:color="auto"/>
                    <w:left w:val="none" w:sz="0" w:space="0" w:color="auto"/>
                    <w:bottom w:val="none" w:sz="0" w:space="0" w:color="auto"/>
                    <w:right w:val="none" w:sz="0" w:space="0" w:color="auto"/>
                  </w:divBdr>
                </w:div>
                <w:div w:id="572352695">
                  <w:marLeft w:val="640"/>
                  <w:marRight w:val="0"/>
                  <w:marTop w:val="0"/>
                  <w:marBottom w:val="0"/>
                  <w:divBdr>
                    <w:top w:val="none" w:sz="0" w:space="0" w:color="auto"/>
                    <w:left w:val="none" w:sz="0" w:space="0" w:color="auto"/>
                    <w:bottom w:val="none" w:sz="0" w:space="0" w:color="auto"/>
                    <w:right w:val="none" w:sz="0" w:space="0" w:color="auto"/>
                  </w:divBdr>
                </w:div>
                <w:div w:id="612252189">
                  <w:marLeft w:val="640"/>
                  <w:marRight w:val="0"/>
                  <w:marTop w:val="0"/>
                  <w:marBottom w:val="0"/>
                  <w:divBdr>
                    <w:top w:val="none" w:sz="0" w:space="0" w:color="auto"/>
                    <w:left w:val="none" w:sz="0" w:space="0" w:color="auto"/>
                    <w:bottom w:val="none" w:sz="0" w:space="0" w:color="auto"/>
                    <w:right w:val="none" w:sz="0" w:space="0" w:color="auto"/>
                  </w:divBdr>
                </w:div>
                <w:div w:id="622419773">
                  <w:marLeft w:val="640"/>
                  <w:marRight w:val="0"/>
                  <w:marTop w:val="0"/>
                  <w:marBottom w:val="0"/>
                  <w:divBdr>
                    <w:top w:val="none" w:sz="0" w:space="0" w:color="auto"/>
                    <w:left w:val="none" w:sz="0" w:space="0" w:color="auto"/>
                    <w:bottom w:val="none" w:sz="0" w:space="0" w:color="auto"/>
                    <w:right w:val="none" w:sz="0" w:space="0" w:color="auto"/>
                  </w:divBdr>
                </w:div>
                <w:div w:id="642203092">
                  <w:marLeft w:val="640"/>
                  <w:marRight w:val="0"/>
                  <w:marTop w:val="0"/>
                  <w:marBottom w:val="0"/>
                  <w:divBdr>
                    <w:top w:val="none" w:sz="0" w:space="0" w:color="auto"/>
                    <w:left w:val="none" w:sz="0" w:space="0" w:color="auto"/>
                    <w:bottom w:val="none" w:sz="0" w:space="0" w:color="auto"/>
                    <w:right w:val="none" w:sz="0" w:space="0" w:color="auto"/>
                  </w:divBdr>
                </w:div>
                <w:div w:id="677804209">
                  <w:marLeft w:val="640"/>
                  <w:marRight w:val="0"/>
                  <w:marTop w:val="0"/>
                  <w:marBottom w:val="0"/>
                  <w:divBdr>
                    <w:top w:val="none" w:sz="0" w:space="0" w:color="auto"/>
                    <w:left w:val="none" w:sz="0" w:space="0" w:color="auto"/>
                    <w:bottom w:val="none" w:sz="0" w:space="0" w:color="auto"/>
                    <w:right w:val="none" w:sz="0" w:space="0" w:color="auto"/>
                  </w:divBdr>
                </w:div>
                <w:div w:id="757020124">
                  <w:marLeft w:val="640"/>
                  <w:marRight w:val="0"/>
                  <w:marTop w:val="0"/>
                  <w:marBottom w:val="0"/>
                  <w:divBdr>
                    <w:top w:val="none" w:sz="0" w:space="0" w:color="auto"/>
                    <w:left w:val="none" w:sz="0" w:space="0" w:color="auto"/>
                    <w:bottom w:val="none" w:sz="0" w:space="0" w:color="auto"/>
                    <w:right w:val="none" w:sz="0" w:space="0" w:color="auto"/>
                  </w:divBdr>
                </w:div>
                <w:div w:id="784348201">
                  <w:marLeft w:val="640"/>
                  <w:marRight w:val="0"/>
                  <w:marTop w:val="0"/>
                  <w:marBottom w:val="0"/>
                  <w:divBdr>
                    <w:top w:val="none" w:sz="0" w:space="0" w:color="auto"/>
                    <w:left w:val="none" w:sz="0" w:space="0" w:color="auto"/>
                    <w:bottom w:val="none" w:sz="0" w:space="0" w:color="auto"/>
                    <w:right w:val="none" w:sz="0" w:space="0" w:color="auto"/>
                  </w:divBdr>
                </w:div>
                <w:div w:id="849568651">
                  <w:marLeft w:val="640"/>
                  <w:marRight w:val="0"/>
                  <w:marTop w:val="0"/>
                  <w:marBottom w:val="0"/>
                  <w:divBdr>
                    <w:top w:val="none" w:sz="0" w:space="0" w:color="auto"/>
                    <w:left w:val="none" w:sz="0" w:space="0" w:color="auto"/>
                    <w:bottom w:val="none" w:sz="0" w:space="0" w:color="auto"/>
                    <w:right w:val="none" w:sz="0" w:space="0" w:color="auto"/>
                  </w:divBdr>
                </w:div>
                <w:div w:id="939490938">
                  <w:marLeft w:val="640"/>
                  <w:marRight w:val="0"/>
                  <w:marTop w:val="0"/>
                  <w:marBottom w:val="0"/>
                  <w:divBdr>
                    <w:top w:val="none" w:sz="0" w:space="0" w:color="auto"/>
                    <w:left w:val="none" w:sz="0" w:space="0" w:color="auto"/>
                    <w:bottom w:val="none" w:sz="0" w:space="0" w:color="auto"/>
                    <w:right w:val="none" w:sz="0" w:space="0" w:color="auto"/>
                  </w:divBdr>
                </w:div>
                <w:div w:id="951284795">
                  <w:marLeft w:val="640"/>
                  <w:marRight w:val="0"/>
                  <w:marTop w:val="0"/>
                  <w:marBottom w:val="0"/>
                  <w:divBdr>
                    <w:top w:val="none" w:sz="0" w:space="0" w:color="auto"/>
                    <w:left w:val="none" w:sz="0" w:space="0" w:color="auto"/>
                    <w:bottom w:val="none" w:sz="0" w:space="0" w:color="auto"/>
                    <w:right w:val="none" w:sz="0" w:space="0" w:color="auto"/>
                  </w:divBdr>
                </w:div>
                <w:div w:id="970481035">
                  <w:marLeft w:val="640"/>
                  <w:marRight w:val="0"/>
                  <w:marTop w:val="0"/>
                  <w:marBottom w:val="0"/>
                  <w:divBdr>
                    <w:top w:val="none" w:sz="0" w:space="0" w:color="auto"/>
                    <w:left w:val="none" w:sz="0" w:space="0" w:color="auto"/>
                    <w:bottom w:val="none" w:sz="0" w:space="0" w:color="auto"/>
                    <w:right w:val="none" w:sz="0" w:space="0" w:color="auto"/>
                  </w:divBdr>
                </w:div>
                <w:div w:id="1011180649">
                  <w:marLeft w:val="640"/>
                  <w:marRight w:val="0"/>
                  <w:marTop w:val="0"/>
                  <w:marBottom w:val="0"/>
                  <w:divBdr>
                    <w:top w:val="none" w:sz="0" w:space="0" w:color="auto"/>
                    <w:left w:val="none" w:sz="0" w:space="0" w:color="auto"/>
                    <w:bottom w:val="none" w:sz="0" w:space="0" w:color="auto"/>
                    <w:right w:val="none" w:sz="0" w:space="0" w:color="auto"/>
                  </w:divBdr>
                </w:div>
                <w:div w:id="1036152827">
                  <w:marLeft w:val="640"/>
                  <w:marRight w:val="0"/>
                  <w:marTop w:val="0"/>
                  <w:marBottom w:val="0"/>
                  <w:divBdr>
                    <w:top w:val="none" w:sz="0" w:space="0" w:color="auto"/>
                    <w:left w:val="none" w:sz="0" w:space="0" w:color="auto"/>
                    <w:bottom w:val="none" w:sz="0" w:space="0" w:color="auto"/>
                    <w:right w:val="none" w:sz="0" w:space="0" w:color="auto"/>
                  </w:divBdr>
                </w:div>
                <w:div w:id="1068918472">
                  <w:marLeft w:val="640"/>
                  <w:marRight w:val="0"/>
                  <w:marTop w:val="0"/>
                  <w:marBottom w:val="0"/>
                  <w:divBdr>
                    <w:top w:val="none" w:sz="0" w:space="0" w:color="auto"/>
                    <w:left w:val="none" w:sz="0" w:space="0" w:color="auto"/>
                    <w:bottom w:val="none" w:sz="0" w:space="0" w:color="auto"/>
                    <w:right w:val="none" w:sz="0" w:space="0" w:color="auto"/>
                  </w:divBdr>
                </w:div>
                <w:div w:id="1166507153">
                  <w:marLeft w:val="640"/>
                  <w:marRight w:val="0"/>
                  <w:marTop w:val="0"/>
                  <w:marBottom w:val="0"/>
                  <w:divBdr>
                    <w:top w:val="none" w:sz="0" w:space="0" w:color="auto"/>
                    <w:left w:val="none" w:sz="0" w:space="0" w:color="auto"/>
                    <w:bottom w:val="none" w:sz="0" w:space="0" w:color="auto"/>
                    <w:right w:val="none" w:sz="0" w:space="0" w:color="auto"/>
                  </w:divBdr>
                </w:div>
                <w:div w:id="1179852584">
                  <w:marLeft w:val="640"/>
                  <w:marRight w:val="0"/>
                  <w:marTop w:val="0"/>
                  <w:marBottom w:val="0"/>
                  <w:divBdr>
                    <w:top w:val="none" w:sz="0" w:space="0" w:color="auto"/>
                    <w:left w:val="none" w:sz="0" w:space="0" w:color="auto"/>
                    <w:bottom w:val="none" w:sz="0" w:space="0" w:color="auto"/>
                    <w:right w:val="none" w:sz="0" w:space="0" w:color="auto"/>
                  </w:divBdr>
                </w:div>
                <w:div w:id="1203714347">
                  <w:marLeft w:val="640"/>
                  <w:marRight w:val="0"/>
                  <w:marTop w:val="0"/>
                  <w:marBottom w:val="0"/>
                  <w:divBdr>
                    <w:top w:val="none" w:sz="0" w:space="0" w:color="auto"/>
                    <w:left w:val="none" w:sz="0" w:space="0" w:color="auto"/>
                    <w:bottom w:val="none" w:sz="0" w:space="0" w:color="auto"/>
                    <w:right w:val="none" w:sz="0" w:space="0" w:color="auto"/>
                  </w:divBdr>
                </w:div>
                <w:div w:id="1261451304">
                  <w:marLeft w:val="640"/>
                  <w:marRight w:val="0"/>
                  <w:marTop w:val="0"/>
                  <w:marBottom w:val="0"/>
                  <w:divBdr>
                    <w:top w:val="none" w:sz="0" w:space="0" w:color="auto"/>
                    <w:left w:val="none" w:sz="0" w:space="0" w:color="auto"/>
                    <w:bottom w:val="none" w:sz="0" w:space="0" w:color="auto"/>
                    <w:right w:val="none" w:sz="0" w:space="0" w:color="auto"/>
                  </w:divBdr>
                </w:div>
                <w:div w:id="1282541656">
                  <w:marLeft w:val="640"/>
                  <w:marRight w:val="0"/>
                  <w:marTop w:val="0"/>
                  <w:marBottom w:val="0"/>
                  <w:divBdr>
                    <w:top w:val="none" w:sz="0" w:space="0" w:color="auto"/>
                    <w:left w:val="none" w:sz="0" w:space="0" w:color="auto"/>
                    <w:bottom w:val="none" w:sz="0" w:space="0" w:color="auto"/>
                    <w:right w:val="none" w:sz="0" w:space="0" w:color="auto"/>
                  </w:divBdr>
                </w:div>
                <w:div w:id="1291353478">
                  <w:marLeft w:val="640"/>
                  <w:marRight w:val="0"/>
                  <w:marTop w:val="0"/>
                  <w:marBottom w:val="0"/>
                  <w:divBdr>
                    <w:top w:val="none" w:sz="0" w:space="0" w:color="auto"/>
                    <w:left w:val="none" w:sz="0" w:space="0" w:color="auto"/>
                    <w:bottom w:val="none" w:sz="0" w:space="0" w:color="auto"/>
                    <w:right w:val="none" w:sz="0" w:space="0" w:color="auto"/>
                  </w:divBdr>
                </w:div>
                <w:div w:id="1358895364">
                  <w:marLeft w:val="640"/>
                  <w:marRight w:val="0"/>
                  <w:marTop w:val="0"/>
                  <w:marBottom w:val="0"/>
                  <w:divBdr>
                    <w:top w:val="none" w:sz="0" w:space="0" w:color="auto"/>
                    <w:left w:val="none" w:sz="0" w:space="0" w:color="auto"/>
                    <w:bottom w:val="none" w:sz="0" w:space="0" w:color="auto"/>
                    <w:right w:val="none" w:sz="0" w:space="0" w:color="auto"/>
                  </w:divBdr>
                </w:div>
                <w:div w:id="1411924901">
                  <w:marLeft w:val="640"/>
                  <w:marRight w:val="0"/>
                  <w:marTop w:val="0"/>
                  <w:marBottom w:val="0"/>
                  <w:divBdr>
                    <w:top w:val="none" w:sz="0" w:space="0" w:color="auto"/>
                    <w:left w:val="none" w:sz="0" w:space="0" w:color="auto"/>
                    <w:bottom w:val="none" w:sz="0" w:space="0" w:color="auto"/>
                    <w:right w:val="none" w:sz="0" w:space="0" w:color="auto"/>
                  </w:divBdr>
                </w:div>
                <w:div w:id="1431466670">
                  <w:marLeft w:val="640"/>
                  <w:marRight w:val="0"/>
                  <w:marTop w:val="0"/>
                  <w:marBottom w:val="0"/>
                  <w:divBdr>
                    <w:top w:val="none" w:sz="0" w:space="0" w:color="auto"/>
                    <w:left w:val="none" w:sz="0" w:space="0" w:color="auto"/>
                    <w:bottom w:val="none" w:sz="0" w:space="0" w:color="auto"/>
                    <w:right w:val="none" w:sz="0" w:space="0" w:color="auto"/>
                  </w:divBdr>
                </w:div>
                <w:div w:id="1469929647">
                  <w:marLeft w:val="640"/>
                  <w:marRight w:val="0"/>
                  <w:marTop w:val="0"/>
                  <w:marBottom w:val="0"/>
                  <w:divBdr>
                    <w:top w:val="none" w:sz="0" w:space="0" w:color="auto"/>
                    <w:left w:val="none" w:sz="0" w:space="0" w:color="auto"/>
                    <w:bottom w:val="none" w:sz="0" w:space="0" w:color="auto"/>
                    <w:right w:val="none" w:sz="0" w:space="0" w:color="auto"/>
                  </w:divBdr>
                </w:div>
                <w:div w:id="1547452418">
                  <w:marLeft w:val="640"/>
                  <w:marRight w:val="0"/>
                  <w:marTop w:val="0"/>
                  <w:marBottom w:val="0"/>
                  <w:divBdr>
                    <w:top w:val="none" w:sz="0" w:space="0" w:color="auto"/>
                    <w:left w:val="none" w:sz="0" w:space="0" w:color="auto"/>
                    <w:bottom w:val="none" w:sz="0" w:space="0" w:color="auto"/>
                    <w:right w:val="none" w:sz="0" w:space="0" w:color="auto"/>
                  </w:divBdr>
                </w:div>
                <w:div w:id="1551111816">
                  <w:marLeft w:val="640"/>
                  <w:marRight w:val="0"/>
                  <w:marTop w:val="0"/>
                  <w:marBottom w:val="0"/>
                  <w:divBdr>
                    <w:top w:val="none" w:sz="0" w:space="0" w:color="auto"/>
                    <w:left w:val="none" w:sz="0" w:space="0" w:color="auto"/>
                    <w:bottom w:val="none" w:sz="0" w:space="0" w:color="auto"/>
                    <w:right w:val="none" w:sz="0" w:space="0" w:color="auto"/>
                  </w:divBdr>
                </w:div>
                <w:div w:id="1699814648">
                  <w:marLeft w:val="640"/>
                  <w:marRight w:val="0"/>
                  <w:marTop w:val="0"/>
                  <w:marBottom w:val="0"/>
                  <w:divBdr>
                    <w:top w:val="none" w:sz="0" w:space="0" w:color="auto"/>
                    <w:left w:val="none" w:sz="0" w:space="0" w:color="auto"/>
                    <w:bottom w:val="none" w:sz="0" w:space="0" w:color="auto"/>
                    <w:right w:val="none" w:sz="0" w:space="0" w:color="auto"/>
                  </w:divBdr>
                </w:div>
                <w:div w:id="1775246568">
                  <w:marLeft w:val="640"/>
                  <w:marRight w:val="0"/>
                  <w:marTop w:val="0"/>
                  <w:marBottom w:val="0"/>
                  <w:divBdr>
                    <w:top w:val="none" w:sz="0" w:space="0" w:color="auto"/>
                    <w:left w:val="none" w:sz="0" w:space="0" w:color="auto"/>
                    <w:bottom w:val="none" w:sz="0" w:space="0" w:color="auto"/>
                    <w:right w:val="none" w:sz="0" w:space="0" w:color="auto"/>
                  </w:divBdr>
                </w:div>
                <w:div w:id="1777092508">
                  <w:marLeft w:val="640"/>
                  <w:marRight w:val="0"/>
                  <w:marTop w:val="0"/>
                  <w:marBottom w:val="0"/>
                  <w:divBdr>
                    <w:top w:val="none" w:sz="0" w:space="0" w:color="auto"/>
                    <w:left w:val="none" w:sz="0" w:space="0" w:color="auto"/>
                    <w:bottom w:val="none" w:sz="0" w:space="0" w:color="auto"/>
                    <w:right w:val="none" w:sz="0" w:space="0" w:color="auto"/>
                  </w:divBdr>
                </w:div>
                <w:div w:id="1864199750">
                  <w:marLeft w:val="640"/>
                  <w:marRight w:val="0"/>
                  <w:marTop w:val="0"/>
                  <w:marBottom w:val="0"/>
                  <w:divBdr>
                    <w:top w:val="none" w:sz="0" w:space="0" w:color="auto"/>
                    <w:left w:val="none" w:sz="0" w:space="0" w:color="auto"/>
                    <w:bottom w:val="none" w:sz="0" w:space="0" w:color="auto"/>
                    <w:right w:val="none" w:sz="0" w:space="0" w:color="auto"/>
                  </w:divBdr>
                </w:div>
                <w:div w:id="1911575993">
                  <w:marLeft w:val="640"/>
                  <w:marRight w:val="0"/>
                  <w:marTop w:val="0"/>
                  <w:marBottom w:val="0"/>
                  <w:divBdr>
                    <w:top w:val="none" w:sz="0" w:space="0" w:color="auto"/>
                    <w:left w:val="none" w:sz="0" w:space="0" w:color="auto"/>
                    <w:bottom w:val="none" w:sz="0" w:space="0" w:color="auto"/>
                    <w:right w:val="none" w:sz="0" w:space="0" w:color="auto"/>
                  </w:divBdr>
                </w:div>
                <w:div w:id="1930965695">
                  <w:marLeft w:val="640"/>
                  <w:marRight w:val="0"/>
                  <w:marTop w:val="0"/>
                  <w:marBottom w:val="0"/>
                  <w:divBdr>
                    <w:top w:val="none" w:sz="0" w:space="0" w:color="auto"/>
                    <w:left w:val="none" w:sz="0" w:space="0" w:color="auto"/>
                    <w:bottom w:val="none" w:sz="0" w:space="0" w:color="auto"/>
                    <w:right w:val="none" w:sz="0" w:space="0" w:color="auto"/>
                  </w:divBdr>
                </w:div>
                <w:div w:id="1932663293">
                  <w:marLeft w:val="640"/>
                  <w:marRight w:val="0"/>
                  <w:marTop w:val="0"/>
                  <w:marBottom w:val="0"/>
                  <w:divBdr>
                    <w:top w:val="none" w:sz="0" w:space="0" w:color="auto"/>
                    <w:left w:val="none" w:sz="0" w:space="0" w:color="auto"/>
                    <w:bottom w:val="none" w:sz="0" w:space="0" w:color="auto"/>
                    <w:right w:val="none" w:sz="0" w:space="0" w:color="auto"/>
                  </w:divBdr>
                </w:div>
                <w:div w:id="2037194601">
                  <w:marLeft w:val="640"/>
                  <w:marRight w:val="0"/>
                  <w:marTop w:val="0"/>
                  <w:marBottom w:val="0"/>
                  <w:divBdr>
                    <w:top w:val="none" w:sz="0" w:space="0" w:color="auto"/>
                    <w:left w:val="none" w:sz="0" w:space="0" w:color="auto"/>
                    <w:bottom w:val="none" w:sz="0" w:space="0" w:color="auto"/>
                    <w:right w:val="none" w:sz="0" w:space="0" w:color="auto"/>
                  </w:divBdr>
                </w:div>
                <w:div w:id="2037929309">
                  <w:marLeft w:val="640"/>
                  <w:marRight w:val="0"/>
                  <w:marTop w:val="0"/>
                  <w:marBottom w:val="0"/>
                  <w:divBdr>
                    <w:top w:val="none" w:sz="0" w:space="0" w:color="auto"/>
                    <w:left w:val="none" w:sz="0" w:space="0" w:color="auto"/>
                    <w:bottom w:val="none" w:sz="0" w:space="0" w:color="auto"/>
                    <w:right w:val="none" w:sz="0" w:space="0" w:color="auto"/>
                  </w:divBdr>
                </w:div>
                <w:div w:id="2042626460">
                  <w:marLeft w:val="640"/>
                  <w:marRight w:val="0"/>
                  <w:marTop w:val="0"/>
                  <w:marBottom w:val="0"/>
                  <w:divBdr>
                    <w:top w:val="none" w:sz="0" w:space="0" w:color="auto"/>
                    <w:left w:val="none" w:sz="0" w:space="0" w:color="auto"/>
                    <w:bottom w:val="none" w:sz="0" w:space="0" w:color="auto"/>
                    <w:right w:val="none" w:sz="0" w:space="0" w:color="auto"/>
                  </w:divBdr>
                </w:div>
                <w:div w:id="2045514934">
                  <w:marLeft w:val="640"/>
                  <w:marRight w:val="0"/>
                  <w:marTop w:val="0"/>
                  <w:marBottom w:val="0"/>
                  <w:divBdr>
                    <w:top w:val="none" w:sz="0" w:space="0" w:color="auto"/>
                    <w:left w:val="none" w:sz="0" w:space="0" w:color="auto"/>
                    <w:bottom w:val="none" w:sz="0" w:space="0" w:color="auto"/>
                    <w:right w:val="none" w:sz="0" w:space="0" w:color="auto"/>
                  </w:divBdr>
                </w:div>
                <w:div w:id="2060475493">
                  <w:marLeft w:val="640"/>
                  <w:marRight w:val="0"/>
                  <w:marTop w:val="0"/>
                  <w:marBottom w:val="0"/>
                  <w:divBdr>
                    <w:top w:val="none" w:sz="0" w:space="0" w:color="auto"/>
                    <w:left w:val="none" w:sz="0" w:space="0" w:color="auto"/>
                    <w:bottom w:val="none" w:sz="0" w:space="0" w:color="auto"/>
                    <w:right w:val="none" w:sz="0" w:space="0" w:color="auto"/>
                  </w:divBdr>
                </w:div>
                <w:div w:id="2117601193">
                  <w:marLeft w:val="640"/>
                  <w:marRight w:val="0"/>
                  <w:marTop w:val="0"/>
                  <w:marBottom w:val="0"/>
                  <w:divBdr>
                    <w:top w:val="none" w:sz="0" w:space="0" w:color="auto"/>
                    <w:left w:val="none" w:sz="0" w:space="0" w:color="auto"/>
                    <w:bottom w:val="none" w:sz="0" w:space="0" w:color="auto"/>
                    <w:right w:val="none" w:sz="0" w:space="0" w:color="auto"/>
                  </w:divBdr>
                </w:div>
                <w:div w:id="2141609713">
                  <w:marLeft w:val="640"/>
                  <w:marRight w:val="0"/>
                  <w:marTop w:val="0"/>
                  <w:marBottom w:val="0"/>
                  <w:divBdr>
                    <w:top w:val="none" w:sz="0" w:space="0" w:color="auto"/>
                    <w:left w:val="none" w:sz="0" w:space="0" w:color="auto"/>
                    <w:bottom w:val="none" w:sz="0" w:space="0" w:color="auto"/>
                    <w:right w:val="none" w:sz="0" w:space="0" w:color="auto"/>
                  </w:divBdr>
                </w:div>
              </w:divsChild>
            </w:div>
            <w:div w:id="2027826166">
              <w:marLeft w:val="0"/>
              <w:marRight w:val="0"/>
              <w:marTop w:val="0"/>
              <w:marBottom w:val="0"/>
              <w:divBdr>
                <w:top w:val="none" w:sz="0" w:space="0" w:color="auto"/>
                <w:left w:val="none" w:sz="0" w:space="0" w:color="auto"/>
                <w:bottom w:val="none" w:sz="0" w:space="0" w:color="auto"/>
                <w:right w:val="none" w:sz="0" w:space="0" w:color="auto"/>
              </w:divBdr>
              <w:divsChild>
                <w:div w:id="56630352">
                  <w:marLeft w:val="640"/>
                  <w:marRight w:val="0"/>
                  <w:marTop w:val="0"/>
                  <w:marBottom w:val="0"/>
                  <w:divBdr>
                    <w:top w:val="none" w:sz="0" w:space="0" w:color="auto"/>
                    <w:left w:val="none" w:sz="0" w:space="0" w:color="auto"/>
                    <w:bottom w:val="none" w:sz="0" w:space="0" w:color="auto"/>
                    <w:right w:val="none" w:sz="0" w:space="0" w:color="auto"/>
                  </w:divBdr>
                </w:div>
                <w:div w:id="69542461">
                  <w:marLeft w:val="640"/>
                  <w:marRight w:val="0"/>
                  <w:marTop w:val="0"/>
                  <w:marBottom w:val="0"/>
                  <w:divBdr>
                    <w:top w:val="none" w:sz="0" w:space="0" w:color="auto"/>
                    <w:left w:val="none" w:sz="0" w:space="0" w:color="auto"/>
                    <w:bottom w:val="none" w:sz="0" w:space="0" w:color="auto"/>
                    <w:right w:val="none" w:sz="0" w:space="0" w:color="auto"/>
                  </w:divBdr>
                </w:div>
                <w:div w:id="131408264">
                  <w:marLeft w:val="640"/>
                  <w:marRight w:val="0"/>
                  <w:marTop w:val="0"/>
                  <w:marBottom w:val="0"/>
                  <w:divBdr>
                    <w:top w:val="none" w:sz="0" w:space="0" w:color="auto"/>
                    <w:left w:val="none" w:sz="0" w:space="0" w:color="auto"/>
                    <w:bottom w:val="none" w:sz="0" w:space="0" w:color="auto"/>
                    <w:right w:val="none" w:sz="0" w:space="0" w:color="auto"/>
                  </w:divBdr>
                </w:div>
                <w:div w:id="168327367">
                  <w:marLeft w:val="640"/>
                  <w:marRight w:val="0"/>
                  <w:marTop w:val="0"/>
                  <w:marBottom w:val="0"/>
                  <w:divBdr>
                    <w:top w:val="none" w:sz="0" w:space="0" w:color="auto"/>
                    <w:left w:val="none" w:sz="0" w:space="0" w:color="auto"/>
                    <w:bottom w:val="none" w:sz="0" w:space="0" w:color="auto"/>
                    <w:right w:val="none" w:sz="0" w:space="0" w:color="auto"/>
                  </w:divBdr>
                </w:div>
                <w:div w:id="248075643">
                  <w:marLeft w:val="640"/>
                  <w:marRight w:val="0"/>
                  <w:marTop w:val="0"/>
                  <w:marBottom w:val="0"/>
                  <w:divBdr>
                    <w:top w:val="none" w:sz="0" w:space="0" w:color="auto"/>
                    <w:left w:val="none" w:sz="0" w:space="0" w:color="auto"/>
                    <w:bottom w:val="none" w:sz="0" w:space="0" w:color="auto"/>
                    <w:right w:val="none" w:sz="0" w:space="0" w:color="auto"/>
                  </w:divBdr>
                </w:div>
                <w:div w:id="269166452">
                  <w:marLeft w:val="640"/>
                  <w:marRight w:val="0"/>
                  <w:marTop w:val="0"/>
                  <w:marBottom w:val="0"/>
                  <w:divBdr>
                    <w:top w:val="none" w:sz="0" w:space="0" w:color="auto"/>
                    <w:left w:val="none" w:sz="0" w:space="0" w:color="auto"/>
                    <w:bottom w:val="none" w:sz="0" w:space="0" w:color="auto"/>
                    <w:right w:val="none" w:sz="0" w:space="0" w:color="auto"/>
                  </w:divBdr>
                </w:div>
                <w:div w:id="285506037">
                  <w:marLeft w:val="640"/>
                  <w:marRight w:val="0"/>
                  <w:marTop w:val="0"/>
                  <w:marBottom w:val="0"/>
                  <w:divBdr>
                    <w:top w:val="none" w:sz="0" w:space="0" w:color="auto"/>
                    <w:left w:val="none" w:sz="0" w:space="0" w:color="auto"/>
                    <w:bottom w:val="none" w:sz="0" w:space="0" w:color="auto"/>
                    <w:right w:val="none" w:sz="0" w:space="0" w:color="auto"/>
                  </w:divBdr>
                </w:div>
                <w:div w:id="325549070">
                  <w:marLeft w:val="640"/>
                  <w:marRight w:val="0"/>
                  <w:marTop w:val="0"/>
                  <w:marBottom w:val="0"/>
                  <w:divBdr>
                    <w:top w:val="none" w:sz="0" w:space="0" w:color="auto"/>
                    <w:left w:val="none" w:sz="0" w:space="0" w:color="auto"/>
                    <w:bottom w:val="none" w:sz="0" w:space="0" w:color="auto"/>
                    <w:right w:val="none" w:sz="0" w:space="0" w:color="auto"/>
                  </w:divBdr>
                </w:div>
                <w:div w:id="338776534">
                  <w:marLeft w:val="640"/>
                  <w:marRight w:val="0"/>
                  <w:marTop w:val="0"/>
                  <w:marBottom w:val="0"/>
                  <w:divBdr>
                    <w:top w:val="none" w:sz="0" w:space="0" w:color="auto"/>
                    <w:left w:val="none" w:sz="0" w:space="0" w:color="auto"/>
                    <w:bottom w:val="none" w:sz="0" w:space="0" w:color="auto"/>
                    <w:right w:val="none" w:sz="0" w:space="0" w:color="auto"/>
                  </w:divBdr>
                </w:div>
                <w:div w:id="353270795">
                  <w:marLeft w:val="640"/>
                  <w:marRight w:val="0"/>
                  <w:marTop w:val="0"/>
                  <w:marBottom w:val="0"/>
                  <w:divBdr>
                    <w:top w:val="none" w:sz="0" w:space="0" w:color="auto"/>
                    <w:left w:val="none" w:sz="0" w:space="0" w:color="auto"/>
                    <w:bottom w:val="none" w:sz="0" w:space="0" w:color="auto"/>
                    <w:right w:val="none" w:sz="0" w:space="0" w:color="auto"/>
                  </w:divBdr>
                </w:div>
                <w:div w:id="383674163">
                  <w:marLeft w:val="640"/>
                  <w:marRight w:val="0"/>
                  <w:marTop w:val="0"/>
                  <w:marBottom w:val="0"/>
                  <w:divBdr>
                    <w:top w:val="none" w:sz="0" w:space="0" w:color="auto"/>
                    <w:left w:val="none" w:sz="0" w:space="0" w:color="auto"/>
                    <w:bottom w:val="none" w:sz="0" w:space="0" w:color="auto"/>
                    <w:right w:val="none" w:sz="0" w:space="0" w:color="auto"/>
                  </w:divBdr>
                </w:div>
                <w:div w:id="453452296">
                  <w:marLeft w:val="640"/>
                  <w:marRight w:val="0"/>
                  <w:marTop w:val="0"/>
                  <w:marBottom w:val="0"/>
                  <w:divBdr>
                    <w:top w:val="none" w:sz="0" w:space="0" w:color="auto"/>
                    <w:left w:val="none" w:sz="0" w:space="0" w:color="auto"/>
                    <w:bottom w:val="none" w:sz="0" w:space="0" w:color="auto"/>
                    <w:right w:val="none" w:sz="0" w:space="0" w:color="auto"/>
                  </w:divBdr>
                </w:div>
                <w:div w:id="479227718">
                  <w:marLeft w:val="640"/>
                  <w:marRight w:val="0"/>
                  <w:marTop w:val="0"/>
                  <w:marBottom w:val="0"/>
                  <w:divBdr>
                    <w:top w:val="none" w:sz="0" w:space="0" w:color="auto"/>
                    <w:left w:val="none" w:sz="0" w:space="0" w:color="auto"/>
                    <w:bottom w:val="none" w:sz="0" w:space="0" w:color="auto"/>
                    <w:right w:val="none" w:sz="0" w:space="0" w:color="auto"/>
                  </w:divBdr>
                </w:div>
                <w:div w:id="515390183">
                  <w:marLeft w:val="640"/>
                  <w:marRight w:val="0"/>
                  <w:marTop w:val="0"/>
                  <w:marBottom w:val="0"/>
                  <w:divBdr>
                    <w:top w:val="none" w:sz="0" w:space="0" w:color="auto"/>
                    <w:left w:val="none" w:sz="0" w:space="0" w:color="auto"/>
                    <w:bottom w:val="none" w:sz="0" w:space="0" w:color="auto"/>
                    <w:right w:val="none" w:sz="0" w:space="0" w:color="auto"/>
                  </w:divBdr>
                </w:div>
                <w:div w:id="571164540">
                  <w:marLeft w:val="640"/>
                  <w:marRight w:val="0"/>
                  <w:marTop w:val="0"/>
                  <w:marBottom w:val="0"/>
                  <w:divBdr>
                    <w:top w:val="none" w:sz="0" w:space="0" w:color="auto"/>
                    <w:left w:val="none" w:sz="0" w:space="0" w:color="auto"/>
                    <w:bottom w:val="none" w:sz="0" w:space="0" w:color="auto"/>
                    <w:right w:val="none" w:sz="0" w:space="0" w:color="auto"/>
                  </w:divBdr>
                </w:div>
                <w:div w:id="578950182">
                  <w:marLeft w:val="640"/>
                  <w:marRight w:val="0"/>
                  <w:marTop w:val="0"/>
                  <w:marBottom w:val="0"/>
                  <w:divBdr>
                    <w:top w:val="none" w:sz="0" w:space="0" w:color="auto"/>
                    <w:left w:val="none" w:sz="0" w:space="0" w:color="auto"/>
                    <w:bottom w:val="none" w:sz="0" w:space="0" w:color="auto"/>
                    <w:right w:val="none" w:sz="0" w:space="0" w:color="auto"/>
                  </w:divBdr>
                </w:div>
                <w:div w:id="584261893">
                  <w:marLeft w:val="640"/>
                  <w:marRight w:val="0"/>
                  <w:marTop w:val="0"/>
                  <w:marBottom w:val="0"/>
                  <w:divBdr>
                    <w:top w:val="none" w:sz="0" w:space="0" w:color="auto"/>
                    <w:left w:val="none" w:sz="0" w:space="0" w:color="auto"/>
                    <w:bottom w:val="none" w:sz="0" w:space="0" w:color="auto"/>
                    <w:right w:val="none" w:sz="0" w:space="0" w:color="auto"/>
                  </w:divBdr>
                </w:div>
                <w:div w:id="635450860">
                  <w:marLeft w:val="640"/>
                  <w:marRight w:val="0"/>
                  <w:marTop w:val="0"/>
                  <w:marBottom w:val="0"/>
                  <w:divBdr>
                    <w:top w:val="none" w:sz="0" w:space="0" w:color="auto"/>
                    <w:left w:val="none" w:sz="0" w:space="0" w:color="auto"/>
                    <w:bottom w:val="none" w:sz="0" w:space="0" w:color="auto"/>
                    <w:right w:val="none" w:sz="0" w:space="0" w:color="auto"/>
                  </w:divBdr>
                </w:div>
                <w:div w:id="661736221">
                  <w:marLeft w:val="640"/>
                  <w:marRight w:val="0"/>
                  <w:marTop w:val="0"/>
                  <w:marBottom w:val="0"/>
                  <w:divBdr>
                    <w:top w:val="none" w:sz="0" w:space="0" w:color="auto"/>
                    <w:left w:val="none" w:sz="0" w:space="0" w:color="auto"/>
                    <w:bottom w:val="none" w:sz="0" w:space="0" w:color="auto"/>
                    <w:right w:val="none" w:sz="0" w:space="0" w:color="auto"/>
                  </w:divBdr>
                </w:div>
                <w:div w:id="696080946">
                  <w:marLeft w:val="640"/>
                  <w:marRight w:val="0"/>
                  <w:marTop w:val="0"/>
                  <w:marBottom w:val="0"/>
                  <w:divBdr>
                    <w:top w:val="none" w:sz="0" w:space="0" w:color="auto"/>
                    <w:left w:val="none" w:sz="0" w:space="0" w:color="auto"/>
                    <w:bottom w:val="none" w:sz="0" w:space="0" w:color="auto"/>
                    <w:right w:val="none" w:sz="0" w:space="0" w:color="auto"/>
                  </w:divBdr>
                </w:div>
                <w:div w:id="729227369">
                  <w:marLeft w:val="640"/>
                  <w:marRight w:val="0"/>
                  <w:marTop w:val="0"/>
                  <w:marBottom w:val="0"/>
                  <w:divBdr>
                    <w:top w:val="none" w:sz="0" w:space="0" w:color="auto"/>
                    <w:left w:val="none" w:sz="0" w:space="0" w:color="auto"/>
                    <w:bottom w:val="none" w:sz="0" w:space="0" w:color="auto"/>
                    <w:right w:val="none" w:sz="0" w:space="0" w:color="auto"/>
                  </w:divBdr>
                </w:div>
                <w:div w:id="793909823">
                  <w:marLeft w:val="640"/>
                  <w:marRight w:val="0"/>
                  <w:marTop w:val="0"/>
                  <w:marBottom w:val="0"/>
                  <w:divBdr>
                    <w:top w:val="none" w:sz="0" w:space="0" w:color="auto"/>
                    <w:left w:val="none" w:sz="0" w:space="0" w:color="auto"/>
                    <w:bottom w:val="none" w:sz="0" w:space="0" w:color="auto"/>
                    <w:right w:val="none" w:sz="0" w:space="0" w:color="auto"/>
                  </w:divBdr>
                </w:div>
                <w:div w:id="807477366">
                  <w:marLeft w:val="640"/>
                  <w:marRight w:val="0"/>
                  <w:marTop w:val="0"/>
                  <w:marBottom w:val="0"/>
                  <w:divBdr>
                    <w:top w:val="none" w:sz="0" w:space="0" w:color="auto"/>
                    <w:left w:val="none" w:sz="0" w:space="0" w:color="auto"/>
                    <w:bottom w:val="none" w:sz="0" w:space="0" w:color="auto"/>
                    <w:right w:val="none" w:sz="0" w:space="0" w:color="auto"/>
                  </w:divBdr>
                </w:div>
                <w:div w:id="810515947">
                  <w:marLeft w:val="640"/>
                  <w:marRight w:val="0"/>
                  <w:marTop w:val="0"/>
                  <w:marBottom w:val="0"/>
                  <w:divBdr>
                    <w:top w:val="none" w:sz="0" w:space="0" w:color="auto"/>
                    <w:left w:val="none" w:sz="0" w:space="0" w:color="auto"/>
                    <w:bottom w:val="none" w:sz="0" w:space="0" w:color="auto"/>
                    <w:right w:val="none" w:sz="0" w:space="0" w:color="auto"/>
                  </w:divBdr>
                </w:div>
                <w:div w:id="831601259">
                  <w:marLeft w:val="640"/>
                  <w:marRight w:val="0"/>
                  <w:marTop w:val="0"/>
                  <w:marBottom w:val="0"/>
                  <w:divBdr>
                    <w:top w:val="none" w:sz="0" w:space="0" w:color="auto"/>
                    <w:left w:val="none" w:sz="0" w:space="0" w:color="auto"/>
                    <w:bottom w:val="none" w:sz="0" w:space="0" w:color="auto"/>
                    <w:right w:val="none" w:sz="0" w:space="0" w:color="auto"/>
                  </w:divBdr>
                </w:div>
                <w:div w:id="857961366">
                  <w:marLeft w:val="640"/>
                  <w:marRight w:val="0"/>
                  <w:marTop w:val="0"/>
                  <w:marBottom w:val="0"/>
                  <w:divBdr>
                    <w:top w:val="none" w:sz="0" w:space="0" w:color="auto"/>
                    <w:left w:val="none" w:sz="0" w:space="0" w:color="auto"/>
                    <w:bottom w:val="none" w:sz="0" w:space="0" w:color="auto"/>
                    <w:right w:val="none" w:sz="0" w:space="0" w:color="auto"/>
                  </w:divBdr>
                </w:div>
                <w:div w:id="893545744">
                  <w:marLeft w:val="640"/>
                  <w:marRight w:val="0"/>
                  <w:marTop w:val="0"/>
                  <w:marBottom w:val="0"/>
                  <w:divBdr>
                    <w:top w:val="none" w:sz="0" w:space="0" w:color="auto"/>
                    <w:left w:val="none" w:sz="0" w:space="0" w:color="auto"/>
                    <w:bottom w:val="none" w:sz="0" w:space="0" w:color="auto"/>
                    <w:right w:val="none" w:sz="0" w:space="0" w:color="auto"/>
                  </w:divBdr>
                </w:div>
                <w:div w:id="913969594">
                  <w:marLeft w:val="640"/>
                  <w:marRight w:val="0"/>
                  <w:marTop w:val="0"/>
                  <w:marBottom w:val="0"/>
                  <w:divBdr>
                    <w:top w:val="none" w:sz="0" w:space="0" w:color="auto"/>
                    <w:left w:val="none" w:sz="0" w:space="0" w:color="auto"/>
                    <w:bottom w:val="none" w:sz="0" w:space="0" w:color="auto"/>
                    <w:right w:val="none" w:sz="0" w:space="0" w:color="auto"/>
                  </w:divBdr>
                </w:div>
                <w:div w:id="977732925">
                  <w:marLeft w:val="640"/>
                  <w:marRight w:val="0"/>
                  <w:marTop w:val="0"/>
                  <w:marBottom w:val="0"/>
                  <w:divBdr>
                    <w:top w:val="none" w:sz="0" w:space="0" w:color="auto"/>
                    <w:left w:val="none" w:sz="0" w:space="0" w:color="auto"/>
                    <w:bottom w:val="none" w:sz="0" w:space="0" w:color="auto"/>
                    <w:right w:val="none" w:sz="0" w:space="0" w:color="auto"/>
                  </w:divBdr>
                </w:div>
                <w:div w:id="1002200333">
                  <w:marLeft w:val="640"/>
                  <w:marRight w:val="0"/>
                  <w:marTop w:val="0"/>
                  <w:marBottom w:val="0"/>
                  <w:divBdr>
                    <w:top w:val="none" w:sz="0" w:space="0" w:color="auto"/>
                    <w:left w:val="none" w:sz="0" w:space="0" w:color="auto"/>
                    <w:bottom w:val="none" w:sz="0" w:space="0" w:color="auto"/>
                    <w:right w:val="none" w:sz="0" w:space="0" w:color="auto"/>
                  </w:divBdr>
                </w:div>
                <w:div w:id="1012924632">
                  <w:marLeft w:val="640"/>
                  <w:marRight w:val="0"/>
                  <w:marTop w:val="0"/>
                  <w:marBottom w:val="0"/>
                  <w:divBdr>
                    <w:top w:val="none" w:sz="0" w:space="0" w:color="auto"/>
                    <w:left w:val="none" w:sz="0" w:space="0" w:color="auto"/>
                    <w:bottom w:val="none" w:sz="0" w:space="0" w:color="auto"/>
                    <w:right w:val="none" w:sz="0" w:space="0" w:color="auto"/>
                  </w:divBdr>
                </w:div>
                <w:div w:id="1028212562">
                  <w:marLeft w:val="640"/>
                  <w:marRight w:val="0"/>
                  <w:marTop w:val="0"/>
                  <w:marBottom w:val="0"/>
                  <w:divBdr>
                    <w:top w:val="none" w:sz="0" w:space="0" w:color="auto"/>
                    <w:left w:val="none" w:sz="0" w:space="0" w:color="auto"/>
                    <w:bottom w:val="none" w:sz="0" w:space="0" w:color="auto"/>
                    <w:right w:val="none" w:sz="0" w:space="0" w:color="auto"/>
                  </w:divBdr>
                </w:div>
                <w:div w:id="1030299047">
                  <w:marLeft w:val="640"/>
                  <w:marRight w:val="0"/>
                  <w:marTop w:val="0"/>
                  <w:marBottom w:val="0"/>
                  <w:divBdr>
                    <w:top w:val="none" w:sz="0" w:space="0" w:color="auto"/>
                    <w:left w:val="none" w:sz="0" w:space="0" w:color="auto"/>
                    <w:bottom w:val="none" w:sz="0" w:space="0" w:color="auto"/>
                    <w:right w:val="none" w:sz="0" w:space="0" w:color="auto"/>
                  </w:divBdr>
                </w:div>
                <w:div w:id="1081759427">
                  <w:marLeft w:val="640"/>
                  <w:marRight w:val="0"/>
                  <w:marTop w:val="0"/>
                  <w:marBottom w:val="0"/>
                  <w:divBdr>
                    <w:top w:val="none" w:sz="0" w:space="0" w:color="auto"/>
                    <w:left w:val="none" w:sz="0" w:space="0" w:color="auto"/>
                    <w:bottom w:val="none" w:sz="0" w:space="0" w:color="auto"/>
                    <w:right w:val="none" w:sz="0" w:space="0" w:color="auto"/>
                  </w:divBdr>
                </w:div>
                <w:div w:id="1110859278">
                  <w:marLeft w:val="640"/>
                  <w:marRight w:val="0"/>
                  <w:marTop w:val="0"/>
                  <w:marBottom w:val="0"/>
                  <w:divBdr>
                    <w:top w:val="none" w:sz="0" w:space="0" w:color="auto"/>
                    <w:left w:val="none" w:sz="0" w:space="0" w:color="auto"/>
                    <w:bottom w:val="none" w:sz="0" w:space="0" w:color="auto"/>
                    <w:right w:val="none" w:sz="0" w:space="0" w:color="auto"/>
                  </w:divBdr>
                </w:div>
                <w:div w:id="1206404773">
                  <w:marLeft w:val="640"/>
                  <w:marRight w:val="0"/>
                  <w:marTop w:val="0"/>
                  <w:marBottom w:val="0"/>
                  <w:divBdr>
                    <w:top w:val="none" w:sz="0" w:space="0" w:color="auto"/>
                    <w:left w:val="none" w:sz="0" w:space="0" w:color="auto"/>
                    <w:bottom w:val="none" w:sz="0" w:space="0" w:color="auto"/>
                    <w:right w:val="none" w:sz="0" w:space="0" w:color="auto"/>
                  </w:divBdr>
                </w:div>
                <w:div w:id="1206681349">
                  <w:marLeft w:val="640"/>
                  <w:marRight w:val="0"/>
                  <w:marTop w:val="0"/>
                  <w:marBottom w:val="0"/>
                  <w:divBdr>
                    <w:top w:val="none" w:sz="0" w:space="0" w:color="auto"/>
                    <w:left w:val="none" w:sz="0" w:space="0" w:color="auto"/>
                    <w:bottom w:val="none" w:sz="0" w:space="0" w:color="auto"/>
                    <w:right w:val="none" w:sz="0" w:space="0" w:color="auto"/>
                  </w:divBdr>
                </w:div>
                <w:div w:id="1293974111">
                  <w:marLeft w:val="640"/>
                  <w:marRight w:val="0"/>
                  <w:marTop w:val="0"/>
                  <w:marBottom w:val="0"/>
                  <w:divBdr>
                    <w:top w:val="none" w:sz="0" w:space="0" w:color="auto"/>
                    <w:left w:val="none" w:sz="0" w:space="0" w:color="auto"/>
                    <w:bottom w:val="none" w:sz="0" w:space="0" w:color="auto"/>
                    <w:right w:val="none" w:sz="0" w:space="0" w:color="auto"/>
                  </w:divBdr>
                </w:div>
                <w:div w:id="1335301426">
                  <w:marLeft w:val="640"/>
                  <w:marRight w:val="0"/>
                  <w:marTop w:val="0"/>
                  <w:marBottom w:val="0"/>
                  <w:divBdr>
                    <w:top w:val="none" w:sz="0" w:space="0" w:color="auto"/>
                    <w:left w:val="none" w:sz="0" w:space="0" w:color="auto"/>
                    <w:bottom w:val="none" w:sz="0" w:space="0" w:color="auto"/>
                    <w:right w:val="none" w:sz="0" w:space="0" w:color="auto"/>
                  </w:divBdr>
                </w:div>
                <w:div w:id="1367027400">
                  <w:marLeft w:val="640"/>
                  <w:marRight w:val="0"/>
                  <w:marTop w:val="0"/>
                  <w:marBottom w:val="0"/>
                  <w:divBdr>
                    <w:top w:val="none" w:sz="0" w:space="0" w:color="auto"/>
                    <w:left w:val="none" w:sz="0" w:space="0" w:color="auto"/>
                    <w:bottom w:val="none" w:sz="0" w:space="0" w:color="auto"/>
                    <w:right w:val="none" w:sz="0" w:space="0" w:color="auto"/>
                  </w:divBdr>
                </w:div>
                <w:div w:id="1381444582">
                  <w:marLeft w:val="640"/>
                  <w:marRight w:val="0"/>
                  <w:marTop w:val="0"/>
                  <w:marBottom w:val="0"/>
                  <w:divBdr>
                    <w:top w:val="none" w:sz="0" w:space="0" w:color="auto"/>
                    <w:left w:val="none" w:sz="0" w:space="0" w:color="auto"/>
                    <w:bottom w:val="none" w:sz="0" w:space="0" w:color="auto"/>
                    <w:right w:val="none" w:sz="0" w:space="0" w:color="auto"/>
                  </w:divBdr>
                </w:div>
                <w:div w:id="1385061166">
                  <w:marLeft w:val="640"/>
                  <w:marRight w:val="0"/>
                  <w:marTop w:val="0"/>
                  <w:marBottom w:val="0"/>
                  <w:divBdr>
                    <w:top w:val="none" w:sz="0" w:space="0" w:color="auto"/>
                    <w:left w:val="none" w:sz="0" w:space="0" w:color="auto"/>
                    <w:bottom w:val="none" w:sz="0" w:space="0" w:color="auto"/>
                    <w:right w:val="none" w:sz="0" w:space="0" w:color="auto"/>
                  </w:divBdr>
                </w:div>
                <w:div w:id="1508132475">
                  <w:marLeft w:val="640"/>
                  <w:marRight w:val="0"/>
                  <w:marTop w:val="0"/>
                  <w:marBottom w:val="0"/>
                  <w:divBdr>
                    <w:top w:val="none" w:sz="0" w:space="0" w:color="auto"/>
                    <w:left w:val="none" w:sz="0" w:space="0" w:color="auto"/>
                    <w:bottom w:val="none" w:sz="0" w:space="0" w:color="auto"/>
                    <w:right w:val="none" w:sz="0" w:space="0" w:color="auto"/>
                  </w:divBdr>
                </w:div>
                <w:div w:id="1598832359">
                  <w:marLeft w:val="640"/>
                  <w:marRight w:val="0"/>
                  <w:marTop w:val="0"/>
                  <w:marBottom w:val="0"/>
                  <w:divBdr>
                    <w:top w:val="none" w:sz="0" w:space="0" w:color="auto"/>
                    <w:left w:val="none" w:sz="0" w:space="0" w:color="auto"/>
                    <w:bottom w:val="none" w:sz="0" w:space="0" w:color="auto"/>
                    <w:right w:val="none" w:sz="0" w:space="0" w:color="auto"/>
                  </w:divBdr>
                </w:div>
                <w:div w:id="1646162201">
                  <w:marLeft w:val="640"/>
                  <w:marRight w:val="0"/>
                  <w:marTop w:val="0"/>
                  <w:marBottom w:val="0"/>
                  <w:divBdr>
                    <w:top w:val="none" w:sz="0" w:space="0" w:color="auto"/>
                    <w:left w:val="none" w:sz="0" w:space="0" w:color="auto"/>
                    <w:bottom w:val="none" w:sz="0" w:space="0" w:color="auto"/>
                    <w:right w:val="none" w:sz="0" w:space="0" w:color="auto"/>
                  </w:divBdr>
                </w:div>
                <w:div w:id="1699233389">
                  <w:marLeft w:val="640"/>
                  <w:marRight w:val="0"/>
                  <w:marTop w:val="0"/>
                  <w:marBottom w:val="0"/>
                  <w:divBdr>
                    <w:top w:val="none" w:sz="0" w:space="0" w:color="auto"/>
                    <w:left w:val="none" w:sz="0" w:space="0" w:color="auto"/>
                    <w:bottom w:val="none" w:sz="0" w:space="0" w:color="auto"/>
                    <w:right w:val="none" w:sz="0" w:space="0" w:color="auto"/>
                  </w:divBdr>
                </w:div>
                <w:div w:id="1777023341">
                  <w:marLeft w:val="640"/>
                  <w:marRight w:val="0"/>
                  <w:marTop w:val="0"/>
                  <w:marBottom w:val="0"/>
                  <w:divBdr>
                    <w:top w:val="none" w:sz="0" w:space="0" w:color="auto"/>
                    <w:left w:val="none" w:sz="0" w:space="0" w:color="auto"/>
                    <w:bottom w:val="none" w:sz="0" w:space="0" w:color="auto"/>
                    <w:right w:val="none" w:sz="0" w:space="0" w:color="auto"/>
                  </w:divBdr>
                </w:div>
                <w:div w:id="1785154744">
                  <w:marLeft w:val="640"/>
                  <w:marRight w:val="0"/>
                  <w:marTop w:val="0"/>
                  <w:marBottom w:val="0"/>
                  <w:divBdr>
                    <w:top w:val="none" w:sz="0" w:space="0" w:color="auto"/>
                    <w:left w:val="none" w:sz="0" w:space="0" w:color="auto"/>
                    <w:bottom w:val="none" w:sz="0" w:space="0" w:color="auto"/>
                    <w:right w:val="none" w:sz="0" w:space="0" w:color="auto"/>
                  </w:divBdr>
                </w:div>
                <w:div w:id="1804806798">
                  <w:marLeft w:val="640"/>
                  <w:marRight w:val="0"/>
                  <w:marTop w:val="0"/>
                  <w:marBottom w:val="0"/>
                  <w:divBdr>
                    <w:top w:val="none" w:sz="0" w:space="0" w:color="auto"/>
                    <w:left w:val="none" w:sz="0" w:space="0" w:color="auto"/>
                    <w:bottom w:val="none" w:sz="0" w:space="0" w:color="auto"/>
                    <w:right w:val="none" w:sz="0" w:space="0" w:color="auto"/>
                  </w:divBdr>
                </w:div>
                <w:div w:id="1810318099">
                  <w:marLeft w:val="640"/>
                  <w:marRight w:val="0"/>
                  <w:marTop w:val="0"/>
                  <w:marBottom w:val="0"/>
                  <w:divBdr>
                    <w:top w:val="none" w:sz="0" w:space="0" w:color="auto"/>
                    <w:left w:val="none" w:sz="0" w:space="0" w:color="auto"/>
                    <w:bottom w:val="none" w:sz="0" w:space="0" w:color="auto"/>
                    <w:right w:val="none" w:sz="0" w:space="0" w:color="auto"/>
                  </w:divBdr>
                </w:div>
                <w:div w:id="1831365550">
                  <w:marLeft w:val="640"/>
                  <w:marRight w:val="0"/>
                  <w:marTop w:val="0"/>
                  <w:marBottom w:val="0"/>
                  <w:divBdr>
                    <w:top w:val="none" w:sz="0" w:space="0" w:color="auto"/>
                    <w:left w:val="none" w:sz="0" w:space="0" w:color="auto"/>
                    <w:bottom w:val="none" w:sz="0" w:space="0" w:color="auto"/>
                    <w:right w:val="none" w:sz="0" w:space="0" w:color="auto"/>
                  </w:divBdr>
                </w:div>
                <w:div w:id="1865318183">
                  <w:marLeft w:val="640"/>
                  <w:marRight w:val="0"/>
                  <w:marTop w:val="0"/>
                  <w:marBottom w:val="0"/>
                  <w:divBdr>
                    <w:top w:val="none" w:sz="0" w:space="0" w:color="auto"/>
                    <w:left w:val="none" w:sz="0" w:space="0" w:color="auto"/>
                    <w:bottom w:val="none" w:sz="0" w:space="0" w:color="auto"/>
                    <w:right w:val="none" w:sz="0" w:space="0" w:color="auto"/>
                  </w:divBdr>
                </w:div>
                <w:div w:id="1924219168">
                  <w:marLeft w:val="640"/>
                  <w:marRight w:val="0"/>
                  <w:marTop w:val="0"/>
                  <w:marBottom w:val="0"/>
                  <w:divBdr>
                    <w:top w:val="none" w:sz="0" w:space="0" w:color="auto"/>
                    <w:left w:val="none" w:sz="0" w:space="0" w:color="auto"/>
                    <w:bottom w:val="none" w:sz="0" w:space="0" w:color="auto"/>
                    <w:right w:val="none" w:sz="0" w:space="0" w:color="auto"/>
                  </w:divBdr>
                </w:div>
                <w:div w:id="2066180988">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324280669">
          <w:marLeft w:val="640"/>
          <w:marRight w:val="0"/>
          <w:marTop w:val="0"/>
          <w:marBottom w:val="0"/>
          <w:divBdr>
            <w:top w:val="none" w:sz="0" w:space="0" w:color="auto"/>
            <w:left w:val="none" w:sz="0" w:space="0" w:color="auto"/>
            <w:bottom w:val="none" w:sz="0" w:space="0" w:color="auto"/>
            <w:right w:val="none" w:sz="0" w:space="0" w:color="auto"/>
          </w:divBdr>
        </w:div>
        <w:div w:id="395444998">
          <w:marLeft w:val="640"/>
          <w:marRight w:val="0"/>
          <w:marTop w:val="0"/>
          <w:marBottom w:val="0"/>
          <w:divBdr>
            <w:top w:val="none" w:sz="0" w:space="0" w:color="auto"/>
            <w:left w:val="none" w:sz="0" w:space="0" w:color="auto"/>
            <w:bottom w:val="none" w:sz="0" w:space="0" w:color="auto"/>
            <w:right w:val="none" w:sz="0" w:space="0" w:color="auto"/>
          </w:divBdr>
        </w:div>
        <w:div w:id="406658959">
          <w:marLeft w:val="640"/>
          <w:marRight w:val="0"/>
          <w:marTop w:val="0"/>
          <w:marBottom w:val="0"/>
          <w:divBdr>
            <w:top w:val="none" w:sz="0" w:space="0" w:color="auto"/>
            <w:left w:val="none" w:sz="0" w:space="0" w:color="auto"/>
            <w:bottom w:val="none" w:sz="0" w:space="0" w:color="auto"/>
            <w:right w:val="none" w:sz="0" w:space="0" w:color="auto"/>
          </w:divBdr>
        </w:div>
        <w:div w:id="414132318">
          <w:marLeft w:val="640"/>
          <w:marRight w:val="0"/>
          <w:marTop w:val="0"/>
          <w:marBottom w:val="0"/>
          <w:divBdr>
            <w:top w:val="none" w:sz="0" w:space="0" w:color="auto"/>
            <w:left w:val="none" w:sz="0" w:space="0" w:color="auto"/>
            <w:bottom w:val="none" w:sz="0" w:space="0" w:color="auto"/>
            <w:right w:val="none" w:sz="0" w:space="0" w:color="auto"/>
          </w:divBdr>
        </w:div>
        <w:div w:id="539320202">
          <w:marLeft w:val="640"/>
          <w:marRight w:val="0"/>
          <w:marTop w:val="0"/>
          <w:marBottom w:val="0"/>
          <w:divBdr>
            <w:top w:val="none" w:sz="0" w:space="0" w:color="auto"/>
            <w:left w:val="none" w:sz="0" w:space="0" w:color="auto"/>
            <w:bottom w:val="none" w:sz="0" w:space="0" w:color="auto"/>
            <w:right w:val="none" w:sz="0" w:space="0" w:color="auto"/>
          </w:divBdr>
        </w:div>
        <w:div w:id="572161559">
          <w:marLeft w:val="640"/>
          <w:marRight w:val="0"/>
          <w:marTop w:val="0"/>
          <w:marBottom w:val="0"/>
          <w:divBdr>
            <w:top w:val="none" w:sz="0" w:space="0" w:color="auto"/>
            <w:left w:val="none" w:sz="0" w:space="0" w:color="auto"/>
            <w:bottom w:val="none" w:sz="0" w:space="0" w:color="auto"/>
            <w:right w:val="none" w:sz="0" w:space="0" w:color="auto"/>
          </w:divBdr>
        </w:div>
        <w:div w:id="576134653">
          <w:marLeft w:val="640"/>
          <w:marRight w:val="0"/>
          <w:marTop w:val="0"/>
          <w:marBottom w:val="0"/>
          <w:divBdr>
            <w:top w:val="none" w:sz="0" w:space="0" w:color="auto"/>
            <w:left w:val="none" w:sz="0" w:space="0" w:color="auto"/>
            <w:bottom w:val="none" w:sz="0" w:space="0" w:color="auto"/>
            <w:right w:val="none" w:sz="0" w:space="0" w:color="auto"/>
          </w:divBdr>
        </w:div>
        <w:div w:id="580413703">
          <w:marLeft w:val="640"/>
          <w:marRight w:val="0"/>
          <w:marTop w:val="0"/>
          <w:marBottom w:val="0"/>
          <w:divBdr>
            <w:top w:val="none" w:sz="0" w:space="0" w:color="auto"/>
            <w:left w:val="none" w:sz="0" w:space="0" w:color="auto"/>
            <w:bottom w:val="none" w:sz="0" w:space="0" w:color="auto"/>
            <w:right w:val="none" w:sz="0" w:space="0" w:color="auto"/>
          </w:divBdr>
        </w:div>
        <w:div w:id="584581286">
          <w:marLeft w:val="640"/>
          <w:marRight w:val="0"/>
          <w:marTop w:val="0"/>
          <w:marBottom w:val="0"/>
          <w:divBdr>
            <w:top w:val="none" w:sz="0" w:space="0" w:color="auto"/>
            <w:left w:val="none" w:sz="0" w:space="0" w:color="auto"/>
            <w:bottom w:val="none" w:sz="0" w:space="0" w:color="auto"/>
            <w:right w:val="none" w:sz="0" w:space="0" w:color="auto"/>
          </w:divBdr>
        </w:div>
        <w:div w:id="623196493">
          <w:marLeft w:val="640"/>
          <w:marRight w:val="0"/>
          <w:marTop w:val="0"/>
          <w:marBottom w:val="0"/>
          <w:divBdr>
            <w:top w:val="none" w:sz="0" w:space="0" w:color="auto"/>
            <w:left w:val="none" w:sz="0" w:space="0" w:color="auto"/>
            <w:bottom w:val="none" w:sz="0" w:space="0" w:color="auto"/>
            <w:right w:val="none" w:sz="0" w:space="0" w:color="auto"/>
          </w:divBdr>
        </w:div>
        <w:div w:id="672608513">
          <w:marLeft w:val="640"/>
          <w:marRight w:val="0"/>
          <w:marTop w:val="0"/>
          <w:marBottom w:val="0"/>
          <w:divBdr>
            <w:top w:val="none" w:sz="0" w:space="0" w:color="auto"/>
            <w:left w:val="none" w:sz="0" w:space="0" w:color="auto"/>
            <w:bottom w:val="none" w:sz="0" w:space="0" w:color="auto"/>
            <w:right w:val="none" w:sz="0" w:space="0" w:color="auto"/>
          </w:divBdr>
        </w:div>
        <w:div w:id="787238174">
          <w:marLeft w:val="640"/>
          <w:marRight w:val="0"/>
          <w:marTop w:val="0"/>
          <w:marBottom w:val="0"/>
          <w:divBdr>
            <w:top w:val="none" w:sz="0" w:space="0" w:color="auto"/>
            <w:left w:val="none" w:sz="0" w:space="0" w:color="auto"/>
            <w:bottom w:val="none" w:sz="0" w:space="0" w:color="auto"/>
            <w:right w:val="none" w:sz="0" w:space="0" w:color="auto"/>
          </w:divBdr>
        </w:div>
        <w:div w:id="827869450">
          <w:marLeft w:val="640"/>
          <w:marRight w:val="0"/>
          <w:marTop w:val="0"/>
          <w:marBottom w:val="0"/>
          <w:divBdr>
            <w:top w:val="none" w:sz="0" w:space="0" w:color="auto"/>
            <w:left w:val="none" w:sz="0" w:space="0" w:color="auto"/>
            <w:bottom w:val="none" w:sz="0" w:space="0" w:color="auto"/>
            <w:right w:val="none" w:sz="0" w:space="0" w:color="auto"/>
          </w:divBdr>
        </w:div>
        <w:div w:id="834033218">
          <w:marLeft w:val="640"/>
          <w:marRight w:val="0"/>
          <w:marTop w:val="0"/>
          <w:marBottom w:val="0"/>
          <w:divBdr>
            <w:top w:val="none" w:sz="0" w:space="0" w:color="auto"/>
            <w:left w:val="none" w:sz="0" w:space="0" w:color="auto"/>
            <w:bottom w:val="none" w:sz="0" w:space="0" w:color="auto"/>
            <w:right w:val="none" w:sz="0" w:space="0" w:color="auto"/>
          </w:divBdr>
        </w:div>
        <w:div w:id="854223265">
          <w:marLeft w:val="640"/>
          <w:marRight w:val="0"/>
          <w:marTop w:val="0"/>
          <w:marBottom w:val="0"/>
          <w:divBdr>
            <w:top w:val="none" w:sz="0" w:space="0" w:color="auto"/>
            <w:left w:val="none" w:sz="0" w:space="0" w:color="auto"/>
            <w:bottom w:val="none" w:sz="0" w:space="0" w:color="auto"/>
            <w:right w:val="none" w:sz="0" w:space="0" w:color="auto"/>
          </w:divBdr>
        </w:div>
        <w:div w:id="869955948">
          <w:marLeft w:val="640"/>
          <w:marRight w:val="0"/>
          <w:marTop w:val="0"/>
          <w:marBottom w:val="0"/>
          <w:divBdr>
            <w:top w:val="none" w:sz="0" w:space="0" w:color="auto"/>
            <w:left w:val="none" w:sz="0" w:space="0" w:color="auto"/>
            <w:bottom w:val="none" w:sz="0" w:space="0" w:color="auto"/>
            <w:right w:val="none" w:sz="0" w:space="0" w:color="auto"/>
          </w:divBdr>
        </w:div>
        <w:div w:id="873468124">
          <w:marLeft w:val="640"/>
          <w:marRight w:val="0"/>
          <w:marTop w:val="0"/>
          <w:marBottom w:val="0"/>
          <w:divBdr>
            <w:top w:val="none" w:sz="0" w:space="0" w:color="auto"/>
            <w:left w:val="none" w:sz="0" w:space="0" w:color="auto"/>
            <w:bottom w:val="none" w:sz="0" w:space="0" w:color="auto"/>
            <w:right w:val="none" w:sz="0" w:space="0" w:color="auto"/>
          </w:divBdr>
        </w:div>
        <w:div w:id="998732766">
          <w:marLeft w:val="640"/>
          <w:marRight w:val="0"/>
          <w:marTop w:val="0"/>
          <w:marBottom w:val="0"/>
          <w:divBdr>
            <w:top w:val="none" w:sz="0" w:space="0" w:color="auto"/>
            <w:left w:val="none" w:sz="0" w:space="0" w:color="auto"/>
            <w:bottom w:val="none" w:sz="0" w:space="0" w:color="auto"/>
            <w:right w:val="none" w:sz="0" w:space="0" w:color="auto"/>
          </w:divBdr>
        </w:div>
        <w:div w:id="1009941988">
          <w:marLeft w:val="640"/>
          <w:marRight w:val="0"/>
          <w:marTop w:val="0"/>
          <w:marBottom w:val="0"/>
          <w:divBdr>
            <w:top w:val="none" w:sz="0" w:space="0" w:color="auto"/>
            <w:left w:val="none" w:sz="0" w:space="0" w:color="auto"/>
            <w:bottom w:val="none" w:sz="0" w:space="0" w:color="auto"/>
            <w:right w:val="none" w:sz="0" w:space="0" w:color="auto"/>
          </w:divBdr>
        </w:div>
        <w:div w:id="1043745627">
          <w:marLeft w:val="640"/>
          <w:marRight w:val="0"/>
          <w:marTop w:val="0"/>
          <w:marBottom w:val="0"/>
          <w:divBdr>
            <w:top w:val="none" w:sz="0" w:space="0" w:color="auto"/>
            <w:left w:val="none" w:sz="0" w:space="0" w:color="auto"/>
            <w:bottom w:val="none" w:sz="0" w:space="0" w:color="auto"/>
            <w:right w:val="none" w:sz="0" w:space="0" w:color="auto"/>
          </w:divBdr>
        </w:div>
        <w:div w:id="1113130385">
          <w:marLeft w:val="640"/>
          <w:marRight w:val="0"/>
          <w:marTop w:val="0"/>
          <w:marBottom w:val="0"/>
          <w:divBdr>
            <w:top w:val="none" w:sz="0" w:space="0" w:color="auto"/>
            <w:left w:val="none" w:sz="0" w:space="0" w:color="auto"/>
            <w:bottom w:val="none" w:sz="0" w:space="0" w:color="auto"/>
            <w:right w:val="none" w:sz="0" w:space="0" w:color="auto"/>
          </w:divBdr>
        </w:div>
        <w:div w:id="1158157116">
          <w:marLeft w:val="640"/>
          <w:marRight w:val="0"/>
          <w:marTop w:val="0"/>
          <w:marBottom w:val="0"/>
          <w:divBdr>
            <w:top w:val="none" w:sz="0" w:space="0" w:color="auto"/>
            <w:left w:val="none" w:sz="0" w:space="0" w:color="auto"/>
            <w:bottom w:val="none" w:sz="0" w:space="0" w:color="auto"/>
            <w:right w:val="none" w:sz="0" w:space="0" w:color="auto"/>
          </w:divBdr>
        </w:div>
        <w:div w:id="1180700263">
          <w:marLeft w:val="640"/>
          <w:marRight w:val="0"/>
          <w:marTop w:val="0"/>
          <w:marBottom w:val="0"/>
          <w:divBdr>
            <w:top w:val="none" w:sz="0" w:space="0" w:color="auto"/>
            <w:left w:val="none" w:sz="0" w:space="0" w:color="auto"/>
            <w:bottom w:val="none" w:sz="0" w:space="0" w:color="auto"/>
            <w:right w:val="none" w:sz="0" w:space="0" w:color="auto"/>
          </w:divBdr>
        </w:div>
        <w:div w:id="1193417554">
          <w:marLeft w:val="640"/>
          <w:marRight w:val="0"/>
          <w:marTop w:val="0"/>
          <w:marBottom w:val="0"/>
          <w:divBdr>
            <w:top w:val="none" w:sz="0" w:space="0" w:color="auto"/>
            <w:left w:val="none" w:sz="0" w:space="0" w:color="auto"/>
            <w:bottom w:val="none" w:sz="0" w:space="0" w:color="auto"/>
            <w:right w:val="none" w:sz="0" w:space="0" w:color="auto"/>
          </w:divBdr>
        </w:div>
        <w:div w:id="1273318646">
          <w:marLeft w:val="640"/>
          <w:marRight w:val="0"/>
          <w:marTop w:val="0"/>
          <w:marBottom w:val="0"/>
          <w:divBdr>
            <w:top w:val="none" w:sz="0" w:space="0" w:color="auto"/>
            <w:left w:val="none" w:sz="0" w:space="0" w:color="auto"/>
            <w:bottom w:val="none" w:sz="0" w:space="0" w:color="auto"/>
            <w:right w:val="none" w:sz="0" w:space="0" w:color="auto"/>
          </w:divBdr>
        </w:div>
        <w:div w:id="1340737697">
          <w:marLeft w:val="640"/>
          <w:marRight w:val="0"/>
          <w:marTop w:val="0"/>
          <w:marBottom w:val="0"/>
          <w:divBdr>
            <w:top w:val="none" w:sz="0" w:space="0" w:color="auto"/>
            <w:left w:val="none" w:sz="0" w:space="0" w:color="auto"/>
            <w:bottom w:val="none" w:sz="0" w:space="0" w:color="auto"/>
            <w:right w:val="none" w:sz="0" w:space="0" w:color="auto"/>
          </w:divBdr>
        </w:div>
        <w:div w:id="1340889220">
          <w:marLeft w:val="640"/>
          <w:marRight w:val="0"/>
          <w:marTop w:val="0"/>
          <w:marBottom w:val="0"/>
          <w:divBdr>
            <w:top w:val="none" w:sz="0" w:space="0" w:color="auto"/>
            <w:left w:val="none" w:sz="0" w:space="0" w:color="auto"/>
            <w:bottom w:val="none" w:sz="0" w:space="0" w:color="auto"/>
            <w:right w:val="none" w:sz="0" w:space="0" w:color="auto"/>
          </w:divBdr>
        </w:div>
        <w:div w:id="1471289641">
          <w:marLeft w:val="640"/>
          <w:marRight w:val="0"/>
          <w:marTop w:val="0"/>
          <w:marBottom w:val="0"/>
          <w:divBdr>
            <w:top w:val="none" w:sz="0" w:space="0" w:color="auto"/>
            <w:left w:val="none" w:sz="0" w:space="0" w:color="auto"/>
            <w:bottom w:val="none" w:sz="0" w:space="0" w:color="auto"/>
            <w:right w:val="none" w:sz="0" w:space="0" w:color="auto"/>
          </w:divBdr>
        </w:div>
        <w:div w:id="1477993757">
          <w:marLeft w:val="640"/>
          <w:marRight w:val="0"/>
          <w:marTop w:val="0"/>
          <w:marBottom w:val="0"/>
          <w:divBdr>
            <w:top w:val="none" w:sz="0" w:space="0" w:color="auto"/>
            <w:left w:val="none" w:sz="0" w:space="0" w:color="auto"/>
            <w:bottom w:val="none" w:sz="0" w:space="0" w:color="auto"/>
            <w:right w:val="none" w:sz="0" w:space="0" w:color="auto"/>
          </w:divBdr>
        </w:div>
        <w:div w:id="1513447293">
          <w:marLeft w:val="640"/>
          <w:marRight w:val="0"/>
          <w:marTop w:val="0"/>
          <w:marBottom w:val="0"/>
          <w:divBdr>
            <w:top w:val="none" w:sz="0" w:space="0" w:color="auto"/>
            <w:left w:val="none" w:sz="0" w:space="0" w:color="auto"/>
            <w:bottom w:val="none" w:sz="0" w:space="0" w:color="auto"/>
            <w:right w:val="none" w:sz="0" w:space="0" w:color="auto"/>
          </w:divBdr>
        </w:div>
        <w:div w:id="1531141047">
          <w:marLeft w:val="640"/>
          <w:marRight w:val="0"/>
          <w:marTop w:val="0"/>
          <w:marBottom w:val="0"/>
          <w:divBdr>
            <w:top w:val="none" w:sz="0" w:space="0" w:color="auto"/>
            <w:left w:val="none" w:sz="0" w:space="0" w:color="auto"/>
            <w:bottom w:val="none" w:sz="0" w:space="0" w:color="auto"/>
            <w:right w:val="none" w:sz="0" w:space="0" w:color="auto"/>
          </w:divBdr>
        </w:div>
        <w:div w:id="1587496141">
          <w:marLeft w:val="640"/>
          <w:marRight w:val="0"/>
          <w:marTop w:val="0"/>
          <w:marBottom w:val="0"/>
          <w:divBdr>
            <w:top w:val="none" w:sz="0" w:space="0" w:color="auto"/>
            <w:left w:val="none" w:sz="0" w:space="0" w:color="auto"/>
            <w:bottom w:val="none" w:sz="0" w:space="0" w:color="auto"/>
            <w:right w:val="none" w:sz="0" w:space="0" w:color="auto"/>
          </w:divBdr>
        </w:div>
        <w:div w:id="1588491351">
          <w:marLeft w:val="640"/>
          <w:marRight w:val="0"/>
          <w:marTop w:val="0"/>
          <w:marBottom w:val="0"/>
          <w:divBdr>
            <w:top w:val="none" w:sz="0" w:space="0" w:color="auto"/>
            <w:left w:val="none" w:sz="0" w:space="0" w:color="auto"/>
            <w:bottom w:val="none" w:sz="0" w:space="0" w:color="auto"/>
            <w:right w:val="none" w:sz="0" w:space="0" w:color="auto"/>
          </w:divBdr>
        </w:div>
        <w:div w:id="1594584232">
          <w:marLeft w:val="640"/>
          <w:marRight w:val="0"/>
          <w:marTop w:val="0"/>
          <w:marBottom w:val="0"/>
          <w:divBdr>
            <w:top w:val="none" w:sz="0" w:space="0" w:color="auto"/>
            <w:left w:val="none" w:sz="0" w:space="0" w:color="auto"/>
            <w:bottom w:val="none" w:sz="0" w:space="0" w:color="auto"/>
            <w:right w:val="none" w:sz="0" w:space="0" w:color="auto"/>
          </w:divBdr>
        </w:div>
        <w:div w:id="1640301032">
          <w:marLeft w:val="640"/>
          <w:marRight w:val="0"/>
          <w:marTop w:val="0"/>
          <w:marBottom w:val="0"/>
          <w:divBdr>
            <w:top w:val="none" w:sz="0" w:space="0" w:color="auto"/>
            <w:left w:val="none" w:sz="0" w:space="0" w:color="auto"/>
            <w:bottom w:val="none" w:sz="0" w:space="0" w:color="auto"/>
            <w:right w:val="none" w:sz="0" w:space="0" w:color="auto"/>
          </w:divBdr>
        </w:div>
        <w:div w:id="1708218623">
          <w:marLeft w:val="640"/>
          <w:marRight w:val="0"/>
          <w:marTop w:val="0"/>
          <w:marBottom w:val="0"/>
          <w:divBdr>
            <w:top w:val="none" w:sz="0" w:space="0" w:color="auto"/>
            <w:left w:val="none" w:sz="0" w:space="0" w:color="auto"/>
            <w:bottom w:val="none" w:sz="0" w:space="0" w:color="auto"/>
            <w:right w:val="none" w:sz="0" w:space="0" w:color="auto"/>
          </w:divBdr>
        </w:div>
        <w:div w:id="1709253460">
          <w:marLeft w:val="640"/>
          <w:marRight w:val="0"/>
          <w:marTop w:val="0"/>
          <w:marBottom w:val="0"/>
          <w:divBdr>
            <w:top w:val="none" w:sz="0" w:space="0" w:color="auto"/>
            <w:left w:val="none" w:sz="0" w:space="0" w:color="auto"/>
            <w:bottom w:val="none" w:sz="0" w:space="0" w:color="auto"/>
            <w:right w:val="none" w:sz="0" w:space="0" w:color="auto"/>
          </w:divBdr>
        </w:div>
        <w:div w:id="1723400470">
          <w:marLeft w:val="640"/>
          <w:marRight w:val="0"/>
          <w:marTop w:val="0"/>
          <w:marBottom w:val="0"/>
          <w:divBdr>
            <w:top w:val="none" w:sz="0" w:space="0" w:color="auto"/>
            <w:left w:val="none" w:sz="0" w:space="0" w:color="auto"/>
            <w:bottom w:val="none" w:sz="0" w:space="0" w:color="auto"/>
            <w:right w:val="none" w:sz="0" w:space="0" w:color="auto"/>
          </w:divBdr>
        </w:div>
        <w:div w:id="1740977998">
          <w:marLeft w:val="640"/>
          <w:marRight w:val="0"/>
          <w:marTop w:val="0"/>
          <w:marBottom w:val="0"/>
          <w:divBdr>
            <w:top w:val="none" w:sz="0" w:space="0" w:color="auto"/>
            <w:left w:val="none" w:sz="0" w:space="0" w:color="auto"/>
            <w:bottom w:val="none" w:sz="0" w:space="0" w:color="auto"/>
            <w:right w:val="none" w:sz="0" w:space="0" w:color="auto"/>
          </w:divBdr>
        </w:div>
        <w:div w:id="1766993379">
          <w:marLeft w:val="640"/>
          <w:marRight w:val="0"/>
          <w:marTop w:val="0"/>
          <w:marBottom w:val="0"/>
          <w:divBdr>
            <w:top w:val="none" w:sz="0" w:space="0" w:color="auto"/>
            <w:left w:val="none" w:sz="0" w:space="0" w:color="auto"/>
            <w:bottom w:val="none" w:sz="0" w:space="0" w:color="auto"/>
            <w:right w:val="none" w:sz="0" w:space="0" w:color="auto"/>
          </w:divBdr>
        </w:div>
        <w:div w:id="1776438473">
          <w:marLeft w:val="640"/>
          <w:marRight w:val="0"/>
          <w:marTop w:val="0"/>
          <w:marBottom w:val="0"/>
          <w:divBdr>
            <w:top w:val="none" w:sz="0" w:space="0" w:color="auto"/>
            <w:left w:val="none" w:sz="0" w:space="0" w:color="auto"/>
            <w:bottom w:val="none" w:sz="0" w:space="0" w:color="auto"/>
            <w:right w:val="none" w:sz="0" w:space="0" w:color="auto"/>
          </w:divBdr>
        </w:div>
        <w:div w:id="1790662408">
          <w:marLeft w:val="640"/>
          <w:marRight w:val="0"/>
          <w:marTop w:val="0"/>
          <w:marBottom w:val="0"/>
          <w:divBdr>
            <w:top w:val="none" w:sz="0" w:space="0" w:color="auto"/>
            <w:left w:val="none" w:sz="0" w:space="0" w:color="auto"/>
            <w:bottom w:val="none" w:sz="0" w:space="0" w:color="auto"/>
            <w:right w:val="none" w:sz="0" w:space="0" w:color="auto"/>
          </w:divBdr>
        </w:div>
        <w:div w:id="1862013303">
          <w:marLeft w:val="640"/>
          <w:marRight w:val="0"/>
          <w:marTop w:val="0"/>
          <w:marBottom w:val="0"/>
          <w:divBdr>
            <w:top w:val="none" w:sz="0" w:space="0" w:color="auto"/>
            <w:left w:val="none" w:sz="0" w:space="0" w:color="auto"/>
            <w:bottom w:val="none" w:sz="0" w:space="0" w:color="auto"/>
            <w:right w:val="none" w:sz="0" w:space="0" w:color="auto"/>
          </w:divBdr>
        </w:div>
        <w:div w:id="1901749016">
          <w:marLeft w:val="640"/>
          <w:marRight w:val="0"/>
          <w:marTop w:val="0"/>
          <w:marBottom w:val="0"/>
          <w:divBdr>
            <w:top w:val="none" w:sz="0" w:space="0" w:color="auto"/>
            <w:left w:val="none" w:sz="0" w:space="0" w:color="auto"/>
            <w:bottom w:val="none" w:sz="0" w:space="0" w:color="auto"/>
            <w:right w:val="none" w:sz="0" w:space="0" w:color="auto"/>
          </w:divBdr>
        </w:div>
        <w:div w:id="2122843911">
          <w:marLeft w:val="640"/>
          <w:marRight w:val="0"/>
          <w:marTop w:val="0"/>
          <w:marBottom w:val="0"/>
          <w:divBdr>
            <w:top w:val="none" w:sz="0" w:space="0" w:color="auto"/>
            <w:left w:val="none" w:sz="0" w:space="0" w:color="auto"/>
            <w:bottom w:val="none" w:sz="0" w:space="0" w:color="auto"/>
            <w:right w:val="none" w:sz="0" w:space="0" w:color="auto"/>
          </w:divBdr>
        </w:div>
      </w:divsChild>
    </w:div>
    <w:div w:id="1260681084">
      <w:bodyDiv w:val="1"/>
      <w:marLeft w:val="0"/>
      <w:marRight w:val="0"/>
      <w:marTop w:val="0"/>
      <w:marBottom w:val="0"/>
      <w:divBdr>
        <w:top w:val="none" w:sz="0" w:space="0" w:color="auto"/>
        <w:left w:val="none" w:sz="0" w:space="0" w:color="auto"/>
        <w:bottom w:val="none" w:sz="0" w:space="0" w:color="auto"/>
        <w:right w:val="none" w:sz="0" w:space="0" w:color="auto"/>
      </w:divBdr>
      <w:divsChild>
        <w:div w:id="110250592">
          <w:marLeft w:val="640"/>
          <w:marRight w:val="0"/>
          <w:marTop w:val="0"/>
          <w:marBottom w:val="0"/>
          <w:divBdr>
            <w:top w:val="none" w:sz="0" w:space="0" w:color="auto"/>
            <w:left w:val="none" w:sz="0" w:space="0" w:color="auto"/>
            <w:bottom w:val="none" w:sz="0" w:space="0" w:color="auto"/>
            <w:right w:val="none" w:sz="0" w:space="0" w:color="auto"/>
          </w:divBdr>
        </w:div>
        <w:div w:id="116140885">
          <w:marLeft w:val="640"/>
          <w:marRight w:val="0"/>
          <w:marTop w:val="0"/>
          <w:marBottom w:val="0"/>
          <w:divBdr>
            <w:top w:val="none" w:sz="0" w:space="0" w:color="auto"/>
            <w:left w:val="none" w:sz="0" w:space="0" w:color="auto"/>
            <w:bottom w:val="none" w:sz="0" w:space="0" w:color="auto"/>
            <w:right w:val="none" w:sz="0" w:space="0" w:color="auto"/>
          </w:divBdr>
        </w:div>
        <w:div w:id="216090465">
          <w:marLeft w:val="640"/>
          <w:marRight w:val="0"/>
          <w:marTop w:val="0"/>
          <w:marBottom w:val="0"/>
          <w:divBdr>
            <w:top w:val="none" w:sz="0" w:space="0" w:color="auto"/>
            <w:left w:val="none" w:sz="0" w:space="0" w:color="auto"/>
            <w:bottom w:val="none" w:sz="0" w:space="0" w:color="auto"/>
            <w:right w:val="none" w:sz="0" w:space="0" w:color="auto"/>
          </w:divBdr>
        </w:div>
        <w:div w:id="256326667">
          <w:marLeft w:val="640"/>
          <w:marRight w:val="0"/>
          <w:marTop w:val="0"/>
          <w:marBottom w:val="0"/>
          <w:divBdr>
            <w:top w:val="none" w:sz="0" w:space="0" w:color="auto"/>
            <w:left w:val="none" w:sz="0" w:space="0" w:color="auto"/>
            <w:bottom w:val="none" w:sz="0" w:space="0" w:color="auto"/>
            <w:right w:val="none" w:sz="0" w:space="0" w:color="auto"/>
          </w:divBdr>
        </w:div>
        <w:div w:id="314798668">
          <w:marLeft w:val="640"/>
          <w:marRight w:val="0"/>
          <w:marTop w:val="0"/>
          <w:marBottom w:val="0"/>
          <w:divBdr>
            <w:top w:val="none" w:sz="0" w:space="0" w:color="auto"/>
            <w:left w:val="none" w:sz="0" w:space="0" w:color="auto"/>
            <w:bottom w:val="none" w:sz="0" w:space="0" w:color="auto"/>
            <w:right w:val="none" w:sz="0" w:space="0" w:color="auto"/>
          </w:divBdr>
        </w:div>
        <w:div w:id="375395162">
          <w:marLeft w:val="640"/>
          <w:marRight w:val="0"/>
          <w:marTop w:val="0"/>
          <w:marBottom w:val="0"/>
          <w:divBdr>
            <w:top w:val="none" w:sz="0" w:space="0" w:color="auto"/>
            <w:left w:val="none" w:sz="0" w:space="0" w:color="auto"/>
            <w:bottom w:val="none" w:sz="0" w:space="0" w:color="auto"/>
            <w:right w:val="none" w:sz="0" w:space="0" w:color="auto"/>
          </w:divBdr>
        </w:div>
        <w:div w:id="506528207">
          <w:marLeft w:val="640"/>
          <w:marRight w:val="0"/>
          <w:marTop w:val="0"/>
          <w:marBottom w:val="0"/>
          <w:divBdr>
            <w:top w:val="none" w:sz="0" w:space="0" w:color="auto"/>
            <w:left w:val="none" w:sz="0" w:space="0" w:color="auto"/>
            <w:bottom w:val="none" w:sz="0" w:space="0" w:color="auto"/>
            <w:right w:val="none" w:sz="0" w:space="0" w:color="auto"/>
          </w:divBdr>
        </w:div>
        <w:div w:id="650207653">
          <w:marLeft w:val="640"/>
          <w:marRight w:val="0"/>
          <w:marTop w:val="0"/>
          <w:marBottom w:val="0"/>
          <w:divBdr>
            <w:top w:val="none" w:sz="0" w:space="0" w:color="auto"/>
            <w:left w:val="none" w:sz="0" w:space="0" w:color="auto"/>
            <w:bottom w:val="none" w:sz="0" w:space="0" w:color="auto"/>
            <w:right w:val="none" w:sz="0" w:space="0" w:color="auto"/>
          </w:divBdr>
        </w:div>
        <w:div w:id="836505809">
          <w:marLeft w:val="640"/>
          <w:marRight w:val="0"/>
          <w:marTop w:val="0"/>
          <w:marBottom w:val="0"/>
          <w:divBdr>
            <w:top w:val="none" w:sz="0" w:space="0" w:color="auto"/>
            <w:left w:val="none" w:sz="0" w:space="0" w:color="auto"/>
            <w:bottom w:val="none" w:sz="0" w:space="0" w:color="auto"/>
            <w:right w:val="none" w:sz="0" w:space="0" w:color="auto"/>
          </w:divBdr>
        </w:div>
        <w:div w:id="884491387">
          <w:marLeft w:val="640"/>
          <w:marRight w:val="0"/>
          <w:marTop w:val="0"/>
          <w:marBottom w:val="0"/>
          <w:divBdr>
            <w:top w:val="none" w:sz="0" w:space="0" w:color="auto"/>
            <w:left w:val="none" w:sz="0" w:space="0" w:color="auto"/>
            <w:bottom w:val="none" w:sz="0" w:space="0" w:color="auto"/>
            <w:right w:val="none" w:sz="0" w:space="0" w:color="auto"/>
          </w:divBdr>
        </w:div>
        <w:div w:id="936324718">
          <w:marLeft w:val="640"/>
          <w:marRight w:val="0"/>
          <w:marTop w:val="0"/>
          <w:marBottom w:val="0"/>
          <w:divBdr>
            <w:top w:val="none" w:sz="0" w:space="0" w:color="auto"/>
            <w:left w:val="none" w:sz="0" w:space="0" w:color="auto"/>
            <w:bottom w:val="none" w:sz="0" w:space="0" w:color="auto"/>
            <w:right w:val="none" w:sz="0" w:space="0" w:color="auto"/>
          </w:divBdr>
        </w:div>
        <w:div w:id="988247967">
          <w:marLeft w:val="640"/>
          <w:marRight w:val="0"/>
          <w:marTop w:val="0"/>
          <w:marBottom w:val="0"/>
          <w:divBdr>
            <w:top w:val="none" w:sz="0" w:space="0" w:color="auto"/>
            <w:left w:val="none" w:sz="0" w:space="0" w:color="auto"/>
            <w:bottom w:val="none" w:sz="0" w:space="0" w:color="auto"/>
            <w:right w:val="none" w:sz="0" w:space="0" w:color="auto"/>
          </w:divBdr>
        </w:div>
        <w:div w:id="1000699848">
          <w:marLeft w:val="640"/>
          <w:marRight w:val="0"/>
          <w:marTop w:val="0"/>
          <w:marBottom w:val="0"/>
          <w:divBdr>
            <w:top w:val="none" w:sz="0" w:space="0" w:color="auto"/>
            <w:left w:val="none" w:sz="0" w:space="0" w:color="auto"/>
            <w:bottom w:val="none" w:sz="0" w:space="0" w:color="auto"/>
            <w:right w:val="none" w:sz="0" w:space="0" w:color="auto"/>
          </w:divBdr>
        </w:div>
        <w:div w:id="1074546833">
          <w:marLeft w:val="640"/>
          <w:marRight w:val="0"/>
          <w:marTop w:val="0"/>
          <w:marBottom w:val="0"/>
          <w:divBdr>
            <w:top w:val="none" w:sz="0" w:space="0" w:color="auto"/>
            <w:left w:val="none" w:sz="0" w:space="0" w:color="auto"/>
            <w:bottom w:val="none" w:sz="0" w:space="0" w:color="auto"/>
            <w:right w:val="none" w:sz="0" w:space="0" w:color="auto"/>
          </w:divBdr>
        </w:div>
        <w:div w:id="1149513893">
          <w:marLeft w:val="640"/>
          <w:marRight w:val="0"/>
          <w:marTop w:val="0"/>
          <w:marBottom w:val="0"/>
          <w:divBdr>
            <w:top w:val="none" w:sz="0" w:space="0" w:color="auto"/>
            <w:left w:val="none" w:sz="0" w:space="0" w:color="auto"/>
            <w:bottom w:val="none" w:sz="0" w:space="0" w:color="auto"/>
            <w:right w:val="none" w:sz="0" w:space="0" w:color="auto"/>
          </w:divBdr>
        </w:div>
        <w:div w:id="1297681916">
          <w:marLeft w:val="640"/>
          <w:marRight w:val="0"/>
          <w:marTop w:val="0"/>
          <w:marBottom w:val="0"/>
          <w:divBdr>
            <w:top w:val="none" w:sz="0" w:space="0" w:color="auto"/>
            <w:left w:val="none" w:sz="0" w:space="0" w:color="auto"/>
            <w:bottom w:val="none" w:sz="0" w:space="0" w:color="auto"/>
            <w:right w:val="none" w:sz="0" w:space="0" w:color="auto"/>
          </w:divBdr>
        </w:div>
        <w:div w:id="1310552471">
          <w:marLeft w:val="640"/>
          <w:marRight w:val="0"/>
          <w:marTop w:val="0"/>
          <w:marBottom w:val="0"/>
          <w:divBdr>
            <w:top w:val="none" w:sz="0" w:space="0" w:color="auto"/>
            <w:left w:val="none" w:sz="0" w:space="0" w:color="auto"/>
            <w:bottom w:val="none" w:sz="0" w:space="0" w:color="auto"/>
            <w:right w:val="none" w:sz="0" w:space="0" w:color="auto"/>
          </w:divBdr>
        </w:div>
        <w:div w:id="1578781083">
          <w:marLeft w:val="640"/>
          <w:marRight w:val="0"/>
          <w:marTop w:val="0"/>
          <w:marBottom w:val="0"/>
          <w:divBdr>
            <w:top w:val="none" w:sz="0" w:space="0" w:color="auto"/>
            <w:left w:val="none" w:sz="0" w:space="0" w:color="auto"/>
            <w:bottom w:val="none" w:sz="0" w:space="0" w:color="auto"/>
            <w:right w:val="none" w:sz="0" w:space="0" w:color="auto"/>
          </w:divBdr>
        </w:div>
        <w:div w:id="1617521397">
          <w:marLeft w:val="640"/>
          <w:marRight w:val="0"/>
          <w:marTop w:val="0"/>
          <w:marBottom w:val="0"/>
          <w:divBdr>
            <w:top w:val="none" w:sz="0" w:space="0" w:color="auto"/>
            <w:left w:val="none" w:sz="0" w:space="0" w:color="auto"/>
            <w:bottom w:val="none" w:sz="0" w:space="0" w:color="auto"/>
            <w:right w:val="none" w:sz="0" w:space="0" w:color="auto"/>
          </w:divBdr>
        </w:div>
        <w:div w:id="1650865371">
          <w:marLeft w:val="640"/>
          <w:marRight w:val="0"/>
          <w:marTop w:val="0"/>
          <w:marBottom w:val="0"/>
          <w:divBdr>
            <w:top w:val="none" w:sz="0" w:space="0" w:color="auto"/>
            <w:left w:val="none" w:sz="0" w:space="0" w:color="auto"/>
            <w:bottom w:val="none" w:sz="0" w:space="0" w:color="auto"/>
            <w:right w:val="none" w:sz="0" w:space="0" w:color="auto"/>
          </w:divBdr>
        </w:div>
        <w:div w:id="1688480415">
          <w:marLeft w:val="640"/>
          <w:marRight w:val="0"/>
          <w:marTop w:val="0"/>
          <w:marBottom w:val="0"/>
          <w:divBdr>
            <w:top w:val="none" w:sz="0" w:space="0" w:color="auto"/>
            <w:left w:val="none" w:sz="0" w:space="0" w:color="auto"/>
            <w:bottom w:val="none" w:sz="0" w:space="0" w:color="auto"/>
            <w:right w:val="none" w:sz="0" w:space="0" w:color="auto"/>
          </w:divBdr>
        </w:div>
        <w:div w:id="1716351268">
          <w:marLeft w:val="640"/>
          <w:marRight w:val="0"/>
          <w:marTop w:val="0"/>
          <w:marBottom w:val="0"/>
          <w:divBdr>
            <w:top w:val="none" w:sz="0" w:space="0" w:color="auto"/>
            <w:left w:val="none" w:sz="0" w:space="0" w:color="auto"/>
            <w:bottom w:val="none" w:sz="0" w:space="0" w:color="auto"/>
            <w:right w:val="none" w:sz="0" w:space="0" w:color="auto"/>
          </w:divBdr>
        </w:div>
        <w:div w:id="1719163590">
          <w:marLeft w:val="640"/>
          <w:marRight w:val="0"/>
          <w:marTop w:val="0"/>
          <w:marBottom w:val="0"/>
          <w:divBdr>
            <w:top w:val="none" w:sz="0" w:space="0" w:color="auto"/>
            <w:left w:val="none" w:sz="0" w:space="0" w:color="auto"/>
            <w:bottom w:val="none" w:sz="0" w:space="0" w:color="auto"/>
            <w:right w:val="none" w:sz="0" w:space="0" w:color="auto"/>
          </w:divBdr>
        </w:div>
        <w:div w:id="1931431655">
          <w:marLeft w:val="640"/>
          <w:marRight w:val="0"/>
          <w:marTop w:val="0"/>
          <w:marBottom w:val="0"/>
          <w:divBdr>
            <w:top w:val="none" w:sz="0" w:space="0" w:color="auto"/>
            <w:left w:val="none" w:sz="0" w:space="0" w:color="auto"/>
            <w:bottom w:val="none" w:sz="0" w:space="0" w:color="auto"/>
            <w:right w:val="none" w:sz="0" w:space="0" w:color="auto"/>
          </w:divBdr>
        </w:div>
        <w:div w:id="1935548164">
          <w:marLeft w:val="640"/>
          <w:marRight w:val="0"/>
          <w:marTop w:val="0"/>
          <w:marBottom w:val="0"/>
          <w:divBdr>
            <w:top w:val="none" w:sz="0" w:space="0" w:color="auto"/>
            <w:left w:val="none" w:sz="0" w:space="0" w:color="auto"/>
            <w:bottom w:val="none" w:sz="0" w:space="0" w:color="auto"/>
            <w:right w:val="none" w:sz="0" w:space="0" w:color="auto"/>
          </w:divBdr>
        </w:div>
        <w:div w:id="2127844366">
          <w:marLeft w:val="640"/>
          <w:marRight w:val="0"/>
          <w:marTop w:val="0"/>
          <w:marBottom w:val="0"/>
          <w:divBdr>
            <w:top w:val="none" w:sz="0" w:space="0" w:color="auto"/>
            <w:left w:val="none" w:sz="0" w:space="0" w:color="auto"/>
            <w:bottom w:val="none" w:sz="0" w:space="0" w:color="auto"/>
            <w:right w:val="none" w:sz="0" w:space="0" w:color="auto"/>
          </w:divBdr>
        </w:div>
      </w:divsChild>
    </w:div>
    <w:div w:id="1294795920">
      <w:bodyDiv w:val="1"/>
      <w:marLeft w:val="0"/>
      <w:marRight w:val="0"/>
      <w:marTop w:val="0"/>
      <w:marBottom w:val="0"/>
      <w:divBdr>
        <w:top w:val="none" w:sz="0" w:space="0" w:color="auto"/>
        <w:left w:val="none" w:sz="0" w:space="0" w:color="auto"/>
        <w:bottom w:val="none" w:sz="0" w:space="0" w:color="auto"/>
        <w:right w:val="none" w:sz="0" w:space="0" w:color="auto"/>
      </w:divBdr>
      <w:divsChild>
        <w:div w:id="236402994">
          <w:marLeft w:val="640"/>
          <w:marRight w:val="0"/>
          <w:marTop w:val="0"/>
          <w:marBottom w:val="0"/>
          <w:divBdr>
            <w:top w:val="none" w:sz="0" w:space="0" w:color="auto"/>
            <w:left w:val="none" w:sz="0" w:space="0" w:color="auto"/>
            <w:bottom w:val="none" w:sz="0" w:space="0" w:color="auto"/>
            <w:right w:val="none" w:sz="0" w:space="0" w:color="auto"/>
          </w:divBdr>
        </w:div>
        <w:div w:id="548810020">
          <w:marLeft w:val="640"/>
          <w:marRight w:val="0"/>
          <w:marTop w:val="0"/>
          <w:marBottom w:val="0"/>
          <w:divBdr>
            <w:top w:val="none" w:sz="0" w:space="0" w:color="auto"/>
            <w:left w:val="none" w:sz="0" w:space="0" w:color="auto"/>
            <w:bottom w:val="none" w:sz="0" w:space="0" w:color="auto"/>
            <w:right w:val="none" w:sz="0" w:space="0" w:color="auto"/>
          </w:divBdr>
        </w:div>
        <w:div w:id="698093663">
          <w:marLeft w:val="640"/>
          <w:marRight w:val="0"/>
          <w:marTop w:val="0"/>
          <w:marBottom w:val="0"/>
          <w:divBdr>
            <w:top w:val="none" w:sz="0" w:space="0" w:color="auto"/>
            <w:left w:val="none" w:sz="0" w:space="0" w:color="auto"/>
            <w:bottom w:val="none" w:sz="0" w:space="0" w:color="auto"/>
            <w:right w:val="none" w:sz="0" w:space="0" w:color="auto"/>
          </w:divBdr>
        </w:div>
        <w:div w:id="1185554296">
          <w:marLeft w:val="640"/>
          <w:marRight w:val="0"/>
          <w:marTop w:val="0"/>
          <w:marBottom w:val="0"/>
          <w:divBdr>
            <w:top w:val="none" w:sz="0" w:space="0" w:color="auto"/>
            <w:left w:val="none" w:sz="0" w:space="0" w:color="auto"/>
            <w:bottom w:val="none" w:sz="0" w:space="0" w:color="auto"/>
            <w:right w:val="none" w:sz="0" w:space="0" w:color="auto"/>
          </w:divBdr>
        </w:div>
        <w:div w:id="1250382238">
          <w:marLeft w:val="640"/>
          <w:marRight w:val="0"/>
          <w:marTop w:val="0"/>
          <w:marBottom w:val="0"/>
          <w:divBdr>
            <w:top w:val="none" w:sz="0" w:space="0" w:color="auto"/>
            <w:left w:val="none" w:sz="0" w:space="0" w:color="auto"/>
            <w:bottom w:val="none" w:sz="0" w:space="0" w:color="auto"/>
            <w:right w:val="none" w:sz="0" w:space="0" w:color="auto"/>
          </w:divBdr>
        </w:div>
        <w:div w:id="1508206972">
          <w:marLeft w:val="640"/>
          <w:marRight w:val="0"/>
          <w:marTop w:val="0"/>
          <w:marBottom w:val="0"/>
          <w:divBdr>
            <w:top w:val="none" w:sz="0" w:space="0" w:color="auto"/>
            <w:left w:val="none" w:sz="0" w:space="0" w:color="auto"/>
            <w:bottom w:val="none" w:sz="0" w:space="0" w:color="auto"/>
            <w:right w:val="none" w:sz="0" w:space="0" w:color="auto"/>
          </w:divBdr>
        </w:div>
        <w:div w:id="1512792674">
          <w:marLeft w:val="640"/>
          <w:marRight w:val="0"/>
          <w:marTop w:val="0"/>
          <w:marBottom w:val="0"/>
          <w:divBdr>
            <w:top w:val="none" w:sz="0" w:space="0" w:color="auto"/>
            <w:left w:val="none" w:sz="0" w:space="0" w:color="auto"/>
            <w:bottom w:val="none" w:sz="0" w:space="0" w:color="auto"/>
            <w:right w:val="none" w:sz="0" w:space="0" w:color="auto"/>
          </w:divBdr>
        </w:div>
        <w:div w:id="1713917385">
          <w:marLeft w:val="640"/>
          <w:marRight w:val="0"/>
          <w:marTop w:val="0"/>
          <w:marBottom w:val="0"/>
          <w:divBdr>
            <w:top w:val="none" w:sz="0" w:space="0" w:color="auto"/>
            <w:left w:val="none" w:sz="0" w:space="0" w:color="auto"/>
            <w:bottom w:val="none" w:sz="0" w:space="0" w:color="auto"/>
            <w:right w:val="none" w:sz="0" w:space="0" w:color="auto"/>
          </w:divBdr>
        </w:div>
      </w:divsChild>
    </w:div>
    <w:div w:id="1358583630">
      <w:bodyDiv w:val="1"/>
      <w:marLeft w:val="0"/>
      <w:marRight w:val="0"/>
      <w:marTop w:val="0"/>
      <w:marBottom w:val="0"/>
      <w:divBdr>
        <w:top w:val="none" w:sz="0" w:space="0" w:color="auto"/>
        <w:left w:val="none" w:sz="0" w:space="0" w:color="auto"/>
        <w:bottom w:val="none" w:sz="0" w:space="0" w:color="auto"/>
        <w:right w:val="none" w:sz="0" w:space="0" w:color="auto"/>
      </w:divBdr>
      <w:divsChild>
        <w:div w:id="19354462">
          <w:marLeft w:val="640"/>
          <w:marRight w:val="0"/>
          <w:marTop w:val="0"/>
          <w:marBottom w:val="0"/>
          <w:divBdr>
            <w:top w:val="none" w:sz="0" w:space="0" w:color="auto"/>
            <w:left w:val="none" w:sz="0" w:space="0" w:color="auto"/>
            <w:bottom w:val="none" w:sz="0" w:space="0" w:color="auto"/>
            <w:right w:val="none" w:sz="0" w:space="0" w:color="auto"/>
          </w:divBdr>
        </w:div>
        <w:div w:id="205529055">
          <w:marLeft w:val="640"/>
          <w:marRight w:val="0"/>
          <w:marTop w:val="0"/>
          <w:marBottom w:val="0"/>
          <w:divBdr>
            <w:top w:val="none" w:sz="0" w:space="0" w:color="auto"/>
            <w:left w:val="none" w:sz="0" w:space="0" w:color="auto"/>
            <w:bottom w:val="none" w:sz="0" w:space="0" w:color="auto"/>
            <w:right w:val="none" w:sz="0" w:space="0" w:color="auto"/>
          </w:divBdr>
        </w:div>
        <w:div w:id="292058826">
          <w:marLeft w:val="640"/>
          <w:marRight w:val="0"/>
          <w:marTop w:val="0"/>
          <w:marBottom w:val="0"/>
          <w:divBdr>
            <w:top w:val="none" w:sz="0" w:space="0" w:color="auto"/>
            <w:left w:val="none" w:sz="0" w:space="0" w:color="auto"/>
            <w:bottom w:val="none" w:sz="0" w:space="0" w:color="auto"/>
            <w:right w:val="none" w:sz="0" w:space="0" w:color="auto"/>
          </w:divBdr>
        </w:div>
        <w:div w:id="338046444">
          <w:marLeft w:val="640"/>
          <w:marRight w:val="0"/>
          <w:marTop w:val="0"/>
          <w:marBottom w:val="0"/>
          <w:divBdr>
            <w:top w:val="none" w:sz="0" w:space="0" w:color="auto"/>
            <w:left w:val="none" w:sz="0" w:space="0" w:color="auto"/>
            <w:bottom w:val="none" w:sz="0" w:space="0" w:color="auto"/>
            <w:right w:val="none" w:sz="0" w:space="0" w:color="auto"/>
          </w:divBdr>
        </w:div>
        <w:div w:id="438305624">
          <w:marLeft w:val="640"/>
          <w:marRight w:val="0"/>
          <w:marTop w:val="0"/>
          <w:marBottom w:val="0"/>
          <w:divBdr>
            <w:top w:val="none" w:sz="0" w:space="0" w:color="auto"/>
            <w:left w:val="none" w:sz="0" w:space="0" w:color="auto"/>
            <w:bottom w:val="none" w:sz="0" w:space="0" w:color="auto"/>
            <w:right w:val="none" w:sz="0" w:space="0" w:color="auto"/>
          </w:divBdr>
        </w:div>
        <w:div w:id="519635217">
          <w:marLeft w:val="640"/>
          <w:marRight w:val="0"/>
          <w:marTop w:val="0"/>
          <w:marBottom w:val="0"/>
          <w:divBdr>
            <w:top w:val="none" w:sz="0" w:space="0" w:color="auto"/>
            <w:left w:val="none" w:sz="0" w:space="0" w:color="auto"/>
            <w:bottom w:val="none" w:sz="0" w:space="0" w:color="auto"/>
            <w:right w:val="none" w:sz="0" w:space="0" w:color="auto"/>
          </w:divBdr>
        </w:div>
        <w:div w:id="618030561">
          <w:marLeft w:val="640"/>
          <w:marRight w:val="0"/>
          <w:marTop w:val="0"/>
          <w:marBottom w:val="0"/>
          <w:divBdr>
            <w:top w:val="none" w:sz="0" w:space="0" w:color="auto"/>
            <w:left w:val="none" w:sz="0" w:space="0" w:color="auto"/>
            <w:bottom w:val="none" w:sz="0" w:space="0" w:color="auto"/>
            <w:right w:val="none" w:sz="0" w:space="0" w:color="auto"/>
          </w:divBdr>
        </w:div>
        <w:div w:id="970869481">
          <w:marLeft w:val="640"/>
          <w:marRight w:val="0"/>
          <w:marTop w:val="0"/>
          <w:marBottom w:val="0"/>
          <w:divBdr>
            <w:top w:val="none" w:sz="0" w:space="0" w:color="auto"/>
            <w:left w:val="none" w:sz="0" w:space="0" w:color="auto"/>
            <w:bottom w:val="none" w:sz="0" w:space="0" w:color="auto"/>
            <w:right w:val="none" w:sz="0" w:space="0" w:color="auto"/>
          </w:divBdr>
        </w:div>
        <w:div w:id="1021129996">
          <w:marLeft w:val="640"/>
          <w:marRight w:val="0"/>
          <w:marTop w:val="0"/>
          <w:marBottom w:val="0"/>
          <w:divBdr>
            <w:top w:val="none" w:sz="0" w:space="0" w:color="auto"/>
            <w:left w:val="none" w:sz="0" w:space="0" w:color="auto"/>
            <w:bottom w:val="none" w:sz="0" w:space="0" w:color="auto"/>
            <w:right w:val="none" w:sz="0" w:space="0" w:color="auto"/>
          </w:divBdr>
        </w:div>
        <w:div w:id="1115755852">
          <w:marLeft w:val="640"/>
          <w:marRight w:val="0"/>
          <w:marTop w:val="0"/>
          <w:marBottom w:val="0"/>
          <w:divBdr>
            <w:top w:val="none" w:sz="0" w:space="0" w:color="auto"/>
            <w:left w:val="none" w:sz="0" w:space="0" w:color="auto"/>
            <w:bottom w:val="none" w:sz="0" w:space="0" w:color="auto"/>
            <w:right w:val="none" w:sz="0" w:space="0" w:color="auto"/>
          </w:divBdr>
        </w:div>
        <w:div w:id="1182356349">
          <w:marLeft w:val="640"/>
          <w:marRight w:val="0"/>
          <w:marTop w:val="0"/>
          <w:marBottom w:val="0"/>
          <w:divBdr>
            <w:top w:val="none" w:sz="0" w:space="0" w:color="auto"/>
            <w:left w:val="none" w:sz="0" w:space="0" w:color="auto"/>
            <w:bottom w:val="none" w:sz="0" w:space="0" w:color="auto"/>
            <w:right w:val="none" w:sz="0" w:space="0" w:color="auto"/>
          </w:divBdr>
        </w:div>
        <w:div w:id="1276062164">
          <w:marLeft w:val="640"/>
          <w:marRight w:val="0"/>
          <w:marTop w:val="0"/>
          <w:marBottom w:val="0"/>
          <w:divBdr>
            <w:top w:val="none" w:sz="0" w:space="0" w:color="auto"/>
            <w:left w:val="none" w:sz="0" w:space="0" w:color="auto"/>
            <w:bottom w:val="none" w:sz="0" w:space="0" w:color="auto"/>
            <w:right w:val="none" w:sz="0" w:space="0" w:color="auto"/>
          </w:divBdr>
        </w:div>
        <w:div w:id="1395158517">
          <w:marLeft w:val="640"/>
          <w:marRight w:val="0"/>
          <w:marTop w:val="0"/>
          <w:marBottom w:val="0"/>
          <w:divBdr>
            <w:top w:val="none" w:sz="0" w:space="0" w:color="auto"/>
            <w:left w:val="none" w:sz="0" w:space="0" w:color="auto"/>
            <w:bottom w:val="none" w:sz="0" w:space="0" w:color="auto"/>
            <w:right w:val="none" w:sz="0" w:space="0" w:color="auto"/>
          </w:divBdr>
        </w:div>
        <w:div w:id="1398360520">
          <w:marLeft w:val="640"/>
          <w:marRight w:val="0"/>
          <w:marTop w:val="0"/>
          <w:marBottom w:val="0"/>
          <w:divBdr>
            <w:top w:val="none" w:sz="0" w:space="0" w:color="auto"/>
            <w:left w:val="none" w:sz="0" w:space="0" w:color="auto"/>
            <w:bottom w:val="none" w:sz="0" w:space="0" w:color="auto"/>
            <w:right w:val="none" w:sz="0" w:space="0" w:color="auto"/>
          </w:divBdr>
        </w:div>
        <w:div w:id="1483816444">
          <w:marLeft w:val="640"/>
          <w:marRight w:val="0"/>
          <w:marTop w:val="0"/>
          <w:marBottom w:val="0"/>
          <w:divBdr>
            <w:top w:val="none" w:sz="0" w:space="0" w:color="auto"/>
            <w:left w:val="none" w:sz="0" w:space="0" w:color="auto"/>
            <w:bottom w:val="none" w:sz="0" w:space="0" w:color="auto"/>
            <w:right w:val="none" w:sz="0" w:space="0" w:color="auto"/>
          </w:divBdr>
        </w:div>
        <w:div w:id="1607156564">
          <w:marLeft w:val="640"/>
          <w:marRight w:val="0"/>
          <w:marTop w:val="0"/>
          <w:marBottom w:val="0"/>
          <w:divBdr>
            <w:top w:val="none" w:sz="0" w:space="0" w:color="auto"/>
            <w:left w:val="none" w:sz="0" w:space="0" w:color="auto"/>
            <w:bottom w:val="none" w:sz="0" w:space="0" w:color="auto"/>
            <w:right w:val="none" w:sz="0" w:space="0" w:color="auto"/>
          </w:divBdr>
        </w:div>
        <w:div w:id="1650863647">
          <w:marLeft w:val="640"/>
          <w:marRight w:val="0"/>
          <w:marTop w:val="0"/>
          <w:marBottom w:val="0"/>
          <w:divBdr>
            <w:top w:val="none" w:sz="0" w:space="0" w:color="auto"/>
            <w:left w:val="none" w:sz="0" w:space="0" w:color="auto"/>
            <w:bottom w:val="none" w:sz="0" w:space="0" w:color="auto"/>
            <w:right w:val="none" w:sz="0" w:space="0" w:color="auto"/>
          </w:divBdr>
        </w:div>
        <w:div w:id="1815096572">
          <w:marLeft w:val="640"/>
          <w:marRight w:val="0"/>
          <w:marTop w:val="0"/>
          <w:marBottom w:val="0"/>
          <w:divBdr>
            <w:top w:val="none" w:sz="0" w:space="0" w:color="auto"/>
            <w:left w:val="none" w:sz="0" w:space="0" w:color="auto"/>
            <w:bottom w:val="none" w:sz="0" w:space="0" w:color="auto"/>
            <w:right w:val="none" w:sz="0" w:space="0" w:color="auto"/>
          </w:divBdr>
        </w:div>
        <w:div w:id="1855335963">
          <w:marLeft w:val="640"/>
          <w:marRight w:val="0"/>
          <w:marTop w:val="0"/>
          <w:marBottom w:val="0"/>
          <w:divBdr>
            <w:top w:val="none" w:sz="0" w:space="0" w:color="auto"/>
            <w:left w:val="none" w:sz="0" w:space="0" w:color="auto"/>
            <w:bottom w:val="none" w:sz="0" w:space="0" w:color="auto"/>
            <w:right w:val="none" w:sz="0" w:space="0" w:color="auto"/>
          </w:divBdr>
        </w:div>
        <w:div w:id="2069255386">
          <w:marLeft w:val="640"/>
          <w:marRight w:val="0"/>
          <w:marTop w:val="0"/>
          <w:marBottom w:val="0"/>
          <w:divBdr>
            <w:top w:val="none" w:sz="0" w:space="0" w:color="auto"/>
            <w:left w:val="none" w:sz="0" w:space="0" w:color="auto"/>
            <w:bottom w:val="none" w:sz="0" w:space="0" w:color="auto"/>
            <w:right w:val="none" w:sz="0" w:space="0" w:color="auto"/>
          </w:divBdr>
        </w:div>
      </w:divsChild>
    </w:div>
    <w:div w:id="1383358959">
      <w:bodyDiv w:val="1"/>
      <w:marLeft w:val="0"/>
      <w:marRight w:val="0"/>
      <w:marTop w:val="0"/>
      <w:marBottom w:val="0"/>
      <w:divBdr>
        <w:top w:val="none" w:sz="0" w:space="0" w:color="auto"/>
        <w:left w:val="none" w:sz="0" w:space="0" w:color="auto"/>
        <w:bottom w:val="none" w:sz="0" w:space="0" w:color="auto"/>
        <w:right w:val="none" w:sz="0" w:space="0" w:color="auto"/>
      </w:divBdr>
      <w:divsChild>
        <w:div w:id="79762257">
          <w:marLeft w:val="640"/>
          <w:marRight w:val="0"/>
          <w:marTop w:val="0"/>
          <w:marBottom w:val="0"/>
          <w:divBdr>
            <w:top w:val="none" w:sz="0" w:space="0" w:color="auto"/>
            <w:left w:val="none" w:sz="0" w:space="0" w:color="auto"/>
            <w:bottom w:val="none" w:sz="0" w:space="0" w:color="auto"/>
            <w:right w:val="none" w:sz="0" w:space="0" w:color="auto"/>
          </w:divBdr>
        </w:div>
        <w:div w:id="142359771">
          <w:marLeft w:val="640"/>
          <w:marRight w:val="0"/>
          <w:marTop w:val="0"/>
          <w:marBottom w:val="0"/>
          <w:divBdr>
            <w:top w:val="none" w:sz="0" w:space="0" w:color="auto"/>
            <w:left w:val="none" w:sz="0" w:space="0" w:color="auto"/>
            <w:bottom w:val="none" w:sz="0" w:space="0" w:color="auto"/>
            <w:right w:val="none" w:sz="0" w:space="0" w:color="auto"/>
          </w:divBdr>
        </w:div>
        <w:div w:id="233980383">
          <w:marLeft w:val="640"/>
          <w:marRight w:val="0"/>
          <w:marTop w:val="0"/>
          <w:marBottom w:val="0"/>
          <w:divBdr>
            <w:top w:val="none" w:sz="0" w:space="0" w:color="auto"/>
            <w:left w:val="none" w:sz="0" w:space="0" w:color="auto"/>
            <w:bottom w:val="none" w:sz="0" w:space="0" w:color="auto"/>
            <w:right w:val="none" w:sz="0" w:space="0" w:color="auto"/>
          </w:divBdr>
        </w:div>
        <w:div w:id="400451012">
          <w:marLeft w:val="640"/>
          <w:marRight w:val="0"/>
          <w:marTop w:val="0"/>
          <w:marBottom w:val="0"/>
          <w:divBdr>
            <w:top w:val="none" w:sz="0" w:space="0" w:color="auto"/>
            <w:left w:val="none" w:sz="0" w:space="0" w:color="auto"/>
            <w:bottom w:val="none" w:sz="0" w:space="0" w:color="auto"/>
            <w:right w:val="none" w:sz="0" w:space="0" w:color="auto"/>
          </w:divBdr>
        </w:div>
        <w:div w:id="410394055">
          <w:marLeft w:val="640"/>
          <w:marRight w:val="0"/>
          <w:marTop w:val="0"/>
          <w:marBottom w:val="0"/>
          <w:divBdr>
            <w:top w:val="none" w:sz="0" w:space="0" w:color="auto"/>
            <w:left w:val="none" w:sz="0" w:space="0" w:color="auto"/>
            <w:bottom w:val="none" w:sz="0" w:space="0" w:color="auto"/>
            <w:right w:val="none" w:sz="0" w:space="0" w:color="auto"/>
          </w:divBdr>
        </w:div>
        <w:div w:id="554660632">
          <w:marLeft w:val="640"/>
          <w:marRight w:val="0"/>
          <w:marTop w:val="0"/>
          <w:marBottom w:val="0"/>
          <w:divBdr>
            <w:top w:val="none" w:sz="0" w:space="0" w:color="auto"/>
            <w:left w:val="none" w:sz="0" w:space="0" w:color="auto"/>
            <w:bottom w:val="none" w:sz="0" w:space="0" w:color="auto"/>
            <w:right w:val="none" w:sz="0" w:space="0" w:color="auto"/>
          </w:divBdr>
        </w:div>
        <w:div w:id="587084028">
          <w:marLeft w:val="640"/>
          <w:marRight w:val="0"/>
          <w:marTop w:val="0"/>
          <w:marBottom w:val="0"/>
          <w:divBdr>
            <w:top w:val="none" w:sz="0" w:space="0" w:color="auto"/>
            <w:left w:val="none" w:sz="0" w:space="0" w:color="auto"/>
            <w:bottom w:val="none" w:sz="0" w:space="0" w:color="auto"/>
            <w:right w:val="none" w:sz="0" w:space="0" w:color="auto"/>
          </w:divBdr>
        </w:div>
        <w:div w:id="633102948">
          <w:marLeft w:val="640"/>
          <w:marRight w:val="0"/>
          <w:marTop w:val="0"/>
          <w:marBottom w:val="0"/>
          <w:divBdr>
            <w:top w:val="none" w:sz="0" w:space="0" w:color="auto"/>
            <w:left w:val="none" w:sz="0" w:space="0" w:color="auto"/>
            <w:bottom w:val="none" w:sz="0" w:space="0" w:color="auto"/>
            <w:right w:val="none" w:sz="0" w:space="0" w:color="auto"/>
          </w:divBdr>
        </w:div>
        <w:div w:id="648020364">
          <w:marLeft w:val="640"/>
          <w:marRight w:val="0"/>
          <w:marTop w:val="0"/>
          <w:marBottom w:val="0"/>
          <w:divBdr>
            <w:top w:val="none" w:sz="0" w:space="0" w:color="auto"/>
            <w:left w:val="none" w:sz="0" w:space="0" w:color="auto"/>
            <w:bottom w:val="none" w:sz="0" w:space="0" w:color="auto"/>
            <w:right w:val="none" w:sz="0" w:space="0" w:color="auto"/>
          </w:divBdr>
        </w:div>
        <w:div w:id="794711729">
          <w:marLeft w:val="640"/>
          <w:marRight w:val="0"/>
          <w:marTop w:val="0"/>
          <w:marBottom w:val="0"/>
          <w:divBdr>
            <w:top w:val="none" w:sz="0" w:space="0" w:color="auto"/>
            <w:left w:val="none" w:sz="0" w:space="0" w:color="auto"/>
            <w:bottom w:val="none" w:sz="0" w:space="0" w:color="auto"/>
            <w:right w:val="none" w:sz="0" w:space="0" w:color="auto"/>
          </w:divBdr>
        </w:div>
        <w:div w:id="1042822119">
          <w:marLeft w:val="640"/>
          <w:marRight w:val="0"/>
          <w:marTop w:val="0"/>
          <w:marBottom w:val="0"/>
          <w:divBdr>
            <w:top w:val="none" w:sz="0" w:space="0" w:color="auto"/>
            <w:left w:val="none" w:sz="0" w:space="0" w:color="auto"/>
            <w:bottom w:val="none" w:sz="0" w:space="0" w:color="auto"/>
            <w:right w:val="none" w:sz="0" w:space="0" w:color="auto"/>
          </w:divBdr>
        </w:div>
        <w:div w:id="1118917467">
          <w:marLeft w:val="640"/>
          <w:marRight w:val="0"/>
          <w:marTop w:val="0"/>
          <w:marBottom w:val="0"/>
          <w:divBdr>
            <w:top w:val="none" w:sz="0" w:space="0" w:color="auto"/>
            <w:left w:val="none" w:sz="0" w:space="0" w:color="auto"/>
            <w:bottom w:val="none" w:sz="0" w:space="0" w:color="auto"/>
            <w:right w:val="none" w:sz="0" w:space="0" w:color="auto"/>
          </w:divBdr>
        </w:div>
        <w:div w:id="1218198992">
          <w:marLeft w:val="640"/>
          <w:marRight w:val="0"/>
          <w:marTop w:val="0"/>
          <w:marBottom w:val="0"/>
          <w:divBdr>
            <w:top w:val="none" w:sz="0" w:space="0" w:color="auto"/>
            <w:left w:val="none" w:sz="0" w:space="0" w:color="auto"/>
            <w:bottom w:val="none" w:sz="0" w:space="0" w:color="auto"/>
            <w:right w:val="none" w:sz="0" w:space="0" w:color="auto"/>
          </w:divBdr>
        </w:div>
        <w:div w:id="1533033263">
          <w:marLeft w:val="640"/>
          <w:marRight w:val="0"/>
          <w:marTop w:val="0"/>
          <w:marBottom w:val="0"/>
          <w:divBdr>
            <w:top w:val="none" w:sz="0" w:space="0" w:color="auto"/>
            <w:left w:val="none" w:sz="0" w:space="0" w:color="auto"/>
            <w:bottom w:val="none" w:sz="0" w:space="0" w:color="auto"/>
            <w:right w:val="none" w:sz="0" w:space="0" w:color="auto"/>
          </w:divBdr>
        </w:div>
        <w:div w:id="1538351908">
          <w:marLeft w:val="640"/>
          <w:marRight w:val="0"/>
          <w:marTop w:val="0"/>
          <w:marBottom w:val="0"/>
          <w:divBdr>
            <w:top w:val="none" w:sz="0" w:space="0" w:color="auto"/>
            <w:left w:val="none" w:sz="0" w:space="0" w:color="auto"/>
            <w:bottom w:val="none" w:sz="0" w:space="0" w:color="auto"/>
            <w:right w:val="none" w:sz="0" w:space="0" w:color="auto"/>
          </w:divBdr>
        </w:div>
        <w:div w:id="1595745266">
          <w:marLeft w:val="640"/>
          <w:marRight w:val="0"/>
          <w:marTop w:val="0"/>
          <w:marBottom w:val="0"/>
          <w:divBdr>
            <w:top w:val="none" w:sz="0" w:space="0" w:color="auto"/>
            <w:left w:val="none" w:sz="0" w:space="0" w:color="auto"/>
            <w:bottom w:val="none" w:sz="0" w:space="0" w:color="auto"/>
            <w:right w:val="none" w:sz="0" w:space="0" w:color="auto"/>
          </w:divBdr>
        </w:div>
        <w:div w:id="1653675091">
          <w:marLeft w:val="640"/>
          <w:marRight w:val="0"/>
          <w:marTop w:val="0"/>
          <w:marBottom w:val="0"/>
          <w:divBdr>
            <w:top w:val="none" w:sz="0" w:space="0" w:color="auto"/>
            <w:left w:val="none" w:sz="0" w:space="0" w:color="auto"/>
            <w:bottom w:val="none" w:sz="0" w:space="0" w:color="auto"/>
            <w:right w:val="none" w:sz="0" w:space="0" w:color="auto"/>
          </w:divBdr>
        </w:div>
        <w:div w:id="1693453494">
          <w:marLeft w:val="640"/>
          <w:marRight w:val="0"/>
          <w:marTop w:val="0"/>
          <w:marBottom w:val="0"/>
          <w:divBdr>
            <w:top w:val="none" w:sz="0" w:space="0" w:color="auto"/>
            <w:left w:val="none" w:sz="0" w:space="0" w:color="auto"/>
            <w:bottom w:val="none" w:sz="0" w:space="0" w:color="auto"/>
            <w:right w:val="none" w:sz="0" w:space="0" w:color="auto"/>
          </w:divBdr>
        </w:div>
        <w:div w:id="2008972115">
          <w:marLeft w:val="640"/>
          <w:marRight w:val="0"/>
          <w:marTop w:val="0"/>
          <w:marBottom w:val="0"/>
          <w:divBdr>
            <w:top w:val="none" w:sz="0" w:space="0" w:color="auto"/>
            <w:left w:val="none" w:sz="0" w:space="0" w:color="auto"/>
            <w:bottom w:val="none" w:sz="0" w:space="0" w:color="auto"/>
            <w:right w:val="none" w:sz="0" w:space="0" w:color="auto"/>
          </w:divBdr>
        </w:div>
        <w:div w:id="2105760939">
          <w:marLeft w:val="640"/>
          <w:marRight w:val="0"/>
          <w:marTop w:val="0"/>
          <w:marBottom w:val="0"/>
          <w:divBdr>
            <w:top w:val="none" w:sz="0" w:space="0" w:color="auto"/>
            <w:left w:val="none" w:sz="0" w:space="0" w:color="auto"/>
            <w:bottom w:val="none" w:sz="0" w:space="0" w:color="auto"/>
            <w:right w:val="none" w:sz="0" w:space="0" w:color="auto"/>
          </w:divBdr>
        </w:div>
      </w:divsChild>
    </w:div>
    <w:div w:id="1394039593">
      <w:bodyDiv w:val="1"/>
      <w:marLeft w:val="0"/>
      <w:marRight w:val="0"/>
      <w:marTop w:val="0"/>
      <w:marBottom w:val="0"/>
      <w:divBdr>
        <w:top w:val="none" w:sz="0" w:space="0" w:color="auto"/>
        <w:left w:val="none" w:sz="0" w:space="0" w:color="auto"/>
        <w:bottom w:val="none" w:sz="0" w:space="0" w:color="auto"/>
        <w:right w:val="none" w:sz="0" w:space="0" w:color="auto"/>
      </w:divBdr>
    </w:div>
    <w:div w:id="1462504912">
      <w:bodyDiv w:val="1"/>
      <w:marLeft w:val="0"/>
      <w:marRight w:val="0"/>
      <w:marTop w:val="0"/>
      <w:marBottom w:val="0"/>
      <w:divBdr>
        <w:top w:val="none" w:sz="0" w:space="0" w:color="auto"/>
        <w:left w:val="none" w:sz="0" w:space="0" w:color="auto"/>
        <w:bottom w:val="none" w:sz="0" w:space="0" w:color="auto"/>
        <w:right w:val="none" w:sz="0" w:space="0" w:color="auto"/>
      </w:divBdr>
      <w:divsChild>
        <w:div w:id="18817144">
          <w:marLeft w:val="640"/>
          <w:marRight w:val="0"/>
          <w:marTop w:val="0"/>
          <w:marBottom w:val="0"/>
          <w:divBdr>
            <w:top w:val="none" w:sz="0" w:space="0" w:color="auto"/>
            <w:left w:val="none" w:sz="0" w:space="0" w:color="auto"/>
            <w:bottom w:val="none" w:sz="0" w:space="0" w:color="auto"/>
            <w:right w:val="none" w:sz="0" w:space="0" w:color="auto"/>
          </w:divBdr>
        </w:div>
        <w:div w:id="121270454">
          <w:marLeft w:val="640"/>
          <w:marRight w:val="0"/>
          <w:marTop w:val="0"/>
          <w:marBottom w:val="0"/>
          <w:divBdr>
            <w:top w:val="none" w:sz="0" w:space="0" w:color="auto"/>
            <w:left w:val="none" w:sz="0" w:space="0" w:color="auto"/>
            <w:bottom w:val="none" w:sz="0" w:space="0" w:color="auto"/>
            <w:right w:val="none" w:sz="0" w:space="0" w:color="auto"/>
          </w:divBdr>
        </w:div>
        <w:div w:id="265384040">
          <w:marLeft w:val="640"/>
          <w:marRight w:val="0"/>
          <w:marTop w:val="0"/>
          <w:marBottom w:val="0"/>
          <w:divBdr>
            <w:top w:val="none" w:sz="0" w:space="0" w:color="auto"/>
            <w:left w:val="none" w:sz="0" w:space="0" w:color="auto"/>
            <w:bottom w:val="none" w:sz="0" w:space="0" w:color="auto"/>
            <w:right w:val="none" w:sz="0" w:space="0" w:color="auto"/>
          </w:divBdr>
        </w:div>
        <w:div w:id="270162104">
          <w:marLeft w:val="640"/>
          <w:marRight w:val="0"/>
          <w:marTop w:val="0"/>
          <w:marBottom w:val="0"/>
          <w:divBdr>
            <w:top w:val="none" w:sz="0" w:space="0" w:color="auto"/>
            <w:left w:val="none" w:sz="0" w:space="0" w:color="auto"/>
            <w:bottom w:val="none" w:sz="0" w:space="0" w:color="auto"/>
            <w:right w:val="none" w:sz="0" w:space="0" w:color="auto"/>
          </w:divBdr>
        </w:div>
        <w:div w:id="457801413">
          <w:marLeft w:val="640"/>
          <w:marRight w:val="0"/>
          <w:marTop w:val="0"/>
          <w:marBottom w:val="0"/>
          <w:divBdr>
            <w:top w:val="none" w:sz="0" w:space="0" w:color="auto"/>
            <w:left w:val="none" w:sz="0" w:space="0" w:color="auto"/>
            <w:bottom w:val="none" w:sz="0" w:space="0" w:color="auto"/>
            <w:right w:val="none" w:sz="0" w:space="0" w:color="auto"/>
          </w:divBdr>
        </w:div>
        <w:div w:id="502740518">
          <w:marLeft w:val="640"/>
          <w:marRight w:val="0"/>
          <w:marTop w:val="0"/>
          <w:marBottom w:val="0"/>
          <w:divBdr>
            <w:top w:val="none" w:sz="0" w:space="0" w:color="auto"/>
            <w:left w:val="none" w:sz="0" w:space="0" w:color="auto"/>
            <w:bottom w:val="none" w:sz="0" w:space="0" w:color="auto"/>
            <w:right w:val="none" w:sz="0" w:space="0" w:color="auto"/>
          </w:divBdr>
        </w:div>
        <w:div w:id="559052461">
          <w:marLeft w:val="640"/>
          <w:marRight w:val="0"/>
          <w:marTop w:val="0"/>
          <w:marBottom w:val="0"/>
          <w:divBdr>
            <w:top w:val="none" w:sz="0" w:space="0" w:color="auto"/>
            <w:left w:val="none" w:sz="0" w:space="0" w:color="auto"/>
            <w:bottom w:val="none" w:sz="0" w:space="0" w:color="auto"/>
            <w:right w:val="none" w:sz="0" w:space="0" w:color="auto"/>
          </w:divBdr>
        </w:div>
        <w:div w:id="694576407">
          <w:marLeft w:val="640"/>
          <w:marRight w:val="0"/>
          <w:marTop w:val="0"/>
          <w:marBottom w:val="0"/>
          <w:divBdr>
            <w:top w:val="none" w:sz="0" w:space="0" w:color="auto"/>
            <w:left w:val="none" w:sz="0" w:space="0" w:color="auto"/>
            <w:bottom w:val="none" w:sz="0" w:space="0" w:color="auto"/>
            <w:right w:val="none" w:sz="0" w:space="0" w:color="auto"/>
          </w:divBdr>
        </w:div>
        <w:div w:id="736830464">
          <w:marLeft w:val="640"/>
          <w:marRight w:val="0"/>
          <w:marTop w:val="0"/>
          <w:marBottom w:val="0"/>
          <w:divBdr>
            <w:top w:val="none" w:sz="0" w:space="0" w:color="auto"/>
            <w:left w:val="none" w:sz="0" w:space="0" w:color="auto"/>
            <w:bottom w:val="none" w:sz="0" w:space="0" w:color="auto"/>
            <w:right w:val="none" w:sz="0" w:space="0" w:color="auto"/>
          </w:divBdr>
        </w:div>
        <w:div w:id="766274305">
          <w:marLeft w:val="640"/>
          <w:marRight w:val="0"/>
          <w:marTop w:val="0"/>
          <w:marBottom w:val="0"/>
          <w:divBdr>
            <w:top w:val="none" w:sz="0" w:space="0" w:color="auto"/>
            <w:left w:val="none" w:sz="0" w:space="0" w:color="auto"/>
            <w:bottom w:val="none" w:sz="0" w:space="0" w:color="auto"/>
            <w:right w:val="none" w:sz="0" w:space="0" w:color="auto"/>
          </w:divBdr>
        </w:div>
        <w:div w:id="1040545849">
          <w:marLeft w:val="640"/>
          <w:marRight w:val="0"/>
          <w:marTop w:val="0"/>
          <w:marBottom w:val="0"/>
          <w:divBdr>
            <w:top w:val="none" w:sz="0" w:space="0" w:color="auto"/>
            <w:left w:val="none" w:sz="0" w:space="0" w:color="auto"/>
            <w:bottom w:val="none" w:sz="0" w:space="0" w:color="auto"/>
            <w:right w:val="none" w:sz="0" w:space="0" w:color="auto"/>
          </w:divBdr>
        </w:div>
        <w:div w:id="1076710701">
          <w:marLeft w:val="640"/>
          <w:marRight w:val="0"/>
          <w:marTop w:val="0"/>
          <w:marBottom w:val="0"/>
          <w:divBdr>
            <w:top w:val="none" w:sz="0" w:space="0" w:color="auto"/>
            <w:left w:val="none" w:sz="0" w:space="0" w:color="auto"/>
            <w:bottom w:val="none" w:sz="0" w:space="0" w:color="auto"/>
            <w:right w:val="none" w:sz="0" w:space="0" w:color="auto"/>
          </w:divBdr>
        </w:div>
        <w:div w:id="1287544676">
          <w:marLeft w:val="640"/>
          <w:marRight w:val="0"/>
          <w:marTop w:val="0"/>
          <w:marBottom w:val="0"/>
          <w:divBdr>
            <w:top w:val="none" w:sz="0" w:space="0" w:color="auto"/>
            <w:left w:val="none" w:sz="0" w:space="0" w:color="auto"/>
            <w:bottom w:val="none" w:sz="0" w:space="0" w:color="auto"/>
            <w:right w:val="none" w:sz="0" w:space="0" w:color="auto"/>
          </w:divBdr>
        </w:div>
        <w:div w:id="1314142244">
          <w:marLeft w:val="640"/>
          <w:marRight w:val="0"/>
          <w:marTop w:val="0"/>
          <w:marBottom w:val="0"/>
          <w:divBdr>
            <w:top w:val="none" w:sz="0" w:space="0" w:color="auto"/>
            <w:left w:val="none" w:sz="0" w:space="0" w:color="auto"/>
            <w:bottom w:val="none" w:sz="0" w:space="0" w:color="auto"/>
            <w:right w:val="none" w:sz="0" w:space="0" w:color="auto"/>
          </w:divBdr>
        </w:div>
        <w:div w:id="1368021262">
          <w:marLeft w:val="640"/>
          <w:marRight w:val="0"/>
          <w:marTop w:val="0"/>
          <w:marBottom w:val="0"/>
          <w:divBdr>
            <w:top w:val="none" w:sz="0" w:space="0" w:color="auto"/>
            <w:left w:val="none" w:sz="0" w:space="0" w:color="auto"/>
            <w:bottom w:val="none" w:sz="0" w:space="0" w:color="auto"/>
            <w:right w:val="none" w:sz="0" w:space="0" w:color="auto"/>
          </w:divBdr>
        </w:div>
        <w:div w:id="1482119703">
          <w:marLeft w:val="640"/>
          <w:marRight w:val="0"/>
          <w:marTop w:val="0"/>
          <w:marBottom w:val="0"/>
          <w:divBdr>
            <w:top w:val="none" w:sz="0" w:space="0" w:color="auto"/>
            <w:left w:val="none" w:sz="0" w:space="0" w:color="auto"/>
            <w:bottom w:val="none" w:sz="0" w:space="0" w:color="auto"/>
            <w:right w:val="none" w:sz="0" w:space="0" w:color="auto"/>
          </w:divBdr>
        </w:div>
        <w:div w:id="1517648926">
          <w:marLeft w:val="640"/>
          <w:marRight w:val="0"/>
          <w:marTop w:val="0"/>
          <w:marBottom w:val="0"/>
          <w:divBdr>
            <w:top w:val="none" w:sz="0" w:space="0" w:color="auto"/>
            <w:left w:val="none" w:sz="0" w:space="0" w:color="auto"/>
            <w:bottom w:val="none" w:sz="0" w:space="0" w:color="auto"/>
            <w:right w:val="none" w:sz="0" w:space="0" w:color="auto"/>
          </w:divBdr>
        </w:div>
        <w:div w:id="1631591046">
          <w:marLeft w:val="640"/>
          <w:marRight w:val="0"/>
          <w:marTop w:val="0"/>
          <w:marBottom w:val="0"/>
          <w:divBdr>
            <w:top w:val="none" w:sz="0" w:space="0" w:color="auto"/>
            <w:left w:val="none" w:sz="0" w:space="0" w:color="auto"/>
            <w:bottom w:val="none" w:sz="0" w:space="0" w:color="auto"/>
            <w:right w:val="none" w:sz="0" w:space="0" w:color="auto"/>
          </w:divBdr>
        </w:div>
        <w:div w:id="1635522907">
          <w:marLeft w:val="640"/>
          <w:marRight w:val="0"/>
          <w:marTop w:val="0"/>
          <w:marBottom w:val="0"/>
          <w:divBdr>
            <w:top w:val="none" w:sz="0" w:space="0" w:color="auto"/>
            <w:left w:val="none" w:sz="0" w:space="0" w:color="auto"/>
            <w:bottom w:val="none" w:sz="0" w:space="0" w:color="auto"/>
            <w:right w:val="none" w:sz="0" w:space="0" w:color="auto"/>
          </w:divBdr>
        </w:div>
        <w:div w:id="1708094864">
          <w:marLeft w:val="640"/>
          <w:marRight w:val="0"/>
          <w:marTop w:val="0"/>
          <w:marBottom w:val="0"/>
          <w:divBdr>
            <w:top w:val="none" w:sz="0" w:space="0" w:color="auto"/>
            <w:left w:val="none" w:sz="0" w:space="0" w:color="auto"/>
            <w:bottom w:val="none" w:sz="0" w:space="0" w:color="auto"/>
            <w:right w:val="none" w:sz="0" w:space="0" w:color="auto"/>
          </w:divBdr>
        </w:div>
        <w:div w:id="1780181102">
          <w:marLeft w:val="640"/>
          <w:marRight w:val="0"/>
          <w:marTop w:val="0"/>
          <w:marBottom w:val="0"/>
          <w:divBdr>
            <w:top w:val="none" w:sz="0" w:space="0" w:color="auto"/>
            <w:left w:val="none" w:sz="0" w:space="0" w:color="auto"/>
            <w:bottom w:val="none" w:sz="0" w:space="0" w:color="auto"/>
            <w:right w:val="none" w:sz="0" w:space="0" w:color="auto"/>
          </w:divBdr>
        </w:div>
        <w:div w:id="1909614042">
          <w:marLeft w:val="640"/>
          <w:marRight w:val="0"/>
          <w:marTop w:val="0"/>
          <w:marBottom w:val="0"/>
          <w:divBdr>
            <w:top w:val="none" w:sz="0" w:space="0" w:color="auto"/>
            <w:left w:val="none" w:sz="0" w:space="0" w:color="auto"/>
            <w:bottom w:val="none" w:sz="0" w:space="0" w:color="auto"/>
            <w:right w:val="none" w:sz="0" w:space="0" w:color="auto"/>
          </w:divBdr>
        </w:div>
        <w:div w:id="2143227146">
          <w:marLeft w:val="640"/>
          <w:marRight w:val="0"/>
          <w:marTop w:val="0"/>
          <w:marBottom w:val="0"/>
          <w:divBdr>
            <w:top w:val="none" w:sz="0" w:space="0" w:color="auto"/>
            <w:left w:val="none" w:sz="0" w:space="0" w:color="auto"/>
            <w:bottom w:val="none" w:sz="0" w:space="0" w:color="auto"/>
            <w:right w:val="none" w:sz="0" w:space="0" w:color="auto"/>
          </w:divBdr>
        </w:div>
      </w:divsChild>
    </w:div>
    <w:div w:id="1464693427">
      <w:bodyDiv w:val="1"/>
      <w:marLeft w:val="0"/>
      <w:marRight w:val="0"/>
      <w:marTop w:val="0"/>
      <w:marBottom w:val="0"/>
      <w:divBdr>
        <w:top w:val="none" w:sz="0" w:space="0" w:color="auto"/>
        <w:left w:val="none" w:sz="0" w:space="0" w:color="auto"/>
        <w:bottom w:val="none" w:sz="0" w:space="0" w:color="auto"/>
        <w:right w:val="none" w:sz="0" w:space="0" w:color="auto"/>
      </w:divBdr>
    </w:div>
    <w:div w:id="1471704898">
      <w:bodyDiv w:val="1"/>
      <w:marLeft w:val="0"/>
      <w:marRight w:val="0"/>
      <w:marTop w:val="0"/>
      <w:marBottom w:val="0"/>
      <w:divBdr>
        <w:top w:val="none" w:sz="0" w:space="0" w:color="auto"/>
        <w:left w:val="none" w:sz="0" w:space="0" w:color="auto"/>
        <w:bottom w:val="none" w:sz="0" w:space="0" w:color="auto"/>
        <w:right w:val="none" w:sz="0" w:space="0" w:color="auto"/>
      </w:divBdr>
      <w:divsChild>
        <w:div w:id="915168095">
          <w:marLeft w:val="0"/>
          <w:marRight w:val="0"/>
          <w:marTop w:val="0"/>
          <w:marBottom w:val="0"/>
          <w:divBdr>
            <w:top w:val="none" w:sz="0" w:space="0" w:color="auto"/>
            <w:left w:val="none" w:sz="0" w:space="0" w:color="auto"/>
            <w:bottom w:val="none" w:sz="0" w:space="0" w:color="auto"/>
            <w:right w:val="none" w:sz="0" w:space="0" w:color="auto"/>
          </w:divBdr>
        </w:div>
        <w:div w:id="998311701">
          <w:marLeft w:val="0"/>
          <w:marRight w:val="0"/>
          <w:marTop w:val="0"/>
          <w:marBottom w:val="0"/>
          <w:divBdr>
            <w:top w:val="none" w:sz="0" w:space="0" w:color="auto"/>
            <w:left w:val="none" w:sz="0" w:space="0" w:color="auto"/>
            <w:bottom w:val="none" w:sz="0" w:space="0" w:color="auto"/>
            <w:right w:val="none" w:sz="0" w:space="0" w:color="auto"/>
          </w:divBdr>
        </w:div>
        <w:div w:id="1406535388">
          <w:marLeft w:val="0"/>
          <w:marRight w:val="0"/>
          <w:marTop w:val="0"/>
          <w:marBottom w:val="0"/>
          <w:divBdr>
            <w:top w:val="none" w:sz="0" w:space="0" w:color="auto"/>
            <w:left w:val="none" w:sz="0" w:space="0" w:color="auto"/>
            <w:bottom w:val="none" w:sz="0" w:space="0" w:color="auto"/>
            <w:right w:val="none" w:sz="0" w:space="0" w:color="auto"/>
          </w:divBdr>
        </w:div>
        <w:div w:id="2024475030">
          <w:marLeft w:val="0"/>
          <w:marRight w:val="0"/>
          <w:marTop w:val="0"/>
          <w:marBottom w:val="0"/>
          <w:divBdr>
            <w:top w:val="none" w:sz="0" w:space="0" w:color="auto"/>
            <w:left w:val="none" w:sz="0" w:space="0" w:color="auto"/>
            <w:bottom w:val="none" w:sz="0" w:space="0" w:color="auto"/>
            <w:right w:val="none" w:sz="0" w:space="0" w:color="auto"/>
          </w:divBdr>
        </w:div>
      </w:divsChild>
    </w:div>
    <w:div w:id="1473328494">
      <w:bodyDiv w:val="1"/>
      <w:marLeft w:val="0"/>
      <w:marRight w:val="0"/>
      <w:marTop w:val="0"/>
      <w:marBottom w:val="0"/>
      <w:divBdr>
        <w:top w:val="none" w:sz="0" w:space="0" w:color="auto"/>
        <w:left w:val="none" w:sz="0" w:space="0" w:color="auto"/>
        <w:bottom w:val="none" w:sz="0" w:space="0" w:color="auto"/>
        <w:right w:val="none" w:sz="0" w:space="0" w:color="auto"/>
      </w:divBdr>
    </w:div>
    <w:div w:id="1484352350">
      <w:bodyDiv w:val="1"/>
      <w:marLeft w:val="0"/>
      <w:marRight w:val="0"/>
      <w:marTop w:val="0"/>
      <w:marBottom w:val="0"/>
      <w:divBdr>
        <w:top w:val="none" w:sz="0" w:space="0" w:color="auto"/>
        <w:left w:val="none" w:sz="0" w:space="0" w:color="auto"/>
        <w:bottom w:val="none" w:sz="0" w:space="0" w:color="auto"/>
        <w:right w:val="none" w:sz="0" w:space="0" w:color="auto"/>
      </w:divBdr>
    </w:div>
    <w:div w:id="1487477708">
      <w:bodyDiv w:val="1"/>
      <w:marLeft w:val="0"/>
      <w:marRight w:val="0"/>
      <w:marTop w:val="0"/>
      <w:marBottom w:val="0"/>
      <w:divBdr>
        <w:top w:val="none" w:sz="0" w:space="0" w:color="auto"/>
        <w:left w:val="none" w:sz="0" w:space="0" w:color="auto"/>
        <w:bottom w:val="none" w:sz="0" w:space="0" w:color="auto"/>
        <w:right w:val="none" w:sz="0" w:space="0" w:color="auto"/>
      </w:divBdr>
    </w:div>
    <w:div w:id="1494446337">
      <w:bodyDiv w:val="1"/>
      <w:marLeft w:val="0"/>
      <w:marRight w:val="0"/>
      <w:marTop w:val="0"/>
      <w:marBottom w:val="0"/>
      <w:divBdr>
        <w:top w:val="none" w:sz="0" w:space="0" w:color="auto"/>
        <w:left w:val="none" w:sz="0" w:space="0" w:color="auto"/>
        <w:bottom w:val="none" w:sz="0" w:space="0" w:color="auto"/>
        <w:right w:val="none" w:sz="0" w:space="0" w:color="auto"/>
      </w:divBdr>
      <w:divsChild>
        <w:div w:id="15233018">
          <w:marLeft w:val="640"/>
          <w:marRight w:val="0"/>
          <w:marTop w:val="0"/>
          <w:marBottom w:val="0"/>
          <w:divBdr>
            <w:top w:val="none" w:sz="0" w:space="0" w:color="auto"/>
            <w:left w:val="none" w:sz="0" w:space="0" w:color="auto"/>
            <w:bottom w:val="none" w:sz="0" w:space="0" w:color="auto"/>
            <w:right w:val="none" w:sz="0" w:space="0" w:color="auto"/>
          </w:divBdr>
        </w:div>
        <w:div w:id="24915877">
          <w:marLeft w:val="640"/>
          <w:marRight w:val="0"/>
          <w:marTop w:val="0"/>
          <w:marBottom w:val="0"/>
          <w:divBdr>
            <w:top w:val="none" w:sz="0" w:space="0" w:color="auto"/>
            <w:left w:val="none" w:sz="0" w:space="0" w:color="auto"/>
            <w:bottom w:val="none" w:sz="0" w:space="0" w:color="auto"/>
            <w:right w:val="none" w:sz="0" w:space="0" w:color="auto"/>
          </w:divBdr>
        </w:div>
        <w:div w:id="33627778">
          <w:marLeft w:val="640"/>
          <w:marRight w:val="0"/>
          <w:marTop w:val="0"/>
          <w:marBottom w:val="0"/>
          <w:divBdr>
            <w:top w:val="none" w:sz="0" w:space="0" w:color="auto"/>
            <w:left w:val="none" w:sz="0" w:space="0" w:color="auto"/>
            <w:bottom w:val="none" w:sz="0" w:space="0" w:color="auto"/>
            <w:right w:val="none" w:sz="0" w:space="0" w:color="auto"/>
          </w:divBdr>
        </w:div>
        <w:div w:id="101582659">
          <w:marLeft w:val="640"/>
          <w:marRight w:val="0"/>
          <w:marTop w:val="0"/>
          <w:marBottom w:val="0"/>
          <w:divBdr>
            <w:top w:val="none" w:sz="0" w:space="0" w:color="auto"/>
            <w:left w:val="none" w:sz="0" w:space="0" w:color="auto"/>
            <w:bottom w:val="none" w:sz="0" w:space="0" w:color="auto"/>
            <w:right w:val="none" w:sz="0" w:space="0" w:color="auto"/>
          </w:divBdr>
        </w:div>
        <w:div w:id="161699115">
          <w:marLeft w:val="640"/>
          <w:marRight w:val="0"/>
          <w:marTop w:val="0"/>
          <w:marBottom w:val="0"/>
          <w:divBdr>
            <w:top w:val="none" w:sz="0" w:space="0" w:color="auto"/>
            <w:left w:val="none" w:sz="0" w:space="0" w:color="auto"/>
            <w:bottom w:val="none" w:sz="0" w:space="0" w:color="auto"/>
            <w:right w:val="none" w:sz="0" w:space="0" w:color="auto"/>
          </w:divBdr>
        </w:div>
        <w:div w:id="188952955">
          <w:marLeft w:val="640"/>
          <w:marRight w:val="0"/>
          <w:marTop w:val="0"/>
          <w:marBottom w:val="0"/>
          <w:divBdr>
            <w:top w:val="none" w:sz="0" w:space="0" w:color="auto"/>
            <w:left w:val="none" w:sz="0" w:space="0" w:color="auto"/>
            <w:bottom w:val="none" w:sz="0" w:space="0" w:color="auto"/>
            <w:right w:val="none" w:sz="0" w:space="0" w:color="auto"/>
          </w:divBdr>
        </w:div>
        <w:div w:id="223495872">
          <w:marLeft w:val="640"/>
          <w:marRight w:val="0"/>
          <w:marTop w:val="0"/>
          <w:marBottom w:val="0"/>
          <w:divBdr>
            <w:top w:val="none" w:sz="0" w:space="0" w:color="auto"/>
            <w:left w:val="none" w:sz="0" w:space="0" w:color="auto"/>
            <w:bottom w:val="none" w:sz="0" w:space="0" w:color="auto"/>
            <w:right w:val="none" w:sz="0" w:space="0" w:color="auto"/>
          </w:divBdr>
        </w:div>
        <w:div w:id="276372298">
          <w:marLeft w:val="640"/>
          <w:marRight w:val="0"/>
          <w:marTop w:val="0"/>
          <w:marBottom w:val="0"/>
          <w:divBdr>
            <w:top w:val="none" w:sz="0" w:space="0" w:color="auto"/>
            <w:left w:val="none" w:sz="0" w:space="0" w:color="auto"/>
            <w:bottom w:val="none" w:sz="0" w:space="0" w:color="auto"/>
            <w:right w:val="none" w:sz="0" w:space="0" w:color="auto"/>
          </w:divBdr>
        </w:div>
        <w:div w:id="298148829">
          <w:marLeft w:val="640"/>
          <w:marRight w:val="0"/>
          <w:marTop w:val="0"/>
          <w:marBottom w:val="0"/>
          <w:divBdr>
            <w:top w:val="none" w:sz="0" w:space="0" w:color="auto"/>
            <w:left w:val="none" w:sz="0" w:space="0" w:color="auto"/>
            <w:bottom w:val="none" w:sz="0" w:space="0" w:color="auto"/>
            <w:right w:val="none" w:sz="0" w:space="0" w:color="auto"/>
          </w:divBdr>
        </w:div>
        <w:div w:id="326136620">
          <w:marLeft w:val="640"/>
          <w:marRight w:val="0"/>
          <w:marTop w:val="0"/>
          <w:marBottom w:val="0"/>
          <w:divBdr>
            <w:top w:val="none" w:sz="0" w:space="0" w:color="auto"/>
            <w:left w:val="none" w:sz="0" w:space="0" w:color="auto"/>
            <w:bottom w:val="none" w:sz="0" w:space="0" w:color="auto"/>
            <w:right w:val="none" w:sz="0" w:space="0" w:color="auto"/>
          </w:divBdr>
        </w:div>
        <w:div w:id="373821495">
          <w:marLeft w:val="640"/>
          <w:marRight w:val="0"/>
          <w:marTop w:val="0"/>
          <w:marBottom w:val="0"/>
          <w:divBdr>
            <w:top w:val="none" w:sz="0" w:space="0" w:color="auto"/>
            <w:left w:val="none" w:sz="0" w:space="0" w:color="auto"/>
            <w:bottom w:val="none" w:sz="0" w:space="0" w:color="auto"/>
            <w:right w:val="none" w:sz="0" w:space="0" w:color="auto"/>
          </w:divBdr>
        </w:div>
        <w:div w:id="386806353">
          <w:marLeft w:val="640"/>
          <w:marRight w:val="0"/>
          <w:marTop w:val="0"/>
          <w:marBottom w:val="0"/>
          <w:divBdr>
            <w:top w:val="none" w:sz="0" w:space="0" w:color="auto"/>
            <w:left w:val="none" w:sz="0" w:space="0" w:color="auto"/>
            <w:bottom w:val="none" w:sz="0" w:space="0" w:color="auto"/>
            <w:right w:val="none" w:sz="0" w:space="0" w:color="auto"/>
          </w:divBdr>
        </w:div>
        <w:div w:id="829297228">
          <w:marLeft w:val="640"/>
          <w:marRight w:val="0"/>
          <w:marTop w:val="0"/>
          <w:marBottom w:val="0"/>
          <w:divBdr>
            <w:top w:val="none" w:sz="0" w:space="0" w:color="auto"/>
            <w:left w:val="none" w:sz="0" w:space="0" w:color="auto"/>
            <w:bottom w:val="none" w:sz="0" w:space="0" w:color="auto"/>
            <w:right w:val="none" w:sz="0" w:space="0" w:color="auto"/>
          </w:divBdr>
        </w:div>
        <w:div w:id="855384010">
          <w:marLeft w:val="640"/>
          <w:marRight w:val="0"/>
          <w:marTop w:val="0"/>
          <w:marBottom w:val="0"/>
          <w:divBdr>
            <w:top w:val="none" w:sz="0" w:space="0" w:color="auto"/>
            <w:left w:val="none" w:sz="0" w:space="0" w:color="auto"/>
            <w:bottom w:val="none" w:sz="0" w:space="0" w:color="auto"/>
            <w:right w:val="none" w:sz="0" w:space="0" w:color="auto"/>
          </w:divBdr>
        </w:div>
        <w:div w:id="1014110773">
          <w:marLeft w:val="640"/>
          <w:marRight w:val="0"/>
          <w:marTop w:val="0"/>
          <w:marBottom w:val="0"/>
          <w:divBdr>
            <w:top w:val="none" w:sz="0" w:space="0" w:color="auto"/>
            <w:left w:val="none" w:sz="0" w:space="0" w:color="auto"/>
            <w:bottom w:val="none" w:sz="0" w:space="0" w:color="auto"/>
            <w:right w:val="none" w:sz="0" w:space="0" w:color="auto"/>
          </w:divBdr>
        </w:div>
        <w:div w:id="1122385725">
          <w:marLeft w:val="640"/>
          <w:marRight w:val="0"/>
          <w:marTop w:val="0"/>
          <w:marBottom w:val="0"/>
          <w:divBdr>
            <w:top w:val="none" w:sz="0" w:space="0" w:color="auto"/>
            <w:left w:val="none" w:sz="0" w:space="0" w:color="auto"/>
            <w:bottom w:val="none" w:sz="0" w:space="0" w:color="auto"/>
            <w:right w:val="none" w:sz="0" w:space="0" w:color="auto"/>
          </w:divBdr>
        </w:div>
        <w:div w:id="1230505837">
          <w:marLeft w:val="640"/>
          <w:marRight w:val="0"/>
          <w:marTop w:val="0"/>
          <w:marBottom w:val="0"/>
          <w:divBdr>
            <w:top w:val="none" w:sz="0" w:space="0" w:color="auto"/>
            <w:left w:val="none" w:sz="0" w:space="0" w:color="auto"/>
            <w:bottom w:val="none" w:sz="0" w:space="0" w:color="auto"/>
            <w:right w:val="none" w:sz="0" w:space="0" w:color="auto"/>
          </w:divBdr>
        </w:div>
        <w:div w:id="1266229658">
          <w:marLeft w:val="640"/>
          <w:marRight w:val="0"/>
          <w:marTop w:val="0"/>
          <w:marBottom w:val="0"/>
          <w:divBdr>
            <w:top w:val="none" w:sz="0" w:space="0" w:color="auto"/>
            <w:left w:val="none" w:sz="0" w:space="0" w:color="auto"/>
            <w:bottom w:val="none" w:sz="0" w:space="0" w:color="auto"/>
            <w:right w:val="none" w:sz="0" w:space="0" w:color="auto"/>
          </w:divBdr>
        </w:div>
        <w:div w:id="1340112611">
          <w:marLeft w:val="640"/>
          <w:marRight w:val="0"/>
          <w:marTop w:val="0"/>
          <w:marBottom w:val="0"/>
          <w:divBdr>
            <w:top w:val="none" w:sz="0" w:space="0" w:color="auto"/>
            <w:left w:val="none" w:sz="0" w:space="0" w:color="auto"/>
            <w:bottom w:val="none" w:sz="0" w:space="0" w:color="auto"/>
            <w:right w:val="none" w:sz="0" w:space="0" w:color="auto"/>
          </w:divBdr>
        </w:div>
        <w:div w:id="1472013561">
          <w:marLeft w:val="640"/>
          <w:marRight w:val="0"/>
          <w:marTop w:val="0"/>
          <w:marBottom w:val="0"/>
          <w:divBdr>
            <w:top w:val="none" w:sz="0" w:space="0" w:color="auto"/>
            <w:left w:val="none" w:sz="0" w:space="0" w:color="auto"/>
            <w:bottom w:val="none" w:sz="0" w:space="0" w:color="auto"/>
            <w:right w:val="none" w:sz="0" w:space="0" w:color="auto"/>
          </w:divBdr>
        </w:div>
        <w:div w:id="1485581274">
          <w:marLeft w:val="640"/>
          <w:marRight w:val="0"/>
          <w:marTop w:val="0"/>
          <w:marBottom w:val="0"/>
          <w:divBdr>
            <w:top w:val="none" w:sz="0" w:space="0" w:color="auto"/>
            <w:left w:val="none" w:sz="0" w:space="0" w:color="auto"/>
            <w:bottom w:val="none" w:sz="0" w:space="0" w:color="auto"/>
            <w:right w:val="none" w:sz="0" w:space="0" w:color="auto"/>
          </w:divBdr>
        </w:div>
        <w:div w:id="1495798910">
          <w:marLeft w:val="640"/>
          <w:marRight w:val="0"/>
          <w:marTop w:val="0"/>
          <w:marBottom w:val="0"/>
          <w:divBdr>
            <w:top w:val="none" w:sz="0" w:space="0" w:color="auto"/>
            <w:left w:val="none" w:sz="0" w:space="0" w:color="auto"/>
            <w:bottom w:val="none" w:sz="0" w:space="0" w:color="auto"/>
            <w:right w:val="none" w:sz="0" w:space="0" w:color="auto"/>
          </w:divBdr>
        </w:div>
        <w:div w:id="1650817363">
          <w:marLeft w:val="640"/>
          <w:marRight w:val="0"/>
          <w:marTop w:val="0"/>
          <w:marBottom w:val="0"/>
          <w:divBdr>
            <w:top w:val="none" w:sz="0" w:space="0" w:color="auto"/>
            <w:left w:val="none" w:sz="0" w:space="0" w:color="auto"/>
            <w:bottom w:val="none" w:sz="0" w:space="0" w:color="auto"/>
            <w:right w:val="none" w:sz="0" w:space="0" w:color="auto"/>
          </w:divBdr>
        </w:div>
        <w:div w:id="1703167858">
          <w:marLeft w:val="640"/>
          <w:marRight w:val="0"/>
          <w:marTop w:val="0"/>
          <w:marBottom w:val="0"/>
          <w:divBdr>
            <w:top w:val="none" w:sz="0" w:space="0" w:color="auto"/>
            <w:left w:val="none" w:sz="0" w:space="0" w:color="auto"/>
            <w:bottom w:val="none" w:sz="0" w:space="0" w:color="auto"/>
            <w:right w:val="none" w:sz="0" w:space="0" w:color="auto"/>
          </w:divBdr>
        </w:div>
        <w:div w:id="1791123458">
          <w:marLeft w:val="640"/>
          <w:marRight w:val="0"/>
          <w:marTop w:val="0"/>
          <w:marBottom w:val="0"/>
          <w:divBdr>
            <w:top w:val="none" w:sz="0" w:space="0" w:color="auto"/>
            <w:left w:val="none" w:sz="0" w:space="0" w:color="auto"/>
            <w:bottom w:val="none" w:sz="0" w:space="0" w:color="auto"/>
            <w:right w:val="none" w:sz="0" w:space="0" w:color="auto"/>
          </w:divBdr>
        </w:div>
        <w:div w:id="1814522628">
          <w:marLeft w:val="640"/>
          <w:marRight w:val="0"/>
          <w:marTop w:val="0"/>
          <w:marBottom w:val="0"/>
          <w:divBdr>
            <w:top w:val="none" w:sz="0" w:space="0" w:color="auto"/>
            <w:left w:val="none" w:sz="0" w:space="0" w:color="auto"/>
            <w:bottom w:val="none" w:sz="0" w:space="0" w:color="auto"/>
            <w:right w:val="none" w:sz="0" w:space="0" w:color="auto"/>
          </w:divBdr>
        </w:div>
        <w:div w:id="1854418531">
          <w:marLeft w:val="640"/>
          <w:marRight w:val="0"/>
          <w:marTop w:val="0"/>
          <w:marBottom w:val="0"/>
          <w:divBdr>
            <w:top w:val="none" w:sz="0" w:space="0" w:color="auto"/>
            <w:left w:val="none" w:sz="0" w:space="0" w:color="auto"/>
            <w:bottom w:val="none" w:sz="0" w:space="0" w:color="auto"/>
            <w:right w:val="none" w:sz="0" w:space="0" w:color="auto"/>
          </w:divBdr>
        </w:div>
        <w:div w:id="1902061951">
          <w:marLeft w:val="640"/>
          <w:marRight w:val="0"/>
          <w:marTop w:val="0"/>
          <w:marBottom w:val="0"/>
          <w:divBdr>
            <w:top w:val="none" w:sz="0" w:space="0" w:color="auto"/>
            <w:left w:val="none" w:sz="0" w:space="0" w:color="auto"/>
            <w:bottom w:val="none" w:sz="0" w:space="0" w:color="auto"/>
            <w:right w:val="none" w:sz="0" w:space="0" w:color="auto"/>
          </w:divBdr>
        </w:div>
        <w:div w:id="1908104642">
          <w:marLeft w:val="640"/>
          <w:marRight w:val="0"/>
          <w:marTop w:val="0"/>
          <w:marBottom w:val="0"/>
          <w:divBdr>
            <w:top w:val="none" w:sz="0" w:space="0" w:color="auto"/>
            <w:left w:val="none" w:sz="0" w:space="0" w:color="auto"/>
            <w:bottom w:val="none" w:sz="0" w:space="0" w:color="auto"/>
            <w:right w:val="none" w:sz="0" w:space="0" w:color="auto"/>
          </w:divBdr>
        </w:div>
        <w:div w:id="1980529465">
          <w:marLeft w:val="640"/>
          <w:marRight w:val="0"/>
          <w:marTop w:val="0"/>
          <w:marBottom w:val="0"/>
          <w:divBdr>
            <w:top w:val="none" w:sz="0" w:space="0" w:color="auto"/>
            <w:left w:val="none" w:sz="0" w:space="0" w:color="auto"/>
            <w:bottom w:val="none" w:sz="0" w:space="0" w:color="auto"/>
            <w:right w:val="none" w:sz="0" w:space="0" w:color="auto"/>
          </w:divBdr>
        </w:div>
        <w:div w:id="1997146362">
          <w:marLeft w:val="640"/>
          <w:marRight w:val="0"/>
          <w:marTop w:val="0"/>
          <w:marBottom w:val="0"/>
          <w:divBdr>
            <w:top w:val="none" w:sz="0" w:space="0" w:color="auto"/>
            <w:left w:val="none" w:sz="0" w:space="0" w:color="auto"/>
            <w:bottom w:val="none" w:sz="0" w:space="0" w:color="auto"/>
            <w:right w:val="none" w:sz="0" w:space="0" w:color="auto"/>
          </w:divBdr>
        </w:div>
        <w:div w:id="2054648872">
          <w:marLeft w:val="640"/>
          <w:marRight w:val="0"/>
          <w:marTop w:val="0"/>
          <w:marBottom w:val="0"/>
          <w:divBdr>
            <w:top w:val="none" w:sz="0" w:space="0" w:color="auto"/>
            <w:left w:val="none" w:sz="0" w:space="0" w:color="auto"/>
            <w:bottom w:val="none" w:sz="0" w:space="0" w:color="auto"/>
            <w:right w:val="none" w:sz="0" w:space="0" w:color="auto"/>
          </w:divBdr>
        </w:div>
      </w:divsChild>
    </w:div>
    <w:div w:id="1504010156">
      <w:bodyDiv w:val="1"/>
      <w:marLeft w:val="0"/>
      <w:marRight w:val="0"/>
      <w:marTop w:val="0"/>
      <w:marBottom w:val="0"/>
      <w:divBdr>
        <w:top w:val="none" w:sz="0" w:space="0" w:color="auto"/>
        <w:left w:val="none" w:sz="0" w:space="0" w:color="auto"/>
        <w:bottom w:val="none" w:sz="0" w:space="0" w:color="auto"/>
        <w:right w:val="none" w:sz="0" w:space="0" w:color="auto"/>
      </w:divBdr>
      <w:divsChild>
        <w:div w:id="188375440">
          <w:marLeft w:val="640"/>
          <w:marRight w:val="0"/>
          <w:marTop w:val="0"/>
          <w:marBottom w:val="0"/>
          <w:divBdr>
            <w:top w:val="none" w:sz="0" w:space="0" w:color="auto"/>
            <w:left w:val="none" w:sz="0" w:space="0" w:color="auto"/>
            <w:bottom w:val="none" w:sz="0" w:space="0" w:color="auto"/>
            <w:right w:val="none" w:sz="0" w:space="0" w:color="auto"/>
          </w:divBdr>
        </w:div>
        <w:div w:id="228424324">
          <w:marLeft w:val="640"/>
          <w:marRight w:val="0"/>
          <w:marTop w:val="0"/>
          <w:marBottom w:val="0"/>
          <w:divBdr>
            <w:top w:val="none" w:sz="0" w:space="0" w:color="auto"/>
            <w:left w:val="none" w:sz="0" w:space="0" w:color="auto"/>
            <w:bottom w:val="none" w:sz="0" w:space="0" w:color="auto"/>
            <w:right w:val="none" w:sz="0" w:space="0" w:color="auto"/>
          </w:divBdr>
        </w:div>
        <w:div w:id="419984200">
          <w:marLeft w:val="640"/>
          <w:marRight w:val="0"/>
          <w:marTop w:val="0"/>
          <w:marBottom w:val="0"/>
          <w:divBdr>
            <w:top w:val="none" w:sz="0" w:space="0" w:color="auto"/>
            <w:left w:val="none" w:sz="0" w:space="0" w:color="auto"/>
            <w:bottom w:val="none" w:sz="0" w:space="0" w:color="auto"/>
            <w:right w:val="none" w:sz="0" w:space="0" w:color="auto"/>
          </w:divBdr>
        </w:div>
        <w:div w:id="451631946">
          <w:marLeft w:val="640"/>
          <w:marRight w:val="0"/>
          <w:marTop w:val="0"/>
          <w:marBottom w:val="0"/>
          <w:divBdr>
            <w:top w:val="none" w:sz="0" w:space="0" w:color="auto"/>
            <w:left w:val="none" w:sz="0" w:space="0" w:color="auto"/>
            <w:bottom w:val="none" w:sz="0" w:space="0" w:color="auto"/>
            <w:right w:val="none" w:sz="0" w:space="0" w:color="auto"/>
          </w:divBdr>
        </w:div>
        <w:div w:id="598950408">
          <w:marLeft w:val="640"/>
          <w:marRight w:val="0"/>
          <w:marTop w:val="0"/>
          <w:marBottom w:val="0"/>
          <w:divBdr>
            <w:top w:val="none" w:sz="0" w:space="0" w:color="auto"/>
            <w:left w:val="none" w:sz="0" w:space="0" w:color="auto"/>
            <w:bottom w:val="none" w:sz="0" w:space="0" w:color="auto"/>
            <w:right w:val="none" w:sz="0" w:space="0" w:color="auto"/>
          </w:divBdr>
        </w:div>
        <w:div w:id="692655090">
          <w:marLeft w:val="640"/>
          <w:marRight w:val="0"/>
          <w:marTop w:val="0"/>
          <w:marBottom w:val="0"/>
          <w:divBdr>
            <w:top w:val="none" w:sz="0" w:space="0" w:color="auto"/>
            <w:left w:val="none" w:sz="0" w:space="0" w:color="auto"/>
            <w:bottom w:val="none" w:sz="0" w:space="0" w:color="auto"/>
            <w:right w:val="none" w:sz="0" w:space="0" w:color="auto"/>
          </w:divBdr>
        </w:div>
        <w:div w:id="805513877">
          <w:marLeft w:val="640"/>
          <w:marRight w:val="0"/>
          <w:marTop w:val="0"/>
          <w:marBottom w:val="0"/>
          <w:divBdr>
            <w:top w:val="none" w:sz="0" w:space="0" w:color="auto"/>
            <w:left w:val="none" w:sz="0" w:space="0" w:color="auto"/>
            <w:bottom w:val="none" w:sz="0" w:space="0" w:color="auto"/>
            <w:right w:val="none" w:sz="0" w:space="0" w:color="auto"/>
          </w:divBdr>
        </w:div>
        <w:div w:id="888881871">
          <w:marLeft w:val="640"/>
          <w:marRight w:val="0"/>
          <w:marTop w:val="0"/>
          <w:marBottom w:val="0"/>
          <w:divBdr>
            <w:top w:val="none" w:sz="0" w:space="0" w:color="auto"/>
            <w:left w:val="none" w:sz="0" w:space="0" w:color="auto"/>
            <w:bottom w:val="none" w:sz="0" w:space="0" w:color="auto"/>
            <w:right w:val="none" w:sz="0" w:space="0" w:color="auto"/>
          </w:divBdr>
        </w:div>
        <w:div w:id="1051462873">
          <w:marLeft w:val="640"/>
          <w:marRight w:val="0"/>
          <w:marTop w:val="0"/>
          <w:marBottom w:val="0"/>
          <w:divBdr>
            <w:top w:val="none" w:sz="0" w:space="0" w:color="auto"/>
            <w:left w:val="none" w:sz="0" w:space="0" w:color="auto"/>
            <w:bottom w:val="none" w:sz="0" w:space="0" w:color="auto"/>
            <w:right w:val="none" w:sz="0" w:space="0" w:color="auto"/>
          </w:divBdr>
        </w:div>
        <w:div w:id="1084180077">
          <w:marLeft w:val="640"/>
          <w:marRight w:val="0"/>
          <w:marTop w:val="0"/>
          <w:marBottom w:val="0"/>
          <w:divBdr>
            <w:top w:val="none" w:sz="0" w:space="0" w:color="auto"/>
            <w:left w:val="none" w:sz="0" w:space="0" w:color="auto"/>
            <w:bottom w:val="none" w:sz="0" w:space="0" w:color="auto"/>
            <w:right w:val="none" w:sz="0" w:space="0" w:color="auto"/>
          </w:divBdr>
        </w:div>
        <w:div w:id="1154880169">
          <w:marLeft w:val="640"/>
          <w:marRight w:val="0"/>
          <w:marTop w:val="0"/>
          <w:marBottom w:val="0"/>
          <w:divBdr>
            <w:top w:val="none" w:sz="0" w:space="0" w:color="auto"/>
            <w:left w:val="none" w:sz="0" w:space="0" w:color="auto"/>
            <w:bottom w:val="none" w:sz="0" w:space="0" w:color="auto"/>
            <w:right w:val="none" w:sz="0" w:space="0" w:color="auto"/>
          </w:divBdr>
        </w:div>
        <w:div w:id="1649818809">
          <w:marLeft w:val="640"/>
          <w:marRight w:val="0"/>
          <w:marTop w:val="0"/>
          <w:marBottom w:val="0"/>
          <w:divBdr>
            <w:top w:val="none" w:sz="0" w:space="0" w:color="auto"/>
            <w:left w:val="none" w:sz="0" w:space="0" w:color="auto"/>
            <w:bottom w:val="none" w:sz="0" w:space="0" w:color="auto"/>
            <w:right w:val="none" w:sz="0" w:space="0" w:color="auto"/>
          </w:divBdr>
        </w:div>
        <w:div w:id="1695157313">
          <w:marLeft w:val="640"/>
          <w:marRight w:val="0"/>
          <w:marTop w:val="0"/>
          <w:marBottom w:val="0"/>
          <w:divBdr>
            <w:top w:val="none" w:sz="0" w:space="0" w:color="auto"/>
            <w:left w:val="none" w:sz="0" w:space="0" w:color="auto"/>
            <w:bottom w:val="none" w:sz="0" w:space="0" w:color="auto"/>
            <w:right w:val="none" w:sz="0" w:space="0" w:color="auto"/>
          </w:divBdr>
        </w:div>
        <w:div w:id="1757628729">
          <w:marLeft w:val="640"/>
          <w:marRight w:val="0"/>
          <w:marTop w:val="0"/>
          <w:marBottom w:val="0"/>
          <w:divBdr>
            <w:top w:val="none" w:sz="0" w:space="0" w:color="auto"/>
            <w:left w:val="none" w:sz="0" w:space="0" w:color="auto"/>
            <w:bottom w:val="none" w:sz="0" w:space="0" w:color="auto"/>
            <w:right w:val="none" w:sz="0" w:space="0" w:color="auto"/>
          </w:divBdr>
        </w:div>
        <w:div w:id="1809735761">
          <w:marLeft w:val="640"/>
          <w:marRight w:val="0"/>
          <w:marTop w:val="0"/>
          <w:marBottom w:val="0"/>
          <w:divBdr>
            <w:top w:val="none" w:sz="0" w:space="0" w:color="auto"/>
            <w:left w:val="none" w:sz="0" w:space="0" w:color="auto"/>
            <w:bottom w:val="none" w:sz="0" w:space="0" w:color="auto"/>
            <w:right w:val="none" w:sz="0" w:space="0" w:color="auto"/>
          </w:divBdr>
        </w:div>
        <w:div w:id="2057314080">
          <w:marLeft w:val="640"/>
          <w:marRight w:val="0"/>
          <w:marTop w:val="0"/>
          <w:marBottom w:val="0"/>
          <w:divBdr>
            <w:top w:val="none" w:sz="0" w:space="0" w:color="auto"/>
            <w:left w:val="none" w:sz="0" w:space="0" w:color="auto"/>
            <w:bottom w:val="none" w:sz="0" w:space="0" w:color="auto"/>
            <w:right w:val="none" w:sz="0" w:space="0" w:color="auto"/>
          </w:divBdr>
        </w:div>
      </w:divsChild>
    </w:div>
    <w:div w:id="1511916587">
      <w:bodyDiv w:val="1"/>
      <w:marLeft w:val="0"/>
      <w:marRight w:val="0"/>
      <w:marTop w:val="0"/>
      <w:marBottom w:val="0"/>
      <w:divBdr>
        <w:top w:val="none" w:sz="0" w:space="0" w:color="auto"/>
        <w:left w:val="none" w:sz="0" w:space="0" w:color="auto"/>
        <w:bottom w:val="none" w:sz="0" w:space="0" w:color="auto"/>
        <w:right w:val="none" w:sz="0" w:space="0" w:color="auto"/>
      </w:divBdr>
    </w:div>
    <w:div w:id="1534729902">
      <w:bodyDiv w:val="1"/>
      <w:marLeft w:val="0"/>
      <w:marRight w:val="0"/>
      <w:marTop w:val="0"/>
      <w:marBottom w:val="0"/>
      <w:divBdr>
        <w:top w:val="none" w:sz="0" w:space="0" w:color="auto"/>
        <w:left w:val="none" w:sz="0" w:space="0" w:color="auto"/>
        <w:bottom w:val="none" w:sz="0" w:space="0" w:color="auto"/>
        <w:right w:val="none" w:sz="0" w:space="0" w:color="auto"/>
      </w:divBdr>
      <w:divsChild>
        <w:div w:id="312025947">
          <w:marLeft w:val="640"/>
          <w:marRight w:val="0"/>
          <w:marTop w:val="0"/>
          <w:marBottom w:val="0"/>
          <w:divBdr>
            <w:top w:val="none" w:sz="0" w:space="0" w:color="auto"/>
            <w:left w:val="none" w:sz="0" w:space="0" w:color="auto"/>
            <w:bottom w:val="none" w:sz="0" w:space="0" w:color="auto"/>
            <w:right w:val="none" w:sz="0" w:space="0" w:color="auto"/>
          </w:divBdr>
        </w:div>
        <w:div w:id="317080325">
          <w:marLeft w:val="640"/>
          <w:marRight w:val="0"/>
          <w:marTop w:val="0"/>
          <w:marBottom w:val="0"/>
          <w:divBdr>
            <w:top w:val="none" w:sz="0" w:space="0" w:color="auto"/>
            <w:left w:val="none" w:sz="0" w:space="0" w:color="auto"/>
            <w:bottom w:val="none" w:sz="0" w:space="0" w:color="auto"/>
            <w:right w:val="none" w:sz="0" w:space="0" w:color="auto"/>
          </w:divBdr>
        </w:div>
        <w:div w:id="517622895">
          <w:marLeft w:val="640"/>
          <w:marRight w:val="0"/>
          <w:marTop w:val="0"/>
          <w:marBottom w:val="0"/>
          <w:divBdr>
            <w:top w:val="none" w:sz="0" w:space="0" w:color="auto"/>
            <w:left w:val="none" w:sz="0" w:space="0" w:color="auto"/>
            <w:bottom w:val="none" w:sz="0" w:space="0" w:color="auto"/>
            <w:right w:val="none" w:sz="0" w:space="0" w:color="auto"/>
          </w:divBdr>
        </w:div>
        <w:div w:id="519897922">
          <w:marLeft w:val="640"/>
          <w:marRight w:val="0"/>
          <w:marTop w:val="0"/>
          <w:marBottom w:val="0"/>
          <w:divBdr>
            <w:top w:val="none" w:sz="0" w:space="0" w:color="auto"/>
            <w:left w:val="none" w:sz="0" w:space="0" w:color="auto"/>
            <w:bottom w:val="none" w:sz="0" w:space="0" w:color="auto"/>
            <w:right w:val="none" w:sz="0" w:space="0" w:color="auto"/>
          </w:divBdr>
        </w:div>
        <w:div w:id="628628073">
          <w:marLeft w:val="640"/>
          <w:marRight w:val="0"/>
          <w:marTop w:val="0"/>
          <w:marBottom w:val="0"/>
          <w:divBdr>
            <w:top w:val="none" w:sz="0" w:space="0" w:color="auto"/>
            <w:left w:val="none" w:sz="0" w:space="0" w:color="auto"/>
            <w:bottom w:val="none" w:sz="0" w:space="0" w:color="auto"/>
            <w:right w:val="none" w:sz="0" w:space="0" w:color="auto"/>
          </w:divBdr>
        </w:div>
        <w:div w:id="941183437">
          <w:marLeft w:val="640"/>
          <w:marRight w:val="0"/>
          <w:marTop w:val="0"/>
          <w:marBottom w:val="0"/>
          <w:divBdr>
            <w:top w:val="none" w:sz="0" w:space="0" w:color="auto"/>
            <w:left w:val="none" w:sz="0" w:space="0" w:color="auto"/>
            <w:bottom w:val="none" w:sz="0" w:space="0" w:color="auto"/>
            <w:right w:val="none" w:sz="0" w:space="0" w:color="auto"/>
          </w:divBdr>
        </w:div>
        <w:div w:id="1077288693">
          <w:marLeft w:val="640"/>
          <w:marRight w:val="0"/>
          <w:marTop w:val="0"/>
          <w:marBottom w:val="0"/>
          <w:divBdr>
            <w:top w:val="none" w:sz="0" w:space="0" w:color="auto"/>
            <w:left w:val="none" w:sz="0" w:space="0" w:color="auto"/>
            <w:bottom w:val="none" w:sz="0" w:space="0" w:color="auto"/>
            <w:right w:val="none" w:sz="0" w:space="0" w:color="auto"/>
          </w:divBdr>
        </w:div>
        <w:div w:id="1159493293">
          <w:marLeft w:val="640"/>
          <w:marRight w:val="0"/>
          <w:marTop w:val="0"/>
          <w:marBottom w:val="0"/>
          <w:divBdr>
            <w:top w:val="none" w:sz="0" w:space="0" w:color="auto"/>
            <w:left w:val="none" w:sz="0" w:space="0" w:color="auto"/>
            <w:bottom w:val="none" w:sz="0" w:space="0" w:color="auto"/>
            <w:right w:val="none" w:sz="0" w:space="0" w:color="auto"/>
          </w:divBdr>
        </w:div>
        <w:div w:id="1823160107">
          <w:marLeft w:val="640"/>
          <w:marRight w:val="0"/>
          <w:marTop w:val="0"/>
          <w:marBottom w:val="0"/>
          <w:divBdr>
            <w:top w:val="none" w:sz="0" w:space="0" w:color="auto"/>
            <w:left w:val="none" w:sz="0" w:space="0" w:color="auto"/>
            <w:bottom w:val="none" w:sz="0" w:space="0" w:color="auto"/>
            <w:right w:val="none" w:sz="0" w:space="0" w:color="auto"/>
          </w:divBdr>
        </w:div>
        <w:div w:id="1834488060">
          <w:marLeft w:val="640"/>
          <w:marRight w:val="0"/>
          <w:marTop w:val="0"/>
          <w:marBottom w:val="0"/>
          <w:divBdr>
            <w:top w:val="none" w:sz="0" w:space="0" w:color="auto"/>
            <w:left w:val="none" w:sz="0" w:space="0" w:color="auto"/>
            <w:bottom w:val="none" w:sz="0" w:space="0" w:color="auto"/>
            <w:right w:val="none" w:sz="0" w:space="0" w:color="auto"/>
          </w:divBdr>
        </w:div>
        <w:div w:id="2096780414">
          <w:marLeft w:val="640"/>
          <w:marRight w:val="0"/>
          <w:marTop w:val="0"/>
          <w:marBottom w:val="0"/>
          <w:divBdr>
            <w:top w:val="none" w:sz="0" w:space="0" w:color="auto"/>
            <w:left w:val="none" w:sz="0" w:space="0" w:color="auto"/>
            <w:bottom w:val="none" w:sz="0" w:space="0" w:color="auto"/>
            <w:right w:val="none" w:sz="0" w:space="0" w:color="auto"/>
          </w:divBdr>
        </w:div>
      </w:divsChild>
    </w:div>
    <w:div w:id="1537934883">
      <w:bodyDiv w:val="1"/>
      <w:marLeft w:val="0"/>
      <w:marRight w:val="0"/>
      <w:marTop w:val="0"/>
      <w:marBottom w:val="0"/>
      <w:divBdr>
        <w:top w:val="none" w:sz="0" w:space="0" w:color="auto"/>
        <w:left w:val="none" w:sz="0" w:space="0" w:color="auto"/>
        <w:bottom w:val="none" w:sz="0" w:space="0" w:color="auto"/>
        <w:right w:val="none" w:sz="0" w:space="0" w:color="auto"/>
      </w:divBdr>
      <w:divsChild>
        <w:div w:id="18161186">
          <w:marLeft w:val="640"/>
          <w:marRight w:val="0"/>
          <w:marTop w:val="0"/>
          <w:marBottom w:val="0"/>
          <w:divBdr>
            <w:top w:val="none" w:sz="0" w:space="0" w:color="auto"/>
            <w:left w:val="none" w:sz="0" w:space="0" w:color="auto"/>
            <w:bottom w:val="none" w:sz="0" w:space="0" w:color="auto"/>
            <w:right w:val="none" w:sz="0" w:space="0" w:color="auto"/>
          </w:divBdr>
        </w:div>
        <w:div w:id="74402982">
          <w:marLeft w:val="640"/>
          <w:marRight w:val="0"/>
          <w:marTop w:val="0"/>
          <w:marBottom w:val="0"/>
          <w:divBdr>
            <w:top w:val="none" w:sz="0" w:space="0" w:color="auto"/>
            <w:left w:val="none" w:sz="0" w:space="0" w:color="auto"/>
            <w:bottom w:val="none" w:sz="0" w:space="0" w:color="auto"/>
            <w:right w:val="none" w:sz="0" w:space="0" w:color="auto"/>
          </w:divBdr>
        </w:div>
        <w:div w:id="157380052">
          <w:marLeft w:val="640"/>
          <w:marRight w:val="0"/>
          <w:marTop w:val="0"/>
          <w:marBottom w:val="0"/>
          <w:divBdr>
            <w:top w:val="none" w:sz="0" w:space="0" w:color="auto"/>
            <w:left w:val="none" w:sz="0" w:space="0" w:color="auto"/>
            <w:bottom w:val="none" w:sz="0" w:space="0" w:color="auto"/>
            <w:right w:val="none" w:sz="0" w:space="0" w:color="auto"/>
          </w:divBdr>
        </w:div>
        <w:div w:id="258100544">
          <w:marLeft w:val="640"/>
          <w:marRight w:val="0"/>
          <w:marTop w:val="0"/>
          <w:marBottom w:val="0"/>
          <w:divBdr>
            <w:top w:val="none" w:sz="0" w:space="0" w:color="auto"/>
            <w:left w:val="none" w:sz="0" w:space="0" w:color="auto"/>
            <w:bottom w:val="none" w:sz="0" w:space="0" w:color="auto"/>
            <w:right w:val="none" w:sz="0" w:space="0" w:color="auto"/>
          </w:divBdr>
        </w:div>
        <w:div w:id="453211921">
          <w:marLeft w:val="640"/>
          <w:marRight w:val="0"/>
          <w:marTop w:val="0"/>
          <w:marBottom w:val="0"/>
          <w:divBdr>
            <w:top w:val="none" w:sz="0" w:space="0" w:color="auto"/>
            <w:left w:val="none" w:sz="0" w:space="0" w:color="auto"/>
            <w:bottom w:val="none" w:sz="0" w:space="0" w:color="auto"/>
            <w:right w:val="none" w:sz="0" w:space="0" w:color="auto"/>
          </w:divBdr>
        </w:div>
        <w:div w:id="489950089">
          <w:marLeft w:val="640"/>
          <w:marRight w:val="0"/>
          <w:marTop w:val="0"/>
          <w:marBottom w:val="0"/>
          <w:divBdr>
            <w:top w:val="none" w:sz="0" w:space="0" w:color="auto"/>
            <w:left w:val="none" w:sz="0" w:space="0" w:color="auto"/>
            <w:bottom w:val="none" w:sz="0" w:space="0" w:color="auto"/>
            <w:right w:val="none" w:sz="0" w:space="0" w:color="auto"/>
          </w:divBdr>
        </w:div>
        <w:div w:id="510486224">
          <w:marLeft w:val="640"/>
          <w:marRight w:val="0"/>
          <w:marTop w:val="0"/>
          <w:marBottom w:val="0"/>
          <w:divBdr>
            <w:top w:val="none" w:sz="0" w:space="0" w:color="auto"/>
            <w:left w:val="none" w:sz="0" w:space="0" w:color="auto"/>
            <w:bottom w:val="none" w:sz="0" w:space="0" w:color="auto"/>
            <w:right w:val="none" w:sz="0" w:space="0" w:color="auto"/>
          </w:divBdr>
        </w:div>
        <w:div w:id="648099013">
          <w:marLeft w:val="640"/>
          <w:marRight w:val="0"/>
          <w:marTop w:val="0"/>
          <w:marBottom w:val="0"/>
          <w:divBdr>
            <w:top w:val="none" w:sz="0" w:space="0" w:color="auto"/>
            <w:left w:val="none" w:sz="0" w:space="0" w:color="auto"/>
            <w:bottom w:val="none" w:sz="0" w:space="0" w:color="auto"/>
            <w:right w:val="none" w:sz="0" w:space="0" w:color="auto"/>
          </w:divBdr>
        </w:div>
        <w:div w:id="653024948">
          <w:marLeft w:val="640"/>
          <w:marRight w:val="0"/>
          <w:marTop w:val="0"/>
          <w:marBottom w:val="0"/>
          <w:divBdr>
            <w:top w:val="none" w:sz="0" w:space="0" w:color="auto"/>
            <w:left w:val="none" w:sz="0" w:space="0" w:color="auto"/>
            <w:bottom w:val="none" w:sz="0" w:space="0" w:color="auto"/>
            <w:right w:val="none" w:sz="0" w:space="0" w:color="auto"/>
          </w:divBdr>
        </w:div>
        <w:div w:id="657618434">
          <w:marLeft w:val="640"/>
          <w:marRight w:val="0"/>
          <w:marTop w:val="0"/>
          <w:marBottom w:val="0"/>
          <w:divBdr>
            <w:top w:val="none" w:sz="0" w:space="0" w:color="auto"/>
            <w:left w:val="none" w:sz="0" w:space="0" w:color="auto"/>
            <w:bottom w:val="none" w:sz="0" w:space="0" w:color="auto"/>
            <w:right w:val="none" w:sz="0" w:space="0" w:color="auto"/>
          </w:divBdr>
        </w:div>
        <w:div w:id="687870910">
          <w:marLeft w:val="640"/>
          <w:marRight w:val="0"/>
          <w:marTop w:val="0"/>
          <w:marBottom w:val="0"/>
          <w:divBdr>
            <w:top w:val="none" w:sz="0" w:space="0" w:color="auto"/>
            <w:left w:val="none" w:sz="0" w:space="0" w:color="auto"/>
            <w:bottom w:val="none" w:sz="0" w:space="0" w:color="auto"/>
            <w:right w:val="none" w:sz="0" w:space="0" w:color="auto"/>
          </w:divBdr>
        </w:div>
        <w:div w:id="747531411">
          <w:marLeft w:val="640"/>
          <w:marRight w:val="0"/>
          <w:marTop w:val="0"/>
          <w:marBottom w:val="0"/>
          <w:divBdr>
            <w:top w:val="none" w:sz="0" w:space="0" w:color="auto"/>
            <w:left w:val="none" w:sz="0" w:space="0" w:color="auto"/>
            <w:bottom w:val="none" w:sz="0" w:space="0" w:color="auto"/>
            <w:right w:val="none" w:sz="0" w:space="0" w:color="auto"/>
          </w:divBdr>
        </w:div>
        <w:div w:id="890457093">
          <w:marLeft w:val="640"/>
          <w:marRight w:val="0"/>
          <w:marTop w:val="0"/>
          <w:marBottom w:val="0"/>
          <w:divBdr>
            <w:top w:val="none" w:sz="0" w:space="0" w:color="auto"/>
            <w:left w:val="none" w:sz="0" w:space="0" w:color="auto"/>
            <w:bottom w:val="none" w:sz="0" w:space="0" w:color="auto"/>
            <w:right w:val="none" w:sz="0" w:space="0" w:color="auto"/>
          </w:divBdr>
        </w:div>
        <w:div w:id="972758674">
          <w:marLeft w:val="640"/>
          <w:marRight w:val="0"/>
          <w:marTop w:val="0"/>
          <w:marBottom w:val="0"/>
          <w:divBdr>
            <w:top w:val="none" w:sz="0" w:space="0" w:color="auto"/>
            <w:left w:val="none" w:sz="0" w:space="0" w:color="auto"/>
            <w:bottom w:val="none" w:sz="0" w:space="0" w:color="auto"/>
            <w:right w:val="none" w:sz="0" w:space="0" w:color="auto"/>
          </w:divBdr>
        </w:div>
        <w:div w:id="1037850708">
          <w:marLeft w:val="640"/>
          <w:marRight w:val="0"/>
          <w:marTop w:val="0"/>
          <w:marBottom w:val="0"/>
          <w:divBdr>
            <w:top w:val="none" w:sz="0" w:space="0" w:color="auto"/>
            <w:left w:val="none" w:sz="0" w:space="0" w:color="auto"/>
            <w:bottom w:val="none" w:sz="0" w:space="0" w:color="auto"/>
            <w:right w:val="none" w:sz="0" w:space="0" w:color="auto"/>
          </w:divBdr>
        </w:div>
        <w:div w:id="1037894664">
          <w:marLeft w:val="640"/>
          <w:marRight w:val="0"/>
          <w:marTop w:val="0"/>
          <w:marBottom w:val="0"/>
          <w:divBdr>
            <w:top w:val="none" w:sz="0" w:space="0" w:color="auto"/>
            <w:left w:val="none" w:sz="0" w:space="0" w:color="auto"/>
            <w:bottom w:val="none" w:sz="0" w:space="0" w:color="auto"/>
            <w:right w:val="none" w:sz="0" w:space="0" w:color="auto"/>
          </w:divBdr>
        </w:div>
        <w:div w:id="1131509432">
          <w:marLeft w:val="640"/>
          <w:marRight w:val="0"/>
          <w:marTop w:val="0"/>
          <w:marBottom w:val="0"/>
          <w:divBdr>
            <w:top w:val="none" w:sz="0" w:space="0" w:color="auto"/>
            <w:left w:val="none" w:sz="0" w:space="0" w:color="auto"/>
            <w:bottom w:val="none" w:sz="0" w:space="0" w:color="auto"/>
            <w:right w:val="none" w:sz="0" w:space="0" w:color="auto"/>
          </w:divBdr>
        </w:div>
        <w:div w:id="1163396519">
          <w:marLeft w:val="640"/>
          <w:marRight w:val="0"/>
          <w:marTop w:val="0"/>
          <w:marBottom w:val="0"/>
          <w:divBdr>
            <w:top w:val="none" w:sz="0" w:space="0" w:color="auto"/>
            <w:left w:val="none" w:sz="0" w:space="0" w:color="auto"/>
            <w:bottom w:val="none" w:sz="0" w:space="0" w:color="auto"/>
            <w:right w:val="none" w:sz="0" w:space="0" w:color="auto"/>
          </w:divBdr>
        </w:div>
        <w:div w:id="1172447172">
          <w:marLeft w:val="640"/>
          <w:marRight w:val="0"/>
          <w:marTop w:val="0"/>
          <w:marBottom w:val="0"/>
          <w:divBdr>
            <w:top w:val="none" w:sz="0" w:space="0" w:color="auto"/>
            <w:left w:val="none" w:sz="0" w:space="0" w:color="auto"/>
            <w:bottom w:val="none" w:sz="0" w:space="0" w:color="auto"/>
            <w:right w:val="none" w:sz="0" w:space="0" w:color="auto"/>
          </w:divBdr>
        </w:div>
        <w:div w:id="1241522445">
          <w:marLeft w:val="640"/>
          <w:marRight w:val="0"/>
          <w:marTop w:val="0"/>
          <w:marBottom w:val="0"/>
          <w:divBdr>
            <w:top w:val="none" w:sz="0" w:space="0" w:color="auto"/>
            <w:left w:val="none" w:sz="0" w:space="0" w:color="auto"/>
            <w:bottom w:val="none" w:sz="0" w:space="0" w:color="auto"/>
            <w:right w:val="none" w:sz="0" w:space="0" w:color="auto"/>
          </w:divBdr>
        </w:div>
        <w:div w:id="1447967067">
          <w:marLeft w:val="640"/>
          <w:marRight w:val="0"/>
          <w:marTop w:val="0"/>
          <w:marBottom w:val="0"/>
          <w:divBdr>
            <w:top w:val="none" w:sz="0" w:space="0" w:color="auto"/>
            <w:left w:val="none" w:sz="0" w:space="0" w:color="auto"/>
            <w:bottom w:val="none" w:sz="0" w:space="0" w:color="auto"/>
            <w:right w:val="none" w:sz="0" w:space="0" w:color="auto"/>
          </w:divBdr>
        </w:div>
        <w:div w:id="1560894212">
          <w:marLeft w:val="640"/>
          <w:marRight w:val="0"/>
          <w:marTop w:val="0"/>
          <w:marBottom w:val="0"/>
          <w:divBdr>
            <w:top w:val="none" w:sz="0" w:space="0" w:color="auto"/>
            <w:left w:val="none" w:sz="0" w:space="0" w:color="auto"/>
            <w:bottom w:val="none" w:sz="0" w:space="0" w:color="auto"/>
            <w:right w:val="none" w:sz="0" w:space="0" w:color="auto"/>
          </w:divBdr>
        </w:div>
        <w:div w:id="1579900414">
          <w:marLeft w:val="640"/>
          <w:marRight w:val="0"/>
          <w:marTop w:val="0"/>
          <w:marBottom w:val="0"/>
          <w:divBdr>
            <w:top w:val="none" w:sz="0" w:space="0" w:color="auto"/>
            <w:left w:val="none" w:sz="0" w:space="0" w:color="auto"/>
            <w:bottom w:val="none" w:sz="0" w:space="0" w:color="auto"/>
            <w:right w:val="none" w:sz="0" w:space="0" w:color="auto"/>
          </w:divBdr>
        </w:div>
        <w:div w:id="1608467478">
          <w:marLeft w:val="640"/>
          <w:marRight w:val="0"/>
          <w:marTop w:val="0"/>
          <w:marBottom w:val="0"/>
          <w:divBdr>
            <w:top w:val="none" w:sz="0" w:space="0" w:color="auto"/>
            <w:left w:val="none" w:sz="0" w:space="0" w:color="auto"/>
            <w:bottom w:val="none" w:sz="0" w:space="0" w:color="auto"/>
            <w:right w:val="none" w:sz="0" w:space="0" w:color="auto"/>
          </w:divBdr>
        </w:div>
        <w:div w:id="1639605936">
          <w:marLeft w:val="640"/>
          <w:marRight w:val="0"/>
          <w:marTop w:val="0"/>
          <w:marBottom w:val="0"/>
          <w:divBdr>
            <w:top w:val="none" w:sz="0" w:space="0" w:color="auto"/>
            <w:left w:val="none" w:sz="0" w:space="0" w:color="auto"/>
            <w:bottom w:val="none" w:sz="0" w:space="0" w:color="auto"/>
            <w:right w:val="none" w:sz="0" w:space="0" w:color="auto"/>
          </w:divBdr>
        </w:div>
        <w:div w:id="1697152249">
          <w:marLeft w:val="640"/>
          <w:marRight w:val="0"/>
          <w:marTop w:val="0"/>
          <w:marBottom w:val="0"/>
          <w:divBdr>
            <w:top w:val="none" w:sz="0" w:space="0" w:color="auto"/>
            <w:left w:val="none" w:sz="0" w:space="0" w:color="auto"/>
            <w:bottom w:val="none" w:sz="0" w:space="0" w:color="auto"/>
            <w:right w:val="none" w:sz="0" w:space="0" w:color="auto"/>
          </w:divBdr>
        </w:div>
        <w:div w:id="1740832968">
          <w:marLeft w:val="640"/>
          <w:marRight w:val="0"/>
          <w:marTop w:val="0"/>
          <w:marBottom w:val="0"/>
          <w:divBdr>
            <w:top w:val="none" w:sz="0" w:space="0" w:color="auto"/>
            <w:left w:val="none" w:sz="0" w:space="0" w:color="auto"/>
            <w:bottom w:val="none" w:sz="0" w:space="0" w:color="auto"/>
            <w:right w:val="none" w:sz="0" w:space="0" w:color="auto"/>
          </w:divBdr>
        </w:div>
        <w:div w:id="1772622680">
          <w:marLeft w:val="640"/>
          <w:marRight w:val="0"/>
          <w:marTop w:val="0"/>
          <w:marBottom w:val="0"/>
          <w:divBdr>
            <w:top w:val="none" w:sz="0" w:space="0" w:color="auto"/>
            <w:left w:val="none" w:sz="0" w:space="0" w:color="auto"/>
            <w:bottom w:val="none" w:sz="0" w:space="0" w:color="auto"/>
            <w:right w:val="none" w:sz="0" w:space="0" w:color="auto"/>
          </w:divBdr>
        </w:div>
        <w:div w:id="1815173297">
          <w:marLeft w:val="640"/>
          <w:marRight w:val="0"/>
          <w:marTop w:val="0"/>
          <w:marBottom w:val="0"/>
          <w:divBdr>
            <w:top w:val="none" w:sz="0" w:space="0" w:color="auto"/>
            <w:left w:val="none" w:sz="0" w:space="0" w:color="auto"/>
            <w:bottom w:val="none" w:sz="0" w:space="0" w:color="auto"/>
            <w:right w:val="none" w:sz="0" w:space="0" w:color="auto"/>
          </w:divBdr>
        </w:div>
        <w:div w:id="1855411823">
          <w:marLeft w:val="640"/>
          <w:marRight w:val="0"/>
          <w:marTop w:val="0"/>
          <w:marBottom w:val="0"/>
          <w:divBdr>
            <w:top w:val="none" w:sz="0" w:space="0" w:color="auto"/>
            <w:left w:val="none" w:sz="0" w:space="0" w:color="auto"/>
            <w:bottom w:val="none" w:sz="0" w:space="0" w:color="auto"/>
            <w:right w:val="none" w:sz="0" w:space="0" w:color="auto"/>
          </w:divBdr>
        </w:div>
        <w:div w:id="1874994534">
          <w:marLeft w:val="640"/>
          <w:marRight w:val="0"/>
          <w:marTop w:val="0"/>
          <w:marBottom w:val="0"/>
          <w:divBdr>
            <w:top w:val="none" w:sz="0" w:space="0" w:color="auto"/>
            <w:left w:val="none" w:sz="0" w:space="0" w:color="auto"/>
            <w:bottom w:val="none" w:sz="0" w:space="0" w:color="auto"/>
            <w:right w:val="none" w:sz="0" w:space="0" w:color="auto"/>
          </w:divBdr>
        </w:div>
        <w:div w:id="1951664225">
          <w:marLeft w:val="640"/>
          <w:marRight w:val="0"/>
          <w:marTop w:val="0"/>
          <w:marBottom w:val="0"/>
          <w:divBdr>
            <w:top w:val="none" w:sz="0" w:space="0" w:color="auto"/>
            <w:left w:val="none" w:sz="0" w:space="0" w:color="auto"/>
            <w:bottom w:val="none" w:sz="0" w:space="0" w:color="auto"/>
            <w:right w:val="none" w:sz="0" w:space="0" w:color="auto"/>
          </w:divBdr>
        </w:div>
        <w:div w:id="1970016520">
          <w:marLeft w:val="640"/>
          <w:marRight w:val="0"/>
          <w:marTop w:val="0"/>
          <w:marBottom w:val="0"/>
          <w:divBdr>
            <w:top w:val="none" w:sz="0" w:space="0" w:color="auto"/>
            <w:left w:val="none" w:sz="0" w:space="0" w:color="auto"/>
            <w:bottom w:val="none" w:sz="0" w:space="0" w:color="auto"/>
            <w:right w:val="none" w:sz="0" w:space="0" w:color="auto"/>
          </w:divBdr>
        </w:div>
        <w:div w:id="2045253707">
          <w:marLeft w:val="640"/>
          <w:marRight w:val="0"/>
          <w:marTop w:val="0"/>
          <w:marBottom w:val="0"/>
          <w:divBdr>
            <w:top w:val="none" w:sz="0" w:space="0" w:color="auto"/>
            <w:left w:val="none" w:sz="0" w:space="0" w:color="auto"/>
            <w:bottom w:val="none" w:sz="0" w:space="0" w:color="auto"/>
            <w:right w:val="none" w:sz="0" w:space="0" w:color="auto"/>
          </w:divBdr>
        </w:div>
        <w:div w:id="2062363333">
          <w:marLeft w:val="640"/>
          <w:marRight w:val="0"/>
          <w:marTop w:val="0"/>
          <w:marBottom w:val="0"/>
          <w:divBdr>
            <w:top w:val="none" w:sz="0" w:space="0" w:color="auto"/>
            <w:left w:val="none" w:sz="0" w:space="0" w:color="auto"/>
            <w:bottom w:val="none" w:sz="0" w:space="0" w:color="auto"/>
            <w:right w:val="none" w:sz="0" w:space="0" w:color="auto"/>
          </w:divBdr>
        </w:div>
        <w:div w:id="2101102940">
          <w:marLeft w:val="640"/>
          <w:marRight w:val="0"/>
          <w:marTop w:val="0"/>
          <w:marBottom w:val="0"/>
          <w:divBdr>
            <w:top w:val="none" w:sz="0" w:space="0" w:color="auto"/>
            <w:left w:val="none" w:sz="0" w:space="0" w:color="auto"/>
            <w:bottom w:val="none" w:sz="0" w:space="0" w:color="auto"/>
            <w:right w:val="none" w:sz="0" w:space="0" w:color="auto"/>
          </w:divBdr>
        </w:div>
        <w:div w:id="2102724844">
          <w:marLeft w:val="640"/>
          <w:marRight w:val="0"/>
          <w:marTop w:val="0"/>
          <w:marBottom w:val="0"/>
          <w:divBdr>
            <w:top w:val="none" w:sz="0" w:space="0" w:color="auto"/>
            <w:left w:val="none" w:sz="0" w:space="0" w:color="auto"/>
            <w:bottom w:val="none" w:sz="0" w:space="0" w:color="auto"/>
            <w:right w:val="none" w:sz="0" w:space="0" w:color="auto"/>
          </w:divBdr>
        </w:div>
        <w:div w:id="2118090586">
          <w:marLeft w:val="640"/>
          <w:marRight w:val="0"/>
          <w:marTop w:val="0"/>
          <w:marBottom w:val="0"/>
          <w:divBdr>
            <w:top w:val="none" w:sz="0" w:space="0" w:color="auto"/>
            <w:left w:val="none" w:sz="0" w:space="0" w:color="auto"/>
            <w:bottom w:val="none" w:sz="0" w:space="0" w:color="auto"/>
            <w:right w:val="none" w:sz="0" w:space="0" w:color="auto"/>
          </w:divBdr>
        </w:div>
        <w:div w:id="2145195054">
          <w:marLeft w:val="640"/>
          <w:marRight w:val="0"/>
          <w:marTop w:val="0"/>
          <w:marBottom w:val="0"/>
          <w:divBdr>
            <w:top w:val="none" w:sz="0" w:space="0" w:color="auto"/>
            <w:left w:val="none" w:sz="0" w:space="0" w:color="auto"/>
            <w:bottom w:val="none" w:sz="0" w:space="0" w:color="auto"/>
            <w:right w:val="none" w:sz="0" w:space="0" w:color="auto"/>
          </w:divBdr>
        </w:div>
      </w:divsChild>
    </w:div>
    <w:div w:id="1548105931">
      <w:bodyDiv w:val="1"/>
      <w:marLeft w:val="0"/>
      <w:marRight w:val="0"/>
      <w:marTop w:val="0"/>
      <w:marBottom w:val="0"/>
      <w:divBdr>
        <w:top w:val="none" w:sz="0" w:space="0" w:color="auto"/>
        <w:left w:val="none" w:sz="0" w:space="0" w:color="auto"/>
        <w:bottom w:val="none" w:sz="0" w:space="0" w:color="auto"/>
        <w:right w:val="none" w:sz="0" w:space="0" w:color="auto"/>
      </w:divBdr>
      <w:divsChild>
        <w:div w:id="208858">
          <w:marLeft w:val="640"/>
          <w:marRight w:val="0"/>
          <w:marTop w:val="0"/>
          <w:marBottom w:val="0"/>
          <w:divBdr>
            <w:top w:val="none" w:sz="0" w:space="0" w:color="auto"/>
            <w:left w:val="none" w:sz="0" w:space="0" w:color="auto"/>
            <w:bottom w:val="none" w:sz="0" w:space="0" w:color="auto"/>
            <w:right w:val="none" w:sz="0" w:space="0" w:color="auto"/>
          </w:divBdr>
        </w:div>
        <w:div w:id="12071458">
          <w:marLeft w:val="640"/>
          <w:marRight w:val="0"/>
          <w:marTop w:val="0"/>
          <w:marBottom w:val="0"/>
          <w:divBdr>
            <w:top w:val="none" w:sz="0" w:space="0" w:color="auto"/>
            <w:left w:val="none" w:sz="0" w:space="0" w:color="auto"/>
            <w:bottom w:val="none" w:sz="0" w:space="0" w:color="auto"/>
            <w:right w:val="none" w:sz="0" w:space="0" w:color="auto"/>
          </w:divBdr>
        </w:div>
        <w:div w:id="46296791">
          <w:marLeft w:val="640"/>
          <w:marRight w:val="0"/>
          <w:marTop w:val="0"/>
          <w:marBottom w:val="0"/>
          <w:divBdr>
            <w:top w:val="none" w:sz="0" w:space="0" w:color="auto"/>
            <w:left w:val="none" w:sz="0" w:space="0" w:color="auto"/>
            <w:bottom w:val="none" w:sz="0" w:space="0" w:color="auto"/>
            <w:right w:val="none" w:sz="0" w:space="0" w:color="auto"/>
          </w:divBdr>
        </w:div>
        <w:div w:id="62140249">
          <w:marLeft w:val="640"/>
          <w:marRight w:val="0"/>
          <w:marTop w:val="0"/>
          <w:marBottom w:val="0"/>
          <w:divBdr>
            <w:top w:val="none" w:sz="0" w:space="0" w:color="auto"/>
            <w:left w:val="none" w:sz="0" w:space="0" w:color="auto"/>
            <w:bottom w:val="none" w:sz="0" w:space="0" w:color="auto"/>
            <w:right w:val="none" w:sz="0" w:space="0" w:color="auto"/>
          </w:divBdr>
        </w:div>
        <w:div w:id="86730911">
          <w:marLeft w:val="640"/>
          <w:marRight w:val="0"/>
          <w:marTop w:val="0"/>
          <w:marBottom w:val="0"/>
          <w:divBdr>
            <w:top w:val="none" w:sz="0" w:space="0" w:color="auto"/>
            <w:left w:val="none" w:sz="0" w:space="0" w:color="auto"/>
            <w:bottom w:val="none" w:sz="0" w:space="0" w:color="auto"/>
            <w:right w:val="none" w:sz="0" w:space="0" w:color="auto"/>
          </w:divBdr>
        </w:div>
        <w:div w:id="86774207">
          <w:marLeft w:val="640"/>
          <w:marRight w:val="0"/>
          <w:marTop w:val="0"/>
          <w:marBottom w:val="0"/>
          <w:divBdr>
            <w:top w:val="none" w:sz="0" w:space="0" w:color="auto"/>
            <w:left w:val="none" w:sz="0" w:space="0" w:color="auto"/>
            <w:bottom w:val="none" w:sz="0" w:space="0" w:color="auto"/>
            <w:right w:val="none" w:sz="0" w:space="0" w:color="auto"/>
          </w:divBdr>
        </w:div>
        <w:div w:id="90782486">
          <w:marLeft w:val="640"/>
          <w:marRight w:val="0"/>
          <w:marTop w:val="0"/>
          <w:marBottom w:val="0"/>
          <w:divBdr>
            <w:top w:val="none" w:sz="0" w:space="0" w:color="auto"/>
            <w:left w:val="none" w:sz="0" w:space="0" w:color="auto"/>
            <w:bottom w:val="none" w:sz="0" w:space="0" w:color="auto"/>
            <w:right w:val="none" w:sz="0" w:space="0" w:color="auto"/>
          </w:divBdr>
        </w:div>
        <w:div w:id="132649197">
          <w:marLeft w:val="640"/>
          <w:marRight w:val="0"/>
          <w:marTop w:val="0"/>
          <w:marBottom w:val="0"/>
          <w:divBdr>
            <w:top w:val="none" w:sz="0" w:space="0" w:color="auto"/>
            <w:left w:val="none" w:sz="0" w:space="0" w:color="auto"/>
            <w:bottom w:val="none" w:sz="0" w:space="0" w:color="auto"/>
            <w:right w:val="none" w:sz="0" w:space="0" w:color="auto"/>
          </w:divBdr>
        </w:div>
        <w:div w:id="219633988">
          <w:marLeft w:val="640"/>
          <w:marRight w:val="0"/>
          <w:marTop w:val="0"/>
          <w:marBottom w:val="0"/>
          <w:divBdr>
            <w:top w:val="none" w:sz="0" w:space="0" w:color="auto"/>
            <w:left w:val="none" w:sz="0" w:space="0" w:color="auto"/>
            <w:bottom w:val="none" w:sz="0" w:space="0" w:color="auto"/>
            <w:right w:val="none" w:sz="0" w:space="0" w:color="auto"/>
          </w:divBdr>
        </w:div>
        <w:div w:id="256527804">
          <w:marLeft w:val="640"/>
          <w:marRight w:val="0"/>
          <w:marTop w:val="0"/>
          <w:marBottom w:val="0"/>
          <w:divBdr>
            <w:top w:val="none" w:sz="0" w:space="0" w:color="auto"/>
            <w:left w:val="none" w:sz="0" w:space="0" w:color="auto"/>
            <w:bottom w:val="none" w:sz="0" w:space="0" w:color="auto"/>
            <w:right w:val="none" w:sz="0" w:space="0" w:color="auto"/>
          </w:divBdr>
        </w:div>
        <w:div w:id="265625135">
          <w:marLeft w:val="640"/>
          <w:marRight w:val="0"/>
          <w:marTop w:val="0"/>
          <w:marBottom w:val="0"/>
          <w:divBdr>
            <w:top w:val="none" w:sz="0" w:space="0" w:color="auto"/>
            <w:left w:val="none" w:sz="0" w:space="0" w:color="auto"/>
            <w:bottom w:val="none" w:sz="0" w:space="0" w:color="auto"/>
            <w:right w:val="none" w:sz="0" w:space="0" w:color="auto"/>
          </w:divBdr>
        </w:div>
        <w:div w:id="271714634">
          <w:marLeft w:val="640"/>
          <w:marRight w:val="0"/>
          <w:marTop w:val="0"/>
          <w:marBottom w:val="0"/>
          <w:divBdr>
            <w:top w:val="none" w:sz="0" w:space="0" w:color="auto"/>
            <w:left w:val="none" w:sz="0" w:space="0" w:color="auto"/>
            <w:bottom w:val="none" w:sz="0" w:space="0" w:color="auto"/>
            <w:right w:val="none" w:sz="0" w:space="0" w:color="auto"/>
          </w:divBdr>
        </w:div>
        <w:div w:id="274946252">
          <w:marLeft w:val="640"/>
          <w:marRight w:val="0"/>
          <w:marTop w:val="0"/>
          <w:marBottom w:val="0"/>
          <w:divBdr>
            <w:top w:val="none" w:sz="0" w:space="0" w:color="auto"/>
            <w:left w:val="none" w:sz="0" w:space="0" w:color="auto"/>
            <w:bottom w:val="none" w:sz="0" w:space="0" w:color="auto"/>
            <w:right w:val="none" w:sz="0" w:space="0" w:color="auto"/>
          </w:divBdr>
        </w:div>
        <w:div w:id="293487158">
          <w:marLeft w:val="640"/>
          <w:marRight w:val="0"/>
          <w:marTop w:val="0"/>
          <w:marBottom w:val="0"/>
          <w:divBdr>
            <w:top w:val="none" w:sz="0" w:space="0" w:color="auto"/>
            <w:left w:val="none" w:sz="0" w:space="0" w:color="auto"/>
            <w:bottom w:val="none" w:sz="0" w:space="0" w:color="auto"/>
            <w:right w:val="none" w:sz="0" w:space="0" w:color="auto"/>
          </w:divBdr>
        </w:div>
        <w:div w:id="320894507">
          <w:marLeft w:val="640"/>
          <w:marRight w:val="0"/>
          <w:marTop w:val="0"/>
          <w:marBottom w:val="0"/>
          <w:divBdr>
            <w:top w:val="none" w:sz="0" w:space="0" w:color="auto"/>
            <w:left w:val="none" w:sz="0" w:space="0" w:color="auto"/>
            <w:bottom w:val="none" w:sz="0" w:space="0" w:color="auto"/>
            <w:right w:val="none" w:sz="0" w:space="0" w:color="auto"/>
          </w:divBdr>
        </w:div>
        <w:div w:id="334771756">
          <w:marLeft w:val="640"/>
          <w:marRight w:val="0"/>
          <w:marTop w:val="0"/>
          <w:marBottom w:val="0"/>
          <w:divBdr>
            <w:top w:val="none" w:sz="0" w:space="0" w:color="auto"/>
            <w:left w:val="none" w:sz="0" w:space="0" w:color="auto"/>
            <w:bottom w:val="none" w:sz="0" w:space="0" w:color="auto"/>
            <w:right w:val="none" w:sz="0" w:space="0" w:color="auto"/>
          </w:divBdr>
        </w:div>
        <w:div w:id="426081416">
          <w:marLeft w:val="640"/>
          <w:marRight w:val="0"/>
          <w:marTop w:val="0"/>
          <w:marBottom w:val="0"/>
          <w:divBdr>
            <w:top w:val="none" w:sz="0" w:space="0" w:color="auto"/>
            <w:left w:val="none" w:sz="0" w:space="0" w:color="auto"/>
            <w:bottom w:val="none" w:sz="0" w:space="0" w:color="auto"/>
            <w:right w:val="none" w:sz="0" w:space="0" w:color="auto"/>
          </w:divBdr>
        </w:div>
        <w:div w:id="498273709">
          <w:marLeft w:val="640"/>
          <w:marRight w:val="0"/>
          <w:marTop w:val="0"/>
          <w:marBottom w:val="0"/>
          <w:divBdr>
            <w:top w:val="none" w:sz="0" w:space="0" w:color="auto"/>
            <w:left w:val="none" w:sz="0" w:space="0" w:color="auto"/>
            <w:bottom w:val="none" w:sz="0" w:space="0" w:color="auto"/>
            <w:right w:val="none" w:sz="0" w:space="0" w:color="auto"/>
          </w:divBdr>
        </w:div>
        <w:div w:id="539440693">
          <w:marLeft w:val="640"/>
          <w:marRight w:val="0"/>
          <w:marTop w:val="0"/>
          <w:marBottom w:val="0"/>
          <w:divBdr>
            <w:top w:val="none" w:sz="0" w:space="0" w:color="auto"/>
            <w:left w:val="none" w:sz="0" w:space="0" w:color="auto"/>
            <w:bottom w:val="none" w:sz="0" w:space="0" w:color="auto"/>
            <w:right w:val="none" w:sz="0" w:space="0" w:color="auto"/>
          </w:divBdr>
        </w:div>
        <w:div w:id="649094085">
          <w:marLeft w:val="640"/>
          <w:marRight w:val="0"/>
          <w:marTop w:val="0"/>
          <w:marBottom w:val="0"/>
          <w:divBdr>
            <w:top w:val="none" w:sz="0" w:space="0" w:color="auto"/>
            <w:left w:val="none" w:sz="0" w:space="0" w:color="auto"/>
            <w:bottom w:val="none" w:sz="0" w:space="0" w:color="auto"/>
            <w:right w:val="none" w:sz="0" w:space="0" w:color="auto"/>
          </w:divBdr>
        </w:div>
        <w:div w:id="684793285">
          <w:marLeft w:val="640"/>
          <w:marRight w:val="0"/>
          <w:marTop w:val="0"/>
          <w:marBottom w:val="0"/>
          <w:divBdr>
            <w:top w:val="none" w:sz="0" w:space="0" w:color="auto"/>
            <w:left w:val="none" w:sz="0" w:space="0" w:color="auto"/>
            <w:bottom w:val="none" w:sz="0" w:space="0" w:color="auto"/>
            <w:right w:val="none" w:sz="0" w:space="0" w:color="auto"/>
          </w:divBdr>
        </w:div>
        <w:div w:id="688145682">
          <w:marLeft w:val="640"/>
          <w:marRight w:val="0"/>
          <w:marTop w:val="0"/>
          <w:marBottom w:val="0"/>
          <w:divBdr>
            <w:top w:val="none" w:sz="0" w:space="0" w:color="auto"/>
            <w:left w:val="none" w:sz="0" w:space="0" w:color="auto"/>
            <w:bottom w:val="none" w:sz="0" w:space="0" w:color="auto"/>
            <w:right w:val="none" w:sz="0" w:space="0" w:color="auto"/>
          </w:divBdr>
        </w:div>
        <w:div w:id="860779304">
          <w:marLeft w:val="640"/>
          <w:marRight w:val="0"/>
          <w:marTop w:val="0"/>
          <w:marBottom w:val="0"/>
          <w:divBdr>
            <w:top w:val="none" w:sz="0" w:space="0" w:color="auto"/>
            <w:left w:val="none" w:sz="0" w:space="0" w:color="auto"/>
            <w:bottom w:val="none" w:sz="0" w:space="0" w:color="auto"/>
            <w:right w:val="none" w:sz="0" w:space="0" w:color="auto"/>
          </w:divBdr>
        </w:div>
        <w:div w:id="902065614">
          <w:marLeft w:val="640"/>
          <w:marRight w:val="0"/>
          <w:marTop w:val="0"/>
          <w:marBottom w:val="0"/>
          <w:divBdr>
            <w:top w:val="none" w:sz="0" w:space="0" w:color="auto"/>
            <w:left w:val="none" w:sz="0" w:space="0" w:color="auto"/>
            <w:bottom w:val="none" w:sz="0" w:space="0" w:color="auto"/>
            <w:right w:val="none" w:sz="0" w:space="0" w:color="auto"/>
          </w:divBdr>
        </w:div>
        <w:div w:id="952787578">
          <w:marLeft w:val="640"/>
          <w:marRight w:val="0"/>
          <w:marTop w:val="0"/>
          <w:marBottom w:val="0"/>
          <w:divBdr>
            <w:top w:val="none" w:sz="0" w:space="0" w:color="auto"/>
            <w:left w:val="none" w:sz="0" w:space="0" w:color="auto"/>
            <w:bottom w:val="none" w:sz="0" w:space="0" w:color="auto"/>
            <w:right w:val="none" w:sz="0" w:space="0" w:color="auto"/>
          </w:divBdr>
        </w:div>
        <w:div w:id="966012236">
          <w:marLeft w:val="640"/>
          <w:marRight w:val="0"/>
          <w:marTop w:val="0"/>
          <w:marBottom w:val="0"/>
          <w:divBdr>
            <w:top w:val="none" w:sz="0" w:space="0" w:color="auto"/>
            <w:left w:val="none" w:sz="0" w:space="0" w:color="auto"/>
            <w:bottom w:val="none" w:sz="0" w:space="0" w:color="auto"/>
            <w:right w:val="none" w:sz="0" w:space="0" w:color="auto"/>
          </w:divBdr>
        </w:div>
        <w:div w:id="1062102125">
          <w:marLeft w:val="640"/>
          <w:marRight w:val="0"/>
          <w:marTop w:val="0"/>
          <w:marBottom w:val="0"/>
          <w:divBdr>
            <w:top w:val="none" w:sz="0" w:space="0" w:color="auto"/>
            <w:left w:val="none" w:sz="0" w:space="0" w:color="auto"/>
            <w:bottom w:val="none" w:sz="0" w:space="0" w:color="auto"/>
            <w:right w:val="none" w:sz="0" w:space="0" w:color="auto"/>
          </w:divBdr>
        </w:div>
        <w:div w:id="1112020024">
          <w:marLeft w:val="640"/>
          <w:marRight w:val="0"/>
          <w:marTop w:val="0"/>
          <w:marBottom w:val="0"/>
          <w:divBdr>
            <w:top w:val="none" w:sz="0" w:space="0" w:color="auto"/>
            <w:left w:val="none" w:sz="0" w:space="0" w:color="auto"/>
            <w:bottom w:val="none" w:sz="0" w:space="0" w:color="auto"/>
            <w:right w:val="none" w:sz="0" w:space="0" w:color="auto"/>
          </w:divBdr>
        </w:div>
        <w:div w:id="1144659179">
          <w:marLeft w:val="640"/>
          <w:marRight w:val="0"/>
          <w:marTop w:val="0"/>
          <w:marBottom w:val="0"/>
          <w:divBdr>
            <w:top w:val="none" w:sz="0" w:space="0" w:color="auto"/>
            <w:left w:val="none" w:sz="0" w:space="0" w:color="auto"/>
            <w:bottom w:val="none" w:sz="0" w:space="0" w:color="auto"/>
            <w:right w:val="none" w:sz="0" w:space="0" w:color="auto"/>
          </w:divBdr>
        </w:div>
        <w:div w:id="1194079775">
          <w:marLeft w:val="640"/>
          <w:marRight w:val="0"/>
          <w:marTop w:val="0"/>
          <w:marBottom w:val="0"/>
          <w:divBdr>
            <w:top w:val="none" w:sz="0" w:space="0" w:color="auto"/>
            <w:left w:val="none" w:sz="0" w:space="0" w:color="auto"/>
            <w:bottom w:val="none" w:sz="0" w:space="0" w:color="auto"/>
            <w:right w:val="none" w:sz="0" w:space="0" w:color="auto"/>
          </w:divBdr>
        </w:div>
        <w:div w:id="1250500694">
          <w:marLeft w:val="640"/>
          <w:marRight w:val="0"/>
          <w:marTop w:val="0"/>
          <w:marBottom w:val="0"/>
          <w:divBdr>
            <w:top w:val="none" w:sz="0" w:space="0" w:color="auto"/>
            <w:left w:val="none" w:sz="0" w:space="0" w:color="auto"/>
            <w:bottom w:val="none" w:sz="0" w:space="0" w:color="auto"/>
            <w:right w:val="none" w:sz="0" w:space="0" w:color="auto"/>
          </w:divBdr>
        </w:div>
        <w:div w:id="1255938059">
          <w:marLeft w:val="640"/>
          <w:marRight w:val="0"/>
          <w:marTop w:val="0"/>
          <w:marBottom w:val="0"/>
          <w:divBdr>
            <w:top w:val="none" w:sz="0" w:space="0" w:color="auto"/>
            <w:left w:val="none" w:sz="0" w:space="0" w:color="auto"/>
            <w:bottom w:val="none" w:sz="0" w:space="0" w:color="auto"/>
            <w:right w:val="none" w:sz="0" w:space="0" w:color="auto"/>
          </w:divBdr>
        </w:div>
        <w:div w:id="1367370661">
          <w:marLeft w:val="640"/>
          <w:marRight w:val="0"/>
          <w:marTop w:val="0"/>
          <w:marBottom w:val="0"/>
          <w:divBdr>
            <w:top w:val="none" w:sz="0" w:space="0" w:color="auto"/>
            <w:left w:val="none" w:sz="0" w:space="0" w:color="auto"/>
            <w:bottom w:val="none" w:sz="0" w:space="0" w:color="auto"/>
            <w:right w:val="none" w:sz="0" w:space="0" w:color="auto"/>
          </w:divBdr>
        </w:div>
        <w:div w:id="1374769032">
          <w:marLeft w:val="640"/>
          <w:marRight w:val="0"/>
          <w:marTop w:val="0"/>
          <w:marBottom w:val="0"/>
          <w:divBdr>
            <w:top w:val="none" w:sz="0" w:space="0" w:color="auto"/>
            <w:left w:val="none" w:sz="0" w:space="0" w:color="auto"/>
            <w:bottom w:val="none" w:sz="0" w:space="0" w:color="auto"/>
            <w:right w:val="none" w:sz="0" w:space="0" w:color="auto"/>
          </w:divBdr>
        </w:div>
        <w:div w:id="1409232922">
          <w:marLeft w:val="640"/>
          <w:marRight w:val="0"/>
          <w:marTop w:val="0"/>
          <w:marBottom w:val="0"/>
          <w:divBdr>
            <w:top w:val="none" w:sz="0" w:space="0" w:color="auto"/>
            <w:left w:val="none" w:sz="0" w:space="0" w:color="auto"/>
            <w:bottom w:val="none" w:sz="0" w:space="0" w:color="auto"/>
            <w:right w:val="none" w:sz="0" w:space="0" w:color="auto"/>
          </w:divBdr>
        </w:div>
        <w:div w:id="1438677436">
          <w:marLeft w:val="640"/>
          <w:marRight w:val="0"/>
          <w:marTop w:val="0"/>
          <w:marBottom w:val="0"/>
          <w:divBdr>
            <w:top w:val="none" w:sz="0" w:space="0" w:color="auto"/>
            <w:left w:val="none" w:sz="0" w:space="0" w:color="auto"/>
            <w:bottom w:val="none" w:sz="0" w:space="0" w:color="auto"/>
            <w:right w:val="none" w:sz="0" w:space="0" w:color="auto"/>
          </w:divBdr>
        </w:div>
        <w:div w:id="1456748644">
          <w:marLeft w:val="640"/>
          <w:marRight w:val="0"/>
          <w:marTop w:val="0"/>
          <w:marBottom w:val="0"/>
          <w:divBdr>
            <w:top w:val="none" w:sz="0" w:space="0" w:color="auto"/>
            <w:left w:val="none" w:sz="0" w:space="0" w:color="auto"/>
            <w:bottom w:val="none" w:sz="0" w:space="0" w:color="auto"/>
            <w:right w:val="none" w:sz="0" w:space="0" w:color="auto"/>
          </w:divBdr>
        </w:div>
        <w:div w:id="1469972701">
          <w:marLeft w:val="640"/>
          <w:marRight w:val="0"/>
          <w:marTop w:val="0"/>
          <w:marBottom w:val="0"/>
          <w:divBdr>
            <w:top w:val="none" w:sz="0" w:space="0" w:color="auto"/>
            <w:left w:val="none" w:sz="0" w:space="0" w:color="auto"/>
            <w:bottom w:val="none" w:sz="0" w:space="0" w:color="auto"/>
            <w:right w:val="none" w:sz="0" w:space="0" w:color="auto"/>
          </w:divBdr>
        </w:div>
        <w:div w:id="1477260619">
          <w:marLeft w:val="640"/>
          <w:marRight w:val="0"/>
          <w:marTop w:val="0"/>
          <w:marBottom w:val="0"/>
          <w:divBdr>
            <w:top w:val="none" w:sz="0" w:space="0" w:color="auto"/>
            <w:left w:val="none" w:sz="0" w:space="0" w:color="auto"/>
            <w:bottom w:val="none" w:sz="0" w:space="0" w:color="auto"/>
            <w:right w:val="none" w:sz="0" w:space="0" w:color="auto"/>
          </w:divBdr>
        </w:div>
        <w:div w:id="1547254418">
          <w:marLeft w:val="640"/>
          <w:marRight w:val="0"/>
          <w:marTop w:val="0"/>
          <w:marBottom w:val="0"/>
          <w:divBdr>
            <w:top w:val="none" w:sz="0" w:space="0" w:color="auto"/>
            <w:left w:val="none" w:sz="0" w:space="0" w:color="auto"/>
            <w:bottom w:val="none" w:sz="0" w:space="0" w:color="auto"/>
            <w:right w:val="none" w:sz="0" w:space="0" w:color="auto"/>
          </w:divBdr>
        </w:div>
        <w:div w:id="1571962540">
          <w:marLeft w:val="640"/>
          <w:marRight w:val="0"/>
          <w:marTop w:val="0"/>
          <w:marBottom w:val="0"/>
          <w:divBdr>
            <w:top w:val="none" w:sz="0" w:space="0" w:color="auto"/>
            <w:left w:val="none" w:sz="0" w:space="0" w:color="auto"/>
            <w:bottom w:val="none" w:sz="0" w:space="0" w:color="auto"/>
            <w:right w:val="none" w:sz="0" w:space="0" w:color="auto"/>
          </w:divBdr>
        </w:div>
        <w:div w:id="1575503602">
          <w:marLeft w:val="640"/>
          <w:marRight w:val="0"/>
          <w:marTop w:val="0"/>
          <w:marBottom w:val="0"/>
          <w:divBdr>
            <w:top w:val="none" w:sz="0" w:space="0" w:color="auto"/>
            <w:left w:val="none" w:sz="0" w:space="0" w:color="auto"/>
            <w:bottom w:val="none" w:sz="0" w:space="0" w:color="auto"/>
            <w:right w:val="none" w:sz="0" w:space="0" w:color="auto"/>
          </w:divBdr>
        </w:div>
        <w:div w:id="1584680221">
          <w:marLeft w:val="640"/>
          <w:marRight w:val="0"/>
          <w:marTop w:val="0"/>
          <w:marBottom w:val="0"/>
          <w:divBdr>
            <w:top w:val="none" w:sz="0" w:space="0" w:color="auto"/>
            <w:left w:val="none" w:sz="0" w:space="0" w:color="auto"/>
            <w:bottom w:val="none" w:sz="0" w:space="0" w:color="auto"/>
            <w:right w:val="none" w:sz="0" w:space="0" w:color="auto"/>
          </w:divBdr>
        </w:div>
        <w:div w:id="1590961775">
          <w:marLeft w:val="640"/>
          <w:marRight w:val="0"/>
          <w:marTop w:val="0"/>
          <w:marBottom w:val="0"/>
          <w:divBdr>
            <w:top w:val="none" w:sz="0" w:space="0" w:color="auto"/>
            <w:left w:val="none" w:sz="0" w:space="0" w:color="auto"/>
            <w:bottom w:val="none" w:sz="0" w:space="0" w:color="auto"/>
            <w:right w:val="none" w:sz="0" w:space="0" w:color="auto"/>
          </w:divBdr>
        </w:div>
        <w:div w:id="1597983211">
          <w:marLeft w:val="640"/>
          <w:marRight w:val="0"/>
          <w:marTop w:val="0"/>
          <w:marBottom w:val="0"/>
          <w:divBdr>
            <w:top w:val="none" w:sz="0" w:space="0" w:color="auto"/>
            <w:left w:val="none" w:sz="0" w:space="0" w:color="auto"/>
            <w:bottom w:val="none" w:sz="0" w:space="0" w:color="auto"/>
            <w:right w:val="none" w:sz="0" w:space="0" w:color="auto"/>
          </w:divBdr>
        </w:div>
        <w:div w:id="1631086884">
          <w:marLeft w:val="640"/>
          <w:marRight w:val="0"/>
          <w:marTop w:val="0"/>
          <w:marBottom w:val="0"/>
          <w:divBdr>
            <w:top w:val="none" w:sz="0" w:space="0" w:color="auto"/>
            <w:left w:val="none" w:sz="0" w:space="0" w:color="auto"/>
            <w:bottom w:val="none" w:sz="0" w:space="0" w:color="auto"/>
            <w:right w:val="none" w:sz="0" w:space="0" w:color="auto"/>
          </w:divBdr>
        </w:div>
        <w:div w:id="1672180778">
          <w:marLeft w:val="640"/>
          <w:marRight w:val="0"/>
          <w:marTop w:val="0"/>
          <w:marBottom w:val="0"/>
          <w:divBdr>
            <w:top w:val="none" w:sz="0" w:space="0" w:color="auto"/>
            <w:left w:val="none" w:sz="0" w:space="0" w:color="auto"/>
            <w:bottom w:val="none" w:sz="0" w:space="0" w:color="auto"/>
            <w:right w:val="none" w:sz="0" w:space="0" w:color="auto"/>
          </w:divBdr>
        </w:div>
        <w:div w:id="1677687850">
          <w:marLeft w:val="640"/>
          <w:marRight w:val="0"/>
          <w:marTop w:val="0"/>
          <w:marBottom w:val="0"/>
          <w:divBdr>
            <w:top w:val="none" w:sz="0" w:space="0" w:color="auto"/>
            <w:left w:val="none" w:sz="0" w:space="0" w:color="auto"/>
            <w:bottom w:val="none" w:sz="0" w:space="0" w:color="auto"/>
            <w:right w:val="none" w:sz="0" w:space="0" w:color="auto"/>
          </w:divBdr>
        </w:div>
        <w:div w:id="1678271677">
          <w:marLeft w:val="640"/>
          <w:marRight w:val="0"/>
          <w:marTop w:val="0"/>
          <w:marBottom w:val="0"/>
          <w:divBdr>
            <w:top w:val="none" w:sz="0" w:space="0" w:color="auto"/>
            <w:left w:val="none" w:sz="0" w:space="0" w:color="auto"/>
            <w:bottom w:val="none" w:sz="0" w:space="0" w:color="auto"/>
            <w:right w:val="none" w:sz="0" w:space="0" w:color="auto"/>
          </w:divBdr>
        </w:div>
        <w:div w:id="1698702402">
          <w:marLeft w:val="640"/>
          <w:marRight w:val="0"/>
          <w:marTop w:val="0"/>
          <w:marBottom w:val="0"/>
          <w:divBdr>
            <w:top w:val="none" w:sz="0" w:space="0" w:color="auto"/>
            <w:left w:val="none" w:sz="0" w:space="0" w:color="auto"/>
            <w:bottom w:val="none" w:sz="0" w:space="0" w:color="auto"/>
            <w:right w:val="none" w:sz="0" w:space="0" w:color="auto"/>
          </w:divBdr>
        </w:div>
        <w:div w:id="1709262568">
          <w:marLeft w:val="640"/>
          <w:marRight w:val="0"/>
          <w:marTop w:val="0"/>
          <w:marBottom w:val="0"/>
          <w:divBdr>
            <w:top w:val="none" w:sz="0" w:space="0" w:color="auto"/>
            <w:left w:val="none" w:sz="0" w:space="0" w:color="auto"/>
            <w:bottom w:val="none" w:sz="0" w:space="0" w:color="auto"/>
            <w:right w:val="none" w:sz="0" w:space="0" w:color="auto"/>
          </w:divBdr>
        </w:div>
        <w:div w:id="1809858744">
          <w:marLeft w:val="640"/>
          <w:marRight w:val="0"/>
          <w:marTop w:val="0"/>
          <w:marBottom w:val="0"/>
          <w:divBdr>
            <w:top w:val="none" w:sz="0" w:space="0" w:color="auto"/>
            <w:left w:val="none" w:sz="0" w:space="0" w:color="auto"/>
            <w:bottom w:val="none" w:sz="0" w:space="0" w:color="auto"/>
            <w:right w:val="none" w:sz="0" w:space="0" w:color="auto"/>
          </w:divBdr>
        </w:div>
        <w:div w:id="1862158840">
          <w:marLeft w:val="640"/>
          <w:marRight w:val="0"/>
          <w:marTop w:val="0"/>
          <w:marBottom w:val="0"/>
          <w:divBdr>
            <w:top w:val="none" w:sz="0" w:space="0" w:color="auto"/>
            <w:left w:val="none" w:sz="0" w:space="0" w:color="auto"/>
            <w:bottom w:val="none" w:sz="0" w:space="0" w:color="auto"/>
            <w:right w:val="none" w:sz="0" w:space="0" w:color="auto"/>
          </w:divBdr>
        </w:div>
        <w:div w:id="2097818278">
          <w:marLeft w:val="640"/>
          <w:marRight w:val="0"/>
          <w:marTop w:val="0"/>
          <w:marBottom w:val="0"/>
          <w:divBdr>
            <w:top w:val="none" w:sz="0" w:space="0" w:color="auto"/>
            <w:left w:val="none" w:sz="0" w:space="0" w:color="auto"/>
            <w:bottom w:val="none" w:sz="0" w:space="0" w:color="auto"/>
            <w:right w:val="none" w:sz="0" w:space="0" w:color="auto"/>
          </w:divBdr>
        </w:div>
      </w:divsChild>
    </w:div>
    <w:div w:id="1552300491">
      <w:bodyDiv w:val="1"/>
      <w:marLeft w:val="0"/>
      <w:marRight w:val="0"/>
      <w:marTop w:val="0"/>
      <w:marBottom w:val="0"/>
      <w:divBdr>
        <w:top w:val="none" w:sz="0" w:space="0" w:color="auto"/>
        <w:left w:val="none" w:sz="0" w:space="0" w:color="auto"/>
        <w:bottom w:val="none" w:sz="0" w:space="0" w:color="auto"/>
        <w:right w:val="none" w:sz="0" w:space="0" w:color="auto"/>
      </w:divBdr>
      <w:divsChild>
        <w:div w:id="53628506">
          <w:marLeft w:val="640"/>
          <w:marRight w:val="0"/>
          <w:marTop w:val="0"/>
          <w:marBottom w:val="0"/>
          <w:divBdr>
            <w:top w:val="none" w:sz="0" w:space="0" w:color="auto"/>
            <w:left w:val="none" w:sz="0" w:space="0" w:color="auto"/>
            <w:bottom w:val="none" w:sz="0" w:space="0" w:color="auto"/>
            <w:right w:val="none" w:sz="0" w:space="0" w:color="auto"/>
          </w:divBdr>
        </w:div>
        <w:div w:id="72553482">
          <w:marLeft w:val="640"/>
          <w:marRight w:val="0"/>
          <w:marTop w:val="0"/>
          <w:marBottom w:val="0"/>
          <w:divBdr>
            <w:top w:val="none" w:sz="0" w:space="0" w:color="auto"/>
            <w:left w:val="none" w:sz="0" w:space="0" w:color="auto"/>
            <w:bottom w:val="none" w:sz="0" w:space="0" w:color="auto"/>
            <w:right w:val="none" w:sz="0" w:space="0" w:color="auto"/>
          </w:divBdr>
        </w:div>
        <w:div w:id="112410352">
          <w:marLeft w:val="640"/>
          <w:marRight w:val="0"/>
          <w:marTop w:val="0"/>
          <w:marBottom w:val="0"/>
          <w:divBdr>
            <w:top w:val="none" w:sz="0" w:space="0" w:color="auto"/>
            <w:left w:val="none" w:sz="0" w:space="0" w:color="auto"/>
            <w:bottom w:val="none" w:sz="0" w:space="0" w:color="auto"/>
            <w:right w:val="none" w:sz="0" w:space="0" w:color="auto"/>
          </w:divBdr>
        </w:div>
        <w:div w:id="202401609">
          <w:marLeft w:val="640"/>
          <w:marRight w:val="0"/>
          <w:marTop w:val="0"/>
          <w:marBottom w:val="0"/>
          <w:divBdr>
            <w:top w:val="none" w:sz="0" w:space="0" w:color="auto"/>
            <w:left w:val="none" w:sz="0" w:space="0" w:color="auto"/>
            <w:bottom w:val="none" w:sz="0" w:space="0" w:color="auto"/>
            <w:right w:val="none" w:sz="0" w:space="0" w:color="auto"/>
          </w:divBdr>
        </w:div>
        <w:div w:id="221869632">
          <w:marLeft w:val="640"/>
          <w:marRight w:val="0"/>
          <w:marTop w:val="0"/>
          <w:marBottom w:val="0"/>
          <w:divBdr>
            <w:top w:val="none" w:sz="0" w:space="0" w:color="auto"/>
            <w:left w:val="none" w:sz="0" w:space="0" w:color="auto"/>
            <w:bottom w:val="none" w:sz="0" w:space="0" w:color="auto"/>
            <w:right w:val="none" w:sz="0" w:space="0" w:color="auto"/>
          </w:divBdr>
        </w:div>
        <w:div w:id="276252130">
          <w:marLeft w:val="640"/>
          <w:marRight w:val="0"/>
          <w:marTop w:val="0"/>
          <w:marBottom w:val="0"/>
          <w:divBdr>
            <w:top w:val="none" w:sz="0" w:space="0" w:color="auto"/>
            <w:left w:val="none" w:sz="0" w:space="0" w:color="auto"/>
            <w:bottom w:val="none" w:sz="0" w:space="0" w:color="auto"/>
            <w:right w:val="none" w:sz="0" w:space="0" w:color="auto"/>
          </w:divBdr>
        </w:div>
        <w:div w:id="413628637">
          <w:marLeft w:val="640"/>
          <w:marRight w:val="0"/>
          <w:marTop w:val="0"/>
          <w:marBottom w:val="0"/>
          <w:divBdr>
            <w:top w:val="none" w:sz="0" w:space="0" w:color="auto"/>
            <w:left w:val="none" w:sz="0" w:space="0" w:color="auto"/>
            <w:bottom w:val="none" w:sz="0" w:space="0" w:color="auto"/>
            <w:right w:val="none" w:sz="0" w:space="0" w:color="auto"/>
          </w:divBdr>
        </w:div>
        <w:div w:id="469178452">
          <w:marLeft w:val="640"/>
          <w:marRight w:val="0"/>
          <w:marTop w:val="0"/>
          <w:marBottom w:val="0"/>
          <w:divBdr>
            <w:top w:val="none" w:sz="0" w:space="0" w:color="auto"/>
            <w:left w:val="none" w:sz="0" w:space="0" w:color="auto"/>
            <w:bottom w:val="none" w:sz="0" w:space="0" w:color="auto"/>
            <w:right w:val="none" w:sz="0" w:space="0" w:color="auto"/>
          </w:divBdr>
        </w:div>
        <w:div w:id="648747835">
          <w:marLeft w:val="640"/>
          <w:marRight w:val="0"/>
          <w:marTop w:val="0"/>
          <w:marBottom w:val="0"/>
          <w:divBdr>
            <w:top w:val="none" w:sz="0" w:space="0" w:color="auto"/>
            <w:left w:val="none" w:sz="0" w:space="0" w:color="auto"/>
            <w:bottom w:val="none" w:sz="0" w:space="0" w:color="auto"/>
            <w:right w:val="none" w:sz="0" w:space="0" w:color="auto"/>
          </w:divBdr>
        </w:div>
        <w:div w:id="685324312">
          <w:marLeft w:val="640"/>
          <w:marRight w:val="0"/>
          <w:marTop w:val="0"/>
          <w:marBottom w:val="0"/>
          <w:divBdr>
            <w:top w:val="none" w:sz="0" w:space="0" w:color="auto"/>
            <w:left w:val="none" w:sz="0" w:space="0" w:color="auto"/>
            <w:bottom w:val="none" w:sz="0" w:space="0" w:color="auto"/>
            <w:right w:val="none" w:sz="0" w:space="0" w:color="auto"/>
          </w:divBdr>
        </w:div>
        <w:div w:id="697585869">
          <w:marLeft w:val="640"/>
          <w:marRight w:val="0"/>
          <w:marTop w:val="0"/>
          <w:marBottom w:val="0"/>
          <w:divBdr>
            <w:top w:val="none" w:sz="0" w:space="0" w:color="auto"/>
            <w:left w:val="none" w:sz="0" w:space="0" w:color="auto"/>
            <w:bottom w:val="none" w:sz="0" w:space="0" w:color="auto"/>
            <w:right w:val="none" w:sz="0" w:space="0" w:color="auto"/>
          </w:divBdr>
        </w:div>
        <w:div w:id="704133661">
          <w:marLeft w:val="640"/>
          <w:marRight w:val="0"/>
          <w:marTop w:val="0"/>
          <w:marBottom w:val="0"/>
          <w:divBdr>
            <w:top w:val="none" w:sz="0" w:space="0" w:color="auto"/>
            <w:left w:val="none" w:sz="0" w:space="0" w:color="auto"/>
            <w:bottom w:val="none" w:sz="0" w:space="0" w:color="auto"/>
            <w:right w:val="none" w:sz="0" w:space="0" w:color="auto"/>
          </w:divBdr>
        </w:div>
        <w:div w:id="790788579">
          <w:marLeft w:val="640"/>
          <w:marRight w:val="0"/>
          <w:marTop w:val="0"/>
          <w:marBottom w:val="0"/>
          <w:divBdr>
            <w:top w:val="none" w:sz="0" w:space="0" w:color="auto"/>
            <w:left w:val="none" w:sz="0" w:space="0" w:color="auto"/>
            <w:bottom w:val="none" w:sz="0" w:space="0" w:color="auto"/>
            <w:right w:val="none" w:sz="0" w:space="0" w:color="auto"/>
          </w:divBdr>
        </w:div>
        <w:div w:id="819813605">
          <w:marLeft w:val="640"/>
          <w:marRight w:val="0"/>
          <w:marTop w:val="0"/>
          <w:marBottom w:val="0"/>
          <w:divBdr>
            <w:top w:val="none" w:sz="0" w:space="0" w:color="auto"/>
            <w:left w:val="none" w:sz="0" w:space="0" w:color="auto"/>
            <w:bottom w:val="none" w:sz="0" w:space="0" w:color="auto"/>
            <w:right w:val="none" w:sz="0" w:space="0" w:color="auto"/>
          </w:divBdr>
        </w:div>
        <w:div w:id="841169170">
          <w:marLeft w:val="640"/>
          <w:marRight w:val="0"/>
          <w:marTop w:val="0"/>
          <w:marBottom w:val="0"/>
          <w:divBdr>
            <w:top w:val="none" w:sz="0" w:space="0" w:color="auto"/>
            <w:left w:val="none" w:sz="0" w:space="0" w:color="auto"/>
            <w:bottom w:val="none" w:sz="0" w:space="0" w:color="auto"/>
            <w:right w:val="none" w:sz="0" w:space="0" w:color="auto"/>
          </w:divBdr>
        </w:div>
        <w:div w:id="843856358">
          <w:marLeft w:val="640"/>
          <w:marRight w:val="0"/>
          <w:marTop w:val="0"/>
          <w:marBottom w:val="0"/>
          <w:divBdr>
            <w:top w:val="none" w:sz="0" w:space="0" w:color="auto"/>
            <w:left w:val="none" w:sz="0" w:space="0" w:color="auto"/>
            <w:bottom w:val="none" w:sz="0" w:space="0" w:color="auto"/>
            <w:right w:val="none" w:sz="0" w:space="0" w:color="auto"/>
          </w:divBdr>
        </w:div>
        <w:div w:id="902373887">
          <w:marLeft w:val="640"/>
          <w:marRight w:val="0"/>
          <w:marTop w:val="0"/>
          <w:marBottom w:val="0"/>
          <w:divBdr>
            <w:top w:val="none" w:sz="0" w:space="0" w:color="auto"/>
            <w:left w:val="none" w:sz="0" w:space="0" w:color="auto"/>
            <w:bottom w:val="none" w:sz="0" w:space="0" w:color="auto"/>
            <w:right w:val="none" w:sz="0" w:space="0" w:color="auto"/>
          </w:divBdr>
        </w:div>
        <w:div w:id="969821112">
          <w:marLeft w:val="640"/>
          <w:marRight w:val="0"/>
          <w:marTop w:val="0"/>
          <w:marBottom w:val="0"/>
          <w:divBdr>
            <w:top w:val="none" w:sz="0" w:space="0" w:color="auto"/>
            <w:left w:val="none" w:sz="0" w:space="0" w:color="auto"/>
            <w:bottom w:val="none" w:sz="0" w:space="0" w:color="auto"/>
            <w:right w:val="none" w:sz="0" w:space="0" w:color="auto"/>
          </w:divBdr>
        </w:div>
        <w:div w:id="1043166969">
          <w:marLeft w:val="640"/>
          <w:marRight w:val="0"/>
          <w:marTop w:val="0"/>
          <w:marBottom w:val="0"/>
          <w:divBdr>
            <w:top w:val="none" w:sz="0" w:space="0" w:color="auto"/>
            <w:left w:val="none" w:sz="0" w:space="0" w:color="auto"/>
            <w:bottom w:val="none" w:sz="0" w:space="0" w:color="auto"/>
            <w:right w:val="none" w:sz="0" w:space="0" w:color="auto"/>
          </w:divBdr>
        </w:div>
        <w:div w:id="1335767946">
          <w:marLeft w:val="640"/>
          <w:marRight w:val="0"/>
          <w:marTop w:val="0"/>
          <w:marBottom w:val="0"/>
          <w:divBdr>
            <w:top w:val="none" w:sz="0" w:space="0" w:color="auto"/>
            <w:left w:val="none" w:sz="0" w:space="0" w:color="auto"/>
            <w:bottom w:val="none" w:sz="0" w:space="0" w:color="auto"/>
            <w:right w:val="none" w:sz="0" w:space="0" w:color="auto"/>
          </w:divBdr>
        </w:div>
        <w:div w:id="1353459077">
          <w:marLeft w:val="640"/>
          <w:marRight w:val="0"/>
          <w:marTop w:val="0"/>
          <w:marBottom w:val="0"/>
          <w:divBdr>
            <w:top w:val="none" w:sz="0" w:space="0" w:color="auto"/>
            <w:left w:val="none" w:sz="0" w:space="0" w:color="auto"/>
            <w:bottom w:val="none" w:sz="0" w:space="0" w:color="auto"/>
            <w:right w:val="none" w:sz="0" w:space="0" w:color="auto"/>
          </w:divBdr>
        </w:div>
        <w:div w:id="1363628437">
          <w:marLeft w:val="640"/>
          <w:marRight w:val="0"/>
          <w:marTop w:val="0"/>
          <w:marBottom w:val="0"/>
          <w:divBdr>
            <w:top w:val="none" w:sz="0" w:space="0" w:color="auto"/>
            <w:left w:val="none" w:sz="0" w:space="0" w:color="auto"/>
            <w:bottom w:val="none" w:sz="0" w:space="0" w:color="auto"/>
            <w:right w:val="none" w:sz="0" w:space="0" w:color="auto"/>
          </w:divBdr>
        </w:div>
        <w:div w:id="1414619911">
          <w:marLeft w:val="640"/>
          <w:marRight w:val="0"/>
          <w:marTop w:val="0"/>
          <w:marBottom w:val="0"/>
          <w:divBdr>
            <w:top w:val="none" w:sz="0" w:space="0" w:color="auto"/>
            <w:left w:val="none" w:sz="0" w:space="0" w:color="auto"/>
            <w:bottom w:val="none" w:sz="0" w:space="0" w:color="auto"/>
            <w:right w:val="none" w:sz="0" w:space="0" w:color="auto"/>
          </w:divBdr>
        </w:div>
        <w:div w:id="1435511402">
          <w:marLeft w:val="640"/>
          <w:marRight w:val="0"/>
          <w:marTop w:val="0"/>
          <w:marBottom w:val="0"/>
          <w:divBdr>
            <w:top w:val="none" w:sz="0" w:space="0" w:color="auto"/>
            <w:left w:val="none" w:sz="0" w:space="0" w:color="auto"/>
            <w:bottom w:val="none" w:sz="0" w:space="0" w:color="auto"/>
            <w:right w:val="none" w:sz="0" w:space="0" w:color="auto"/>
          </w:divBdr>
        </w:div>
        <w:div w:id="1533765245">
          <w:marLeft w:val="640"/>
          <w:marRight w:val="0"/>
          <w:marTop w:val="0"/>
          <w:marBottom w:val="0"/>
          <w:divBdr>
            <w:top w:val="none" w:sz="0" w:space="0" w:color="auto"/>
            <w:left w:val="none" w:sz="0" w:space="0" w:color="auto"/>
            <w:bottom w:val="none" w:sz="0" w:space="0" w:color="auto"/>
            <w:right w:val="none" w:sz="0" w:space="0" w:color="auto"/>
          </w:divBdr>
        </w:div>
        <w:div w:id="1676881378">
          <w:marLeft w:val="640"/>
          <w:marRight w:val="0"/>
          <w:marTop w:val="0"/>
          <w:marBottom w:val="0"/>
          <w:divBdr>
            <w:top w:val="none" w:sz="0" w:space="0" w:color="auto"/>
            <w:left w:val="none" w:sz="0" w:space="0" w:color="auto"/>
            <w:bottom w:val="none" w:sz="0" w:space="0" w:color="auto"/>
            <w:right w:val="none" w:sz="0" w:space="0" w:color="auto"/>
          </w:divBdr>
        </w:div>
        <w:div w:id="1708407442">
          <w:marLeft w:val="640"/>
          <w:marRight w:val="0"/>
          <w:marTop w:val="0"/>
          <w:marBottom w:val="0"/>
          <w:divBdr>
            <w:top w:val="none" w:sz="0" w:space="0" w:color="auto"/>
            <w:left w:val="none" w:sz="0" w:space="0" w:color="auto"/>
            <w:bottom w:val="none" w:sz="0" w:space="0" w:color="auto"/>
            <w:right w:val="none" w:sz="0" w:space="0" w:color="auto"/>
          </w:divBdr>
        </w:div>
        <w:div w:id="1799225802">
          <w:marLeft w:val="640"/>
          <w:marRight w:val="0"/>
          <w:marTop w:val="0"/>
          <w:marBottom w:val="0"/>
          <w:divBdr>
            <w:top w:val="none" w:sz="0" w:space="0" w:color="auto"/>
            <w:left w:val="none" w:sz="0" w:space="0" w:color="auto"/>
            <w:bottom w:val="none" w:sz="0" w:space="0" w:color="auto"/>
            <w:right w:val="none" w:sz="0" w:space="0" w:color="auto"/>
          </w:divBdr>
        </w:div>
        <w:div w:id="1811359128">
          <w:marLeft w:val="640"/>
          <w:marRight w:val="0"/>
          <w:marTop w:val="0"/>
          <w:marBottom w:val="0"/>
          <w:divBdr>
            <w:top w:val="none" w:sz="0" w:space="0" w:color="auto"/>
            <w:left w:val="none" w:sz="0" w:space="0" w:color="auto"/>
            <w:bottom w:val="none" w:sz="0" w:space="0" w:color="auto"/>
            <w:right w:val="none" w:sz="0" w:space="0" w:color="auto"/>
          </w:divBdr>
        </w:div>
        <w:div w:id="1833910471">
          <w:marLeft w:val="640"/>
          <w:marRight w:val="0"/>
          <w:marTop w:val="0"/>
          <w:marBottom w:val="0"/>
          <w:divBdr>
            <w:top w:val="none" w:sz="0" w:space="0" w:color="auto"/>
            <w:left w:val="none" w:sz="0" w:space="0" w:color="auto"/>
            <w:bottom w:val="none" w:sz="0" w:space="0" w:color="auto"/>
            <w:right w:val="none" w:sz="0" w:space="0" w:color="auto"/>
          </w:divBdr>
        </w:div>
        <w:div w:id="1897429361">
          <w:marLeft w:val="640"/>
          <w:marRight w:val="0"/>
          <w:marTop w:val="0"/>
          <w:marBottom w:val="0"/>
          <w:divBdr>
            <w:top w:val="none" w:sz="0" w:space="0" w:color="auto"/>
            <w:left w:val="none" w:sz="0" w:space="0" w:color="auto"/>
            <w:bottom w:val="none" w:sz="0" w:space="0" w:color="auto"/>
            <w:right w:val="none" w:sz="0" w:space="0" w:color="auto"/>
          </w:divBdr>
        </w:div>
        <w:div w:id="1907763764">
          <w:marLeft w:val="640"/>
          <w:marRight w:val="0"/>
          <w:marTop w:val="0"/>
          <w:marBottom w:val="0"/>
          <w:divBdr>
            <w:top w:val="none" w:sz="0" w:space="0" w:color="auto"/>
            <w:left w:val="none" w:sz="0" w:space="0" w:color="auto"/>
            <w:bottom w:val="none" w:sz="0" w:space="0" w:color="auto"/>
            <w:right w:val="none" w:sz="0" w:space="0" w:color="auto"/>
          </w:divBdr>
        </w:div>
        <w:div w:id="1931545825">
          <w:marLeft w:val="640"/>
          <w:marRight w:val="0"/>
          <w:marTop w:val="0"/>
          <w:marBottom w:val="0"/>
          <w:divBdr>
            <w:top w:val="none" w:sz="0" w:space="0" w:color="auto"/>
            <w:left w:val="none" w:sz="0" w:space="0" w:color="auto"/>
            <w:bottom w:val="none" w:sz="0" w:space="0" w:color="auto"/>
            <w:right w:val="none" w:sz="0" w:space="0" w:color="auto"/>
          </w:divBdr>
        </w:div>
        <w:div w:id="1988434085">
          <w:marLeft w:val="640"/>
          <w:marRight w:val="0"/>
          <w:marTop w:val="0"/>
          <w:marBottom w:val="0"/>
          <w:divBdr>
            <w:top w:val="none" w:sz="0" w:space="0" w:color="auto"/>
            <w:left w:val="none" w:sz="0" w:space="0" w:color="auto"/>
            <w:bottom w:val="none" w:sz="0" w:space="0" w:color="auto"/>
            <w:right w:val="none" w:sz="0" w:space="0" w:color="auto"/>
          </w:divBdr>
        </w:div>
        <w:div w:id="1995529049">
          <w:marLeft w:val="640"/>
          <w:marRight w:val="0"/>
          <w:marTop w:val="0"/>
          <w:marBottom w:val="0"/>
          <w:divBdr>
            <w:top w:val="none" w:sz="0" w:space="0" w:color="auto"/>
            <w:left w:val="none" w:sz="0" w:space="0" w:color="auto"/>
            <w:bottom w:val="none" w:sz="0" w:space="0" w:color="auto"/>
            <w:right w:val="none" w:sz="0" w:space="0" w:color="auto"/>
          </w:divBdr>
        </w:div>
        <w:div w:id="2032605196">
          <w:marLeft w:val="640"/>
          <w:marRight w:val="0"/>
          <w:marTop w:val="0"/>
          <w:marBottom w:val="0"/>
          <w:divBdr>
            <w:top w:val="none" w:sz="0" w:space="0" w:color="auto"/>
            <w:left w:val="none" w:sz="0" w:space="0" w:color="auto"/>
            <w:bottom w:val="none" w:sz="0" w:space="0" w:color="auto"/>
            <w:right w:val="none" w:sz="0" w:space="0" w:color="auto"/>
          </w:divBdr>
        </w:div>
        <w:div w:id="2048336324">
          <w:marLeft w:val="640"/>
          <w:marRight w:val="0"/>
          <w:marTop w:val="0"/>
          <w:marBottom w:val="0"/>
          <w:divBdr>
            <w:top w:val="none" w:sz="0" w:space="0" w:color="auto"/>
            <w:left w:val="none" w:sz="0" w:space="0" w:color="auto"/>
            <w:bottom w:val="none" w:sz="0" w:space="0" w:color="auto"/>
            <w:right w:val="none" w:sz="0" w:space="0" w:color="auto"/>
          </w:divBdr>
        </w:div>
        <w:div w:id="2081247826">
          <w:marLeft w:val="640"/>
          <w:marRight w:val="0"/>
          <w:marTop w:val="0"/>
          <w:marBottom w:val="0"/>
          <w:divBdr>
            <w:top w:val="none" w:sz="0" w:space="0" w:color="auto"/>
            <w:left w:val="none" w:sz="0" w:space="0" w:color="auto"/>
            <w:bottom w:val="none" w:sz="0" w:space="0" w:color="auto"/>
            <w:right w:val="none" w:sz="0" w:space="0" w:color="auto"/>
          </w:divBdr>
        </w:div>
        <w:div w:id="2097552167">
          <w:marLeft w:val="640"/>
          <w:marRight w:val="0"/>
          <w:marTop w:val="0"/>
          <w:marBottom w:val="0"/>
          <w:divBdr>
            <w:top w:val="none" w:sz="0" w:space="0" w:color="auto"/>
            <w:left w:val="none" w:sz="0" w:space="0" w:color="auto"/>
            <w:bottom w:val="none" w:sz="0" w:space="0" w:color="auto"/>
            <w:right w:val="none" w:sz="0" w:space="0" w:color="auto"/>
          </w:divBdr>
        </w:div>
      </w:divsChild>
    </w:div>
    <w:div w:id="1560434384">
      <w:bodyDiv w:val="1"/>
      <w:marLeft w:val="0"/>
      <w:marRight w:val="0"/>
      <w:marTop w:val="0"/>
      <w:marBottom w:val="0"/>
      <w:divBdr>
        <w:top w:val="none" w:sz="0" w:space="0" w:color="auto"/>
        <w:left w:val="none" w:sz="0" w:space="0" w:color="auto"/>
        <w:bottom w:val="none" w:sz="0" w:space="0" w:color="auto"/>
        <w:right w:val="none" w:sz="0" w:space="0" w:color="auto"/>
      </w:divBdr>
      <w:divsChild>
        <w:div w:id="15425182">
          <w:marLeft w:val="640"/>
          <w:marRight w:val="0"/>
          <w:marTop w:val="0"/>
          <w:marBottom w:val="0"/>
          <w:divBdr>
            <w:top w:val="none" w:sz="0" w:space="0" w:color="auto"/>
            <w:left w:val="none" w:sz="0" w:space="0" w:color="auto"/>
            <w:bottom w:val="none" w:sz="0" w:space="0" w:color="auto"/>
            <w:right w:val="none" w:sz="0" w:space="0" w:color="auto"/>
          </w:divBdr>
        </w:div>
        <w:div w:id="62723302">
          <w:marLeft w:val="640"/>
          <w:marRight w:val="0"/>
          <w:marTop w:val="0"/>
          <w:marBottom w:val="0"/>
          <w:divBdr>
            <w:top w:val="none" w:sz="0" w:space="0" w:color="auto"/>
            <w:left w:val="none" w:sz="0" w:space="0" w:color="auto"/>
            <w:bottom w:val="none" w:sz="0" w:space="0" w:color="auto"/>
            <w:right w:val="none" w:sz="0" w:space="0" w:color="auto"/>
          </w:divBdr>
        </w:div>
        <w:div w:id="248009678">
          <w:marLeft w:val="640"/>
          <w:marRight w:val="0"/>
          <w:marTop w:val="0"/>
          <w:marBottom w:val="0"/>
          <w:divBdr>
            <w:top w:val="none" w:sz="0" w:space="0" w:color="auto"/>
            <w:left w:val="none" w:sz="0" w:space="0" w:color="auto"/>
            <w:bottom w:val="none" w:sz="0" w:space="0" w:color="auto"/>
            <w:right w:val="none" w:sz="0" w:space="0" w:color="auto"/>
          </w:divBdr>
        </w:div>
        <w:div w:id="311831366">
          <w:marLeft w:val="640"/>
          <w:marRight w:val="0"/>
          <w:marTop w:val="0"/>
          <w:marBottom w:val="0"/>
          <w:divBdr>
            <w:top w:val="none" w:sz="0" w:space="0" w:color="auto"/>
            <w:left w:val="none" w:sz="0" w:space="0" w:color="auto"/>
            <w:bottom w:val="none" w:sz="0" w:space="0" w:color="auto"/>
            <w:right w:val="none" w:sz="0" w:space="0" w:color="auto"/>
          </w:divBdr>
        </w:div>
        <w:div w:id="424500915">
          <w:marLeft w:val="640"/>
          <w:marRight w:val="0"/>
          <w:marTop w:val="0"/>
          <w:marBottom w:val="0"/>
          <w:divBdr>
            <w:top w:val="none" w:sz="0" w:space="0" w:color="auto"/>
            <w:left w:val="none" w:sz="0" w:space="0" w:color="auto"/>
            <w:bottom w:val="none" w:sz="0" w:space="0" w:color="auto"/>
            <w:right w:val="none" w:sz="0" w:space="0" w:color="auto"/>
          </w:divBdr>
        </w:div>
        <w:div w:id="438574636">
          <w:marLeft w:val="640"/>
          <w:marRight w:val="0"/>
          <w:marTop w:val="0"/>
          <w:marBottom w:val="0"/>
          <w:divBdr>
            <w:top w:val="none" w:sz="0" w:space="0" w:color="auto"/>
            <w:left w:val="none" w:sz="0" w:space="0" w:color="auto"/>
            <w:bottom w:val="none" w:sz="0" w:space="0" w:color="auto"/>
            <w:right w:val="none" w:sz="0" w:space="0" w:color="auto"/>
          </w:divBdr>
        </w:div>
        <w:div w:id="587465669">
          <w:marLeft w:val="640"/>
          <w:marRight w:val="0"/>
          <w:marTop w:val="0"/>
          <w:marBottom w:val="0"/>
          <w:divBdr>
            <w:top w:val="none" w:sz="0" w:space="0" w:color="auto"/>
            <w:left w:val="none" w:sz="0" w:space="0" w:color="auto"/>
            <w:bottom w:val="none" w:sz="0" w:space="0" w:color="auto"/>
            <w:right w:val="none" w:sz="0" w:space="0" w:color="auto"/>
          </w:divBdr>
        </w:div>
        <w:div w:id="592402504">
          <w:marLeft w:val="640"/>
          <w:marRight w:val="0"/>
          <w:marTop w:val="0"/>
          <w:marBottom w:val="0"/>
          <w:divBdr>
            <w:top w:val="none" w:sz="0" w:space="0" w:color="auto"/>
            <w:left w:val="none" w:sz="0" w:space="0" w:color="auto"/>
            <w:bottom w:val="none" w:sz="0" w:space="0" w:color="auto"/>
            <w:right w:val="none" w:sz="0" w:space="0" w:color="auto"/>
          </w:divBdr>
        </w:div>
        <w:div w:id="707341782">
          <w:marLeft w:val="640"/>
          <w:marRight w:val="0"/>
          <w:marTop w:val="0"/>
          <w:marBottom w:val="0"/>
          <w:divBdr>
            <w:top w:val="none" w:sz="0" w:space="0" w:color="auto"/>
            <w:left w:val="none" w:sz="0" w:space="0" w:color="auto"/>
            <w:bottom w:val="none" w:sz="0" w:space="0" w:color="auto"/>
            <w:right w:val="none" w:sz="0" w:space="0" w:color="auto"/>
          </w:divBdr>
        </w:div>
        <w:div w:id="741954416">
          <w:marLeft w:val="640"/>
          <w:marRight w:val="0"/>
          <w:marTop w:val="0"/>
          <w:marBottom w:val="0"/>
          <w:divBdr>
            <w:top w:val="none" w:sz="0" w:space="0" w:color="auto"/>
            <w:left w:val="none" w:sz="0" w:space="0" w:color="auto"/>
            <w:bottom w:val="none" w:sz="0" w:space="0" w:color="auto"/>
            <w:right w:val="none" w:sz="0" w:space="0" w:color="auto"/>
          </w:divBdr>
        </w:div>
        <w:div w:id="753624874">
          <w:marLeft w:val="640"/>
          <w:marRight w:val="0"/>
          <w:marTop w:val="0"/>
          <w:marBottom w:val="0"/>
          <w:divBdr>
            <w:top w:val="none" w:sz="0" w:space="0" w:color="auto"/>
            <w:left w:val="none" w:sz="0" w:space="0" w:color="auto"/>
            <w:bottom w:val="none" w:sz="0" w:space="0" w:color="auto"/>
            <w:right w:val="none" w:sz="0" w:space="0" w:color="auto"/>
          </w:divBdr>
        </w:div>
        <w:div w:id="796871097">
          <w:marLeft w:val="640"/>
          <w:marRight w:val="0"/>
          <w:marTop w:val="0"/>
          <w:marBottom w:val="0"/>
          <w:divBdr>
            <w:top w:val="none" w:sz="0" w:space="0" w:color="auto"/>
            <w:left w:val="none" w:sz="0" w:space="0" w:color="auto"/>
            <w:bottom w:val="none" w:sz="0" w:space="0" w:color="auto"/>
            <w:right w:val="none" w:sz="0" w:space="0" w:color="auto"/>
          </w:divBdr>
        </w:div>
        <w:div w:id="813521814">
          <w:marLeft w:val="640"/>
          <w:marRight w:val="0"/>
          <w:marTop w:val="0"/>
          <w:marBottom w:val="0"/>
          <w:divBdr>
            <w:top w:val="none" w:sz="0" w:space="0" w:color="auto"/>
            <w:left w:val="none" w:sz="0" w:space="0" w:color="auto"/>
            <w:bottom w:val="none" w:sz="0" w:space="0" w:color="auto"/>
            <w:right w:val="none" w:sz="0" w:space="0" w:color="auto"/>
          </w:divBdr>
        </w:div>
        <w:div w:id="902328335">
          <w:marLeft w:val="640"/>
          <w:marRight w:val="0"/>
          <w:marTop w:val="0"/>
          <w:marBottom w:val="0"/>
          <w:divBdr>
            <w:top w:val="none" w:sz="0" w:space="0" w:color="auto"/>
            <w:left w:val="none" w:sz="0" w:space="0" w:color="auto"/>
            <w:bottom w:val="none" w:sz="0" w:space="0" w:color="auto"/>
            <w:right w:val="none" w:sz="0" w:space="0" w:color="auto"/>
          </w:divBdr>
        </w:div>
        <w:div w:id="966744222">
          <w:marLeft w:val="640"/>
          <w:marRight w:val="0"/>
          <w:marTop w:val="0"/>
          <w:marBottom w:val="0"/>
          <w:divBdr>
            <w:top w:val="none" w:sz="0" w:space="0" w:color="auto"/>
            <w:left w:val="none" w:sz="0" w:space="0" w:color="auto"/>
            <w:bottom w:val="none" w:sz="0" w:space="0" w:color="auto"/>
            <w:right w:val="none" w:sz="0" w:space="0" w:color="auto"/>
          </w:divBdr>
        </w:div>
        <w:div w:id="988285841">
          <w:marLeft w:val="640"/>
          <w:marRight w:val="0"/>
          <w:marTop w:val="0"/>
          <w:marBottom w:val="0"/>
          <w:divBdr>
            <w:top w:val="none" w:sz="0" w:space="0" w:color="auto"/>
            <w:left w:val="none" w:sz="0" w:space="0" w:color="auto"/>
            <w:bottom w:val="none" w:sz="0" w:space="0" w:color="auto"/>
            <w:right w:val="none" w:sz="0" w:space="0" w:color="auto"/>
          </w:divBdr>
        </w:div>
        <w:div w:id="1056006460">
          <w:marLeft w:val="640"/>
          <w:marRight w:val="0"/>
          <w:marTop w:val="0"/>
          <w:marBottom w:val="0"/>
          <w:divBdr>
            <w:top w:val="none" w:sz="0" w:space="0" w:color="auto"/>
            <w:left w:val="none" w:sz="0" w:space="0" w:color="auto"/>
            <w:bottom w:val="none" w:sz="0" w:space="0" w:color="auto"/>
            <w:right w:val="none" w:sz="0" w:space="0" w:color="auto"/>
          </w:divBdr>
        </w:div>
        <w:div w:id="1142112309">
          <w:marLeft w:val="640"/>
          <w:marRight w:val="0"/>
          <w:marTop w:val="0"/>
          <w:marBottom w:val="0"/>
          <w:divBdr>
            <w:top w:val="none" w:sz="0" w:space="0" w:color="auto"/>
            <w:left w:val="none" w:sz="0" w:space="0" w:color="auto"/>
            <w:bottom w:val="none" w:sz="0" w:space="0" w:color="auto"/>
            <w:right w:val="none" w:sz="0" w:space="0" w:color="auto"/>
          </w:divBdr>
        </w:div>
        <w:div w:id="1156341461">
          <w:marLeft w:val="640"/>
          <w:marRight w:val="0"/>
          <w:marTop w:val="0"/>
          <w:marBottom w:val="0"/>
          <w:divBdr>
            <w:top w:val="none" w:sz="0" w:space="0" w:color="auto"/>
            <w:left w:val="none" w:sz="0" w:space="0" w:color="auto"/>
            <w:bottom w:val="none" w:sz="0" w:space="0" w:color="auto"/>
            <w:right w:val="none" w:sz="0" w:space="0" w:color="auto"/>
          </w:divBdr>
        </w:div>
        <w:div w:id="1195537704">
          <w:marLeft w:val="640"/>
          <w:marRight w:val="0"/>
          <w:marTop w:val="0"/>
          <w:marBottom w:val="0"/>
          <w:divBdr>
            <w:top w:val="none" w:sz="0" w:space="0" w:color="auto"/>
            <w:left w:val="none" w:sz="0" w:space="0" w:color="auto"/>
            <w:bottom w:val="none" w:sz="0" w:space="0" w:color="auto"/>
            <w:right w:val="none" w:sz="0" w:space="0" w:color="auto"/>
          </w:divBdr>
        </w:div>
        <w:div w:id="1396123445">
          <w:marLeft w:val="640"/>
          <w:marRight w:val="0"/>
          <w:marTop w:val="0"/>
          <w:marBottom w:val="0"/>
          <w:divBdr>
            <w:top w:val="none" w:sz="0" w:space="0" w:color="auto"/>
            <w:left w:val="none" w:sz="0" w:space="0" w:color="auto"/>
            <w:bottom w:val="none" w:sz="0" w:space="0" w:color="auto"/>
            <w:right w:val="none" w:sz="0" w:space="0" w:color="auto"/>
          </w:divBdr>
        </w:div>
        <w:div w:id="1465344670">
          <w:marLeft w:val="640"/>
          <w:marRight w:val="0"/>
          <w:marTop w:val="0"/>
          <w:marBottom w:val="0"/>
          <w:divBdr>
            <w:top w:val="none" w:sz="0" w:space="0" w:color="auto"/>
            <w:left w:val="none" w:sz="0" w:space="0" w:color="auto"/>
            <w:bottom w:val="none" w:sz="0" w:space="0" w:color="auto"/>
            <w:right w:val="none" w:sz="0" w:space="0" w:color="auto"/>
          </w:divBdr>
        </w:div>
        <w:div w:id="1482577879">
          <w:marLeft w:val="640"/>
          <w:marRight w:val="0"/>
          <w:marTop w:val="0"/>
          <w:marBottom w:val="0"/>
          <w:divBdr>
            <w:top w:val="none" w:sz="0" w:space="0" w:color="auto"/>
            <w:left w:val="none" w:sz="0" w:space="0" w:color="auto"/>
            <w:bottom w:val="none" w:sz="0" w:space="0" w:color="auto"/>
            <w:right w:val="none" w:sz="0" w:space="0" w:color="auto"/>
          </w:divBdr>
        </w:div>
        <w:div w:id="1767965982">
          <w:marLeft w:val="640"/>
          <w:marRight w:val="0"/>
          <w:marTop w:val="0"/>
          <w:marBottom w:val="0"/>
          <w:divBdr>
            <w:top w:val="none" w:sz="0" w:space="0" w:color="auto"/>
            <w:left w:val="none" w:sz="0" w:space="0" w:color="auto"/>
            <w:bottom w:val="none" w:sz="0" w:space="0" w:color="auto"/>
            <w:right w:val="none" w:sz="0" w:space="0" w:color="auto"/>
          </w:divBdr>
        </w:div>
        <w:div w:id="1777215748">
          <w:marLeft w:val="640"/>
          <w:marRight w:val="0"/>
          <w:marTop w:val="0"/>
          <w:marBottom w:val="0"/>
          <w:divBdr>
            <w:top w:val="none" w:sz="0" w:space="0" w:color="auto"/>
            <w:left w:val="none" w:sz="0" w:space="0" w:color="auto"/>
            <w:bottom w:val="none" w:sz="0" w:space="0" w:color="auto"/>
            <w:right w:val="none" w:sz="0" w:space="0" w:color="auto"/>
          </w:divBdr>
        </w:div>
        <w:div w:id="1798454705">
          <w:marLeft w:val="640"/>
          <w:marRight w:val="0"/>
          <w:marTop w:val="0"/>
          <w:marBottom w:val="0"/>
          <w:divBdr>
            <w:top w:val="none" w:sz="0" w:space="0" w:color="auto"/>
            <w:left w:val="none" w:sz="0" w:space="0" w:color="auto"/>
            <w:bottom w:val="none" w:sz="0" w:space="0" w:color="auto"/>
            <w:right w:val="none" w:sz="0" w:space="0" w:color="auto"/>
          </w:divBdr>
        </w:div>
        <w:div w:id="1938782874">
          <w:marLeft w:val="640"/>
          <w:marRight w:val="0"/>
          <w:marTop w:val="0"/>
          <w:marBottom w:val="0"/>
          <w:divBdr>
            <w:top w:val="none" w:sz="0" w:space="0" w:color="auto"/>
            <w:left w:val="none" w:sz="0" w:space="0" w:color="auto"/>
            <w:bottom w:val="none" w:sz="0" w:space="0" w:color="auto"/>
            <w:right w:val="none" w:sz="0" w:space="0" w:color="auto"/>
          </w:divBdr>
        </w:div>
        <w:div w:id="2080592276">
          <w:marLeft w:val="640"/>
          <w:marRight w:val="0"/>
          <w:marTop w:val="0"/>
          <w:marBottom w:val="0"/>
          <w:divBdr>
            <w:top w:val="none" w:sz="0" w:space="0" w:color="auto"/>
            <w:left w:val="none" w:sz="0" w:space="0" w:color="auto"/>
            <w:bottom w:val="none" w:sz="0" w:space="0" w:color="auto"/>
            <w:right w:val="none" w:sz="0" w:space="0" w:color="auto"/>
          </w:divBdr>
        </w:div>
      </w:divsChild>
    </w:div>
    <w:div w:id="1564411085">
      <w:bodyDiv w:val="1"/>
      <w:marLeft w:val="0"/>
      <w:marRight w:val="0"/>
      <w:marTop w:val="0"/>
      <w:marBottom w:val="0"/>
      <w:divBdr>
        <w:top w:val="none" w:sz="0" w:space="0" w:color="auto"/>
        <w:left w:val="none" w:sz="0" w:space="0" w:color="auto"/>
        <w:bottom w:val="none" w:sz="0" w:space="0" w:color="auto"/>
        <w:right w:val="none" w:sz="0" w:space="0" w:color="auto"/>
      </w:divBdr>
      <w:divsChild>
        <w:div w:id="28456321">
          <w:marLeft w:val="640"/>
          <w:marRight w:val="0"/>
          <w:marTop w:val="0"/>
          <w:marBottom w:val="0"/>
          <w:divBdr>
            <w:top w:val="none" w:sz="0" w:space="0" w:color="auto"/>
            <w:left w:val="none" w:sz="0" w:space="0" w:color="auto"/>
            <w:bottom w:val="none" w:sz="0" w:space="0" w:color="auto"/>
            <w:right w:val="none" w:sz="0" w:space="0" w:color="auto"/>
          </w:divBdr>
        </w:div>
        <w:div w:id="52587289">
          <w:marLeft w:val="640"/>
          <w:marRight w:val="0"/>
          <w:marTop w:val="0"/>
          <w:marBottom w:val="0"/>
          <w:divBdr>
            <w:top w:val="none" w:sz="0" w:space="0" w:color="auto"/>
            <w:left w:val="none" w:sz="0" w:space="0" w:color="auto"/>
            <w:bottom w:val="none" w:sz="0" w:space="0" w:color="auto"/>
            <w:right w:val="none" w:sz="0" w:space="0" w:color="auto"/>
          </w:divBdr>
        </w:div>
        <w:div w:id="96172333">
          <w:marLeft w:val="640"/>
          <w:marRight w:val="0"/>
          <w:marTop w:val="0"/>
          <w:marBottom w:val="0"/>
          <w:divBdr>
            <w:top w:val="none" w:sz="0" w:space="0" w:color="auto"/>
            <w:left w:val="none" w:sz="0" w:space="0" w:color="auto"/>
            <w:bottom w:val="none" w:sz="0" w:space="0" w:color="auto"/>
            <w:right w:val="none" w:sz="0" w:space="0" w:color="auto"/>
          </w:divBdr>
        </w:div>
        <w:div w:id="114561721">
          <w:marLeft w:val="640"/>
          <w:marRight w:val="0"/>
          <w:marTop w:val="0"/>
          <w:marBottom w:val="0"/>
          <w:divBdr>
            <w:top w:val="none" w:sz="0" w:space="0" w:color="auto"/>
            <w:left w:val="none" w:sz="0" w:space="0" w:color="auto"/>
            <w:bottom w:val="none" w:sz="0" w:space="0" w:color="auto"/>
            <w:right w:val="none" w:sz="0" w:space="0" w:color="auto"/>
          </w:divBdr>
        </w:div>
        <w:div w:id="154080154">
          <w:marLeft w:val="640"/>
          <w:marRight w:val="0"/>
          <w:marTop w:val="0"/>
          <w:marBottom w:val="0"/>
          <w:divBdr>
            <w:top w:val="none" w:sz="0" w:space="0" w:color="auto"/>
            <w:left w:val="none" w:sz="0" w:space="0" w:color="auto"/>
            <w:bottom w:val="none" w:sz="0" w:space="0" w:color="auto"/>
            <w:right w:val="none" w:sz="0" w:space="0" w:color="auto"/>
          </w:divBdr>
        </w:div>
        <w:div w:id="164789608">
          <w:marLeft w:val="640"/>
          <w:marRight w:val="0"/>
          <w:marTop w:val="0"/>
          <w:marBottom w:val="0"/>
          <w:divBdr>
            <w:top w:val="none" w:sz="0" w:space="0" w:color="auto"/>
            <w:left w:val="none" w:sz="0" w:space="0" w:color="auto"/>
            <w:bottom w:val="none" w:sz="0" w:space="0" w:color="auto"/>
            <w:right w:val="none" w:sz="0" w:space="0" w:color="auto"/>
          </w:divBdr>
        </w:div>
        <w:div w:id="164833264">
          <w:marLeft w:val="640"/>
          <w:marRight w:val="0"/>
          <w:marTop w:val="0"/>
          <w:marBottom w:val="0"/>
          <w:divBdr>
            <w:top w:val="none" w:sz="0" w:space="0" w:color="auto"/>
            <w:left w:val="none" w:sz="0" w:space="0" w:color="auto"/>
            <w:bottom w:val="none" w:sz="0" w:space="0" w:color="auto"/>
            <w:right w:val="none" w:sz="0" w:space="0" w:color="auto"/>
          </w:divBdr>
        </w:div>
        <w:div w:id="168640941">
          <w:marLeft w:val="640"/>
          <w:marRight w:val="0"/>
          <w:marTop w:val="0"/>
          <w:marBottom w:val="0"/>
          <w:divBdr>
            <w:top w:val="none" w:sz="0" w:space="0" w:color="auto"/>
            <w:left w:val="none" w:sz="0" w:space="0" w:color="auto"/>
            <w:bottom w:val="none" w:sz="0" w:space="0" w:color="auto"/>
            <w:right w:val="none" w:sz="0" w:space="0" w:color="auto"/>
          </w:divBdr>
        </w:div>
        <w:div w:id="224341657">
          <w:marLeft w:val="640"/>
          <w:marRight w:val="0"/>
          <w:marTop w:val="0"/>
          <w:marBottom w:val="0"/>
          <w:divBdr>
            <w:top w:val="none" w:sz="0" w:space="0" w:color="auto"/>
            <w:left w:val="none" w:sz="0" w:space="0" w:color="auto"/>
            <w:bottom w:val="none" w:sz="0" w:space="0" w:color="auto"/>
            <w:right w:val="none" w:sz="0" w:space="0" w:color="auto"/>
          </w:divBdr>
        </w:div>
        <w:div w:id="263533823">
          <w:marLeft w:val="640"/>
          <w:marRight w:val="0"/>
          <w:marTop w:val="0"/>
          <w:marBottom w:val="0"/>
          <w:divBdr>
            <w:top w:val="none" w:sz="0" w:space="0" w:color="auto"/>
            <w:left w:val="none" w:sz="0" w:space="0" w:color="auto"/>
            <w:bottom w:val="none" w:sz="0" w:space="0" w:color="auto"/>
            <w:right w:val="none" w:sz="0" w:space="0" w:color="auto"/>
          </w:divBdr>
        </w:div>
        <w:div w:id="325521492">
          <w:marLeft w:val="640"/>
          <w:marRight w:val="0"/>
          <w:marTop w:val="0"/>
          <w:marBottom w:val="0"/>
          <w:divBdr>
            <w:top w:val="none" w:sz="0" w:space="0" w:color="auto"/>
            <w:left w:val="none" w:sz="0" w:space="0" w:color="auto"/>
            <w:bottom w:val="none" w:sz="0" w:space="0" w:color="auto"/>
            <w:right w:val="none" w:sz="0" w:space="0" w:color="auto"/>
          </w:divBdr>
        </w:div>
        <w:div w:id="360473329">
          <w:marLeft w:val="640"/>
          <w:marRight w:val="0"/>
          <w:marTop w:val="0"/>
          <w:marBottom w:val="0"/>
          <w:divBdr>
            <w:top w:val="none" w:sz="0" w:space="0" w:color="auto"/>
            <w:left w:val="none" w:sz="0" w:space="0" w:color="auto"/>
            <w:bottom w:val="none" w:sz="0" w:space="0" w:color="auto"/>
            <w:right w:val="none" w:sz="0" w:space="0" w:color="auto"/>
          </w:divBdr>
        </w:div>
        <w:div w:id="367873452">
          <w:marLeft w:val="640"/>
          <w:marRight w:val="0"/>
          <w:marTop w:val="0"/>
          <w:marBottom w:val="0"/>
          <w:divBdr>
            <w:top w:val="none" w:sz="0" w:space="0" w:color="auto"/>
            <w:left w:val="none" w:sz="0" w:space="0" w:color="auto"/>
            <w:bottom w:val="none" w:sz="0" w:space="0" w:color="auto"/>
            <w:right w:val="none" w:sz="0" w:space="0" w:color="auto"/>
          </w:divBdr>
        </w:div>
        <w:div w:id="371269320">
          <w:marLeft w:val="640"/>
          <w:marRight w:val="0"/>
          <w:marTop w:val="0"/>
          <w:marBottom w:val="0"/>
          <w:divBdr>
            <w:top w:val="none" w:sz="0" w:space="0" w:color="auto"/>
            <w:left w:val="none" w:sz="0" w:space="0" w:color="auto"/>
            <w:bottom w:val="none" w:sz="0" w:space="0" w:color="auto"/>
            <w:right w:val="none" w:sz="0" w:space="0" w:color="auto"/>
          </w:divBdr>
        </w:div>
        <w:div w:id="373430096">
          <w:marLeft w:val="640"/>
          <w:marRight w:val="0"/>
          <w:marTop w:val="0"/>
          <w:marBottom w:val="0"/>
          <w:divBdr>
            <w:top w:val="none" w:sz="0" w:space="0" w:color="auto"/>
            <w:left w:val="none" w:sz="0" w:space="0" w:color="auto"/>
            <w:bottom w:val="none" w:sz="0" w:space="0" w:color="auto"/>
            <w:right w:val="none" w:sz="0" w:space="0" w:color="auto"/>
          </w:divBdr>
        </w:div>
        <w:div w:id="390620554">
          <w:marLeft w:val="640"/>
          <w:marRight w:val="0"/>
          <w:marTop w:val="0"/>
          <w:marBottom w:val="0"/>
          <w:divBdr>
            <w:top w:val="none" w:sz="0" w:space="0" w:color="auto"/>
            <w:left w:val="none" w:sz="0" w:space="0" w:color="auto"/>
            <w:bottom w:val="none" w:sz="0" w:space="0" w:color="auto"/>
            <w:right w:val="none" w:sz="0" w:space="0" w:color="auto"/>
          </w:divBdr>
        </w:div>
        <w:div w:id="399522955">
          <w:marLeft w:val="640"/>
          <w:marRight w:val="0"/>
          <w:marTop w:val="0"/>
          <w:marBottom w:val="0"/>
          <w:divBdr>
            <w:top w:val="none" w:sz="0" w:space="0" w:color="auto"/>
            <w:left w:val="none" w:sz="0" w:space="0" w:color="auto"/>
            <w:bottom w:val="none" w:sz="0" w:space="0" w:color="auto"/>
            <w:right w:val="none" w:sz="0" w:space="0" w:color="auto"/>
          </w:divBdr>
        </w:div>
        <w:div w:id="454180503">
          <w:marLeft w:val="640"/>
          <w:marRight w:val="0"/>
          <w:marTop w:val="0"/>
          <w:marBottom w:val="0"/>
          <w:divBdr>
            <w:top w:val="none" w:sz="0" w:space="0" w:color="auto"/>
            <w:left w:val="none" w:sz="0" w:space="0" w:color="auto"/>
            <w:bottom w:val="none" w:sz="0" w:space="0" w:color="auto"/>
            <w:right w:val="none" w:sz="0" w:space="0" w:color="auto"/>
          </w:divBdr>
        </w:div>
        <w:div w:id="504563582">
          <w:marLeft w:val="640"/>
          <w:marRight w:val="0"/>
          <w:marTop w:val="0"/>
          <w:marBottom w:val="0"/>
          <w:divBdr>
            <w:top w:val="none" w:sz="0" w:space="0" w:color="auto"/>
            <w:left w:val="none" w:sz="0" w:space="0" w:color="auto"/>
            <w:bottom w:val="none" w:sz="0" w:space="0" w:color="auto"/>
            <w:right w:val="none" w:sz="0" w:space="0" w:color="auto"/>
          </w:divBdr>
        </w:div>
        <w:div w:id="562371235">
          <w:marLeft w:val="640"/>
          <w:marRight w:val="0"/>
          <w:marTop w:val="0"/>
          <w:marBottom w:val="0"/>
          <w:divBdr>
            <w:top w:val="none" w:sz="0" w:space="0" w:color="auto"/>
            <w:left w:val="none" w:sz="0" w:space="0" w:color="auto"/>
            <w:bottom w:val="none" w:sz="0" w:space="0" w:color="auto"/>
            <w:right w:val="none" w:sz="0" w:space="0" w:color="auto"/>
          </w:divBdr>
        </w:div>
        <w:div w:id="577255374">
          <w:marLeft w:val="640"/>
          <w:marRight w:val="0"/>
          <w:marTop w:val="0"/>
          <w:marBottom w:val="0"/>
          <w:divBdr>
            <w:top w:val="none" w:sz="0" w:space="0" w:color="auto"/>
            <w:left w:val="none" w:sz="0" w:space="0" w:color="auto"/>
            <w:bottom w:val="none" w:sz="0" w:space="0" w:color="auto"/>
            <w:right w:val="none" w:sz="0" w:space="0" w:color="auto"/>
          </w:divBdr>
        </w:div>
        <w:div w:id="592203640">
          <w:marLeft w:val="640"/>
          <w:marRight w:val="0"/>
          <w:marTop w:val="0"/>
          <w:marBottom w:val="0"/>
          <w:divBdr>
            <w:top w:val="none" w:sz="0" w:space="0" w:color="auto"/>
            <w:left w:val="none" w:sz="0" w:space="0" w:color="auto"/>
            <w:bottom w:val="none" w:sz="0" w:space="0" w:color="auto"/>
            <w:right w:val="none" w:sz="0" w:space="0" w:color="auto"/>
          </w:divBdr>
        </w:div>
        <w:div w:id="599603180">
          <w:marLeft w:val="640"/>
          <w:marRight w:val="0"/>
          <w:marTop w:val="0"/>
          <w:marBottom w:val="0"/>
          <w:divBdr>
            <w:top w:val="none" w:sz="0" w:space="0" w:color="auto"/>
            <w:left w:val="none" w:sz="0" w:space="0" w:color="auto"/>
            <w:bottom w:val="none" w:sz="0" w:space="0" w:color="auto"/>
            <w:right w:val="none" w:sz="0" w:space="0" w:color="auto"/>
          </w:divBdr>
        </w:div>
        <w:div w:id="650132989">
          <w:marLeft w:val="640"/>
          <w:marRight w:val="0"/>
          <w:marTop w:val="0"/>
          <w:marBottom w:val="0"/>
          <w:divBdr>
            <w:top w:val="none" w:sz="0" w:space="0" w:color="auto"/>
            <w:left w:val="none" w:sz="0" w:space="0" w:color="auto"/>
            <w:bottom w:val="none" w:sz="0" w:space="0" w:color="auto"/>
            <w:right w:val="none" w:sz="0" w:space="0" w:color="auto"/>
          </w:divBdr>
        </w:div>
        <w:div w:id="735931556">
          <w:marLeft w:val="640"/>
          <w:marRight w:val="0"/>
          <w:marTop w:val="0"/>
          <w:marBottom w:val="0"/>
          <w:divBdr>
            <w:top w:val="none" w:sz="0" w:space="0" w:color="auto"/>
            <w:left w:val="none" w:sz="0" w:space="0" w:color="auto"/>
            <w:bottom w:val="none" w:sz="0" w:space="0" w:color="auto"/>
            <w:right w:val="none" w:sz="0" w:space="0" w:color="auto"/>
          </w:divBdr>
        </w:div>
        <w:div w:id="752121763">
          <w:marLeft w:val="640"/>
          <w:marRight w:val="0"/>
          <w:marTop w:val="0"/>
          <w:marBottom w:val="0"/>
          <w:divBdr>
            <w:top w:val="none" w:sz="0" w:space="0" w:color="auto"/>
            <w:left w:val="none" w:sz="0" w:space="0" w:color="auto"/>
            <w:bottom w:val="none" w:sz="0" w:space="0" w:color="auto"/>
            <w:right w:val="none" w:sz="0" w:space="0" w:color="auto"/>
          </w:divBdr>
        </w:div>
        <w:div w:id="791871657">
          <w:marLeft w:val="640"/>
          <w:marRight w:val="0"/>
          <w:marTop w:val="0"/>
          <w:marBottom w:val="0"/>
          <w:divBdr>
            <w:top w:val="none" w:sz="0" w:space="0" w:color="auto"/>
            <w:left w:val="none" w:sz="0" w:space="0" w:color="auto"/>
            <w:bottom w:val="none" w:sz="0" w:space="0" w:color="auto"/>
            <w:right w:val="none" w:sz="0" w:space="0" w:color="auto"/>
          </w:divBdr>
        </w:div>
        <w:div w:id="805977323">
          <w:marLeft w:val="640"/>
          <w:marRight w:val="0"/>
          <w:marTop w:val="0"/>
          <w:marBottom w:val="0"/>
          <w:divBdr>
            <w:top w:val="none" w:sz="0" w:space="0" w:color="auto"/>
            <w:left w:val="none" w:sz="0" w:space="0" w:color="auto"/>
            <w:bottom w:val="none" w:sz="0" w:space="0" w:color="auto"/>
            <w:right w:val="none" w:sz="0" w:space="0" w:color="auto"/>
          </w:divBdr>
        </w:div>
        <w:div w:id="844901140">
          <w:marLeft w:val="640"/>
          <w:marRight w:val="0"/>
          <w:marTop w:val="0"/>
          <w:marBottom w:val="0"/>
          <w:divBdr>
            <w:top w:val="none" w:sz="0" w:space="0" w:color="auto"/>
            <w:left w:val="none" w:sz="0" w:space="0" w:color="auto"/>
            <w:bottom w:val="none" w:sz="0" w:space="0" w:color="auto"/>
            <w:right w:val="none" w:sz="0" w:space="0" w:color="auto"/>
          </w:divBdr>
        </w:div>
        <w:div w:id="852451437">
          <w:marLeft w:val="640"/>
          <w:marRight w:val="0"/>
          <w:marTop w:val="0"/>
          <w:marBottom w:val="0"/>
          <w:divBdr>
            <w:top w:val="none" w:sz="0" w:space="0" w:color="auto"/>
            <w:left w:val="none" w:sz="0" w:space="0" w:color="auto"/>
            <w:bottom w:val="none" w:sz="0" w:space="0" w:color="auto"/>
            <w:right w:val="none" w:sz="0" w:space="0" w:color="auto"/>
          </w:divBdr>
        </w:div>
        <w:div w:id="962660413">
          <w:marLeft w:val="640"/>
          <w:marRight w:val="0"/>
          <w:marTop w:val="0"/>
          <w:marBottom w:val="0"/>
          <w:divBdr>
            <w:top w:val="none" w:sz="0" w:space="0" w:color="auto"/>
            <w:left w:val="none" w:sz="0" w:space="0" w:color="auto"/>
            <w:bottom w:val="none" w:sz="0" w:space="0" w:color="auto"/>
            <w:right w:val="none" w:sz="0" w:space="0" w:color="auto"/>
          </w:divBdr>
        </w:div>
        <w:div w:id="992371637">
          <w:marLeft w:val="640"/>
          <w:marRight w:val="0"/>
          <w:marTop w:val="0"/>
          <w:marBottom w:val="0"/>
          <w:divBdr>
            <w:top w:val="none" w:sz="0" w:space="0" w:color="auto"/>
            <w:left w:val="none" w:sz="0" w:space="0" w:color="auto"/>
            <w:bottom w:val="none" w:sz="0" w:space="0" w:color="auto"/>
            <w:right w:val="none" w:sz="0" w:space="0" w:color="auto"/>
          </w:divBdr>
        </w:div>
        <w:div w:id="1024554453">
          <w:marLeft w:val="640"/>
          <w:marRight w:val="0"/>
          <w:marTop w:val="0"/>
          <w:marBottom w:val="0"/>
          <w:divBdr>
            <w:top w:val="none" w:sz="0" w:space="0" w:color="auto"/>
            <w:left w:val="none" w:sz="0" w:space="0" w:color="auto"/>
            <w:bottom w:val="none" w:sz="0" w:space="0" w:color="auto"/>
            <w:right w:val="none" w:sz="0" w:space="0" w:color="auto"/>
          </w:divBdr>
        </w:div>
        <w:div w:id="1068698178">
          <w:marLeft w:val="640"/>
          <w:marRight w:val="0"/>
          <w:marTop w:val="0"/>
          <w:marBottom w:val="0"/>
          <w:divBdr>
            <w:top w:val="none" w:sz="0" w:space="0" w:color="auto"/>
            <w:left w:val="none" w:sz="0" w:space="0" w:color="auto"/>
            <w:bottom w:val="none" w:sz="0" w:space="0" w:color="auto"/>
            <w:right w:val="none" w:sz="0" w:space="0" w:color="auto"/>
          </w:divBdr>
        </w:div>
        <w:div w:id="1091271879">
          <w:marLeft w:val="640"/>
          <w:marRight w:val="0"/>
          <w:marTop w:val="0"/>
          <w:marBottom w:val="0"/>
          <w:divBdr>
            <w:top w:val="none" w:sz="0" w:space="0" w:color="auto"/>
            <w:left w:val="none" w:sz="0" w:space="0" w:color="auto"/>
            <w:bottom w:val="none" w:sz="0" w:space="0" w:color="auto"/>
            <w:right w:val="none" w:sz="0" w:space="0" w:color="auto"/>
          </w:divBdr>
        </w:div>
        <w:div w:id="1275752046">
          <w:marLeft w:val="640"/>
          <w:marRight w:val="0"/>
          <w:marTop w:val="0"/>
          <w:marBottom w:val="0"/>
          <w:divBdr>
            <w:top w:val="none" w:sz="0" w:space="0" w:color="auto"/>
            <w:left w:val="none" w:sz="0" w:space="0" w:color="auto"/>
            <w:bottom w:val="none" w:sz="0" w:space="0" w:color="auto"/>
            <w:right w:val="none" w:sz="0" w:space="0" w:color="auto"/>
          </w:divBdr>
        </w:div>
        <w:div w:id="1411973491">
          <w:marLeft w:val="640"/>
          <w:marRight w:val="0"/>
          <w:marTop w:val="0"/>
          <w:marBottom w:val="0"/>
          <w:divBdr>
            <w:top w:val="none" w:sz="0" w:space="0" w:color="auto"/>
            <w:left w:val="none" w:sz="0" w:space="0" w:color="auto"/>
            <w:bottom w:val="none" w:sz="0" w:space="0" w:color="auto"/>
            <w:right w:val="none" w:sz="0" w:space="0" w:color="auto"/>
          </w:divBdr>
        </w:div>
        <w:div w:id="1424648156">
          <w:marLeft w:val="640"/>
          <w:marRight w:val="0"/>
          <w:marTop w:val="0"/>
          <w:marBottom w:val="0"/>
          <w:divBdr>
            <w:top w:val="none" w:sz="0" w:space="0" w:color="auto"/>
            <w:left w:val="none" w:sz="0" w:space="0" w:color="auto"/>
            <w:bottom w:val="none" w:sz="0" w:space="0" w:color="auto"/>
            <w:right w:val="none" w:sz="0" w:space="0" w:color="auto"/>
          </w:divBdr>
        </w:div>
        <w:div w:id="1457480948">
          <w:marLeft w:val="640"/>
          <w:marRight w:val="0"/>
          <w:marTop w:val="0"/>
          <w:marBottom w:val="0"/>
          <w:divBdr>
            <w:top w:val="none" w:sz="0" w:space="0" w:color="auto"/>
            <w:left w:val="none" w:sz="0" w:space="0" w:color="auto"/>
            <w:bottom w:val="none" w:sz="0" w:space="0" w:color="auto"/>
            <w:right w:val="none" w:sz="0" w:space="0" w:color="auto"/>
          </w:divBdr>
        </w:div>
        <w:div w:id="1520317362">
          <w:marLeft w:val="640"/>
          <w:marRight w:val="0"/>
          <w:marTop w:val="0"/>
          <w:marBottom w:val="0"/>
          <w:divBdr>
            <w:top w:val="none" w:sz="0" w:space="0" w:color="auto"/>
            <w:left w:val="none" w:sz="0" w:space="0" w:color="auto"/>
            <w:bottom w:val="none" w:sz="0" w:space="0" w:color="auto"/>
            <w:right w:val="none" w:sz="0" w:space="0" w:color="auto"/>
          </w:divBdr>
        </w:div>
        <w:div w:id="1547252003">
          <w:marLeft w:val="640"/>
          <w:marRight w:val="0"/>
          <w:marTop w:val="0"/>
          <w:marBottom w:val="0"/>
          <w:divBdr>
            <w:top w:val="none" w:sz="0" w:space="0" w:color="auto"/>
            <w:left w:val="none" w:sz="0" w:space="0" w:color="auto"/>
            <w:bottom w:val="none" w:sz="0" w:space="0" w:color="auto"/>
            <w:right w:val="none" w:sz="0" w:space="0" w:color="auto"/>
          </w:divBdr>
        </w:div>
        <w:div w:id="1554582742">
          <w:marLeft w:val="640"/>
          <w:marRight w:val="0"/>
          <w:marTop w:val="0"/>
          <w:marBottom w:val="0"/>
          <w:divBdr>
            <w:top w:val="none" w:sz="0" w:space="0" w:color="auto"/>
            <w:left w:val="none" w:sz="0" w:space="0" w:color="auto"/>
            <w:bottom w:val="none" w:sz="0" w:space="0" w:color="auto"/>
            <w:right w:val="none" w:sz="0" w:space="0" w:color="auto"/>
          </w:divBdr>
        </w:div>
        <w:div w:id="1567184726">
          <w:marLeft w:val="640"/>
          <w:marRight w:val="0"/>
          <w:marTop w:val="0"/>
          <w:marBottom w:val="0"/>
          <w:divBdr>
            <w:top w:val="none" w:sz="0" w:space="0" w:color="auto"/>
            <w:left w:val="none" w:sz="0" w:space="0" w:color="auto"/>
            <w:bottom w:val="none" w:sz="0" w:space="0" w:color="auto"/>
            <w:right w:val="none" w:sz="0" w:space="0" w:color="auto"/>
          </w:divBdr>
        </w:div>
        <w:div w:id="1597246386">
          <w:marLeft w:val="640"/>
          <w:marRight w:val="0"/>
          <w:marTop w:val="0"/>
          <w:marBottom w:val="0"/>
          <w:divBdr>
            <w:top w:val="none" w:sz="0" w:space="0" w:color="auto"/>
            <w:left w:val="none" w:sz="0" w:space="0" w:color="auto"/>
            <w:bottom w:val="none" w:sz="0" w:space="0" w:color="auto"/>
            <w:right w:val="none" w:sz="0" w:space="0" w:color="auto"/>
          </w:divBdr>
        </w:div>
        <w:div w:id="1608390374">
          <w:marLeft w:val="640"/>
          <w:marRight w:val="0"/>
          <w:marTop w:val="0"/>
          <w:marBottom w:val="0"/>
          <w:divBdr>
            <w:top w:val="none" w:sz="0" w:space="0" w:color="auto"/>
            <w:left w:val="none" w:sz="0" w:space="0" w:color="auto"/>
            <w:bottom w:val="none" w:sz="0" w:space="0" w:color="auto"/>
            <w:right w:val="none" w:sz="0" w:space="0" w:color="auto"/>
          </w:divBdr>
        </w:div>
        <w:div w:id="1645888950">
          <w:marLeft w:val="640"/>
          <w:marRight w:val="0"/>
          <w:marTop w:val="0"/>
          <w:marBottom w:val="0"/>
          <w:divBdr>
            <w:top w:val="none" w:sz="0" w:space="0" w:color="auto"/>
            <w:left w:val="none" w:sz="0" w:space="0" w:color="auto"/>
            <w:bottom w:val="none" w:sz="0" w:space="0" w:color="auto"/>
            <w:right w:val="none" w:sz="0" w:space="0" w:color="auto"/>
          </w:divBdr>
        </w:div>
        <w:div w:id="1719620006">
          <w:marLeft w:val="640"/>
          <w:marRight w:val="0"/>
          <w:marTop w:val="0"/>
          <w:marBottom w:val="0"/>
          <w:divBdr>
            <w:top w:val="none" w:sz="0" w:space="0" w:color="auto"/>
            <w:left w:val="none" w:sz="0" w:space="0" w:color="auto"/>
            <w:bottom w:val="none" w:sz="0" w:space="0" w:color="auto"/>
            <w:right w:val="none" w:sz="0" w:space="0" w:color="auto"/>
          </w:divBdr>
        </w:div>
        <w:div w:id="1732583157">
          <w:marLeft w:val="640"/>
          <w:marRight w:val="0"/>
          <w:marTop w:val="0"/>
          <w:marBottom w:val="0"/>
          <w:divBdr>
            <w:top w:val="none" w:sz="0" w:space="0" w:color="auto"/>
            <w:left w:val="none" w:sz="0" w:space="0" w:color="auto"/>
            <w:bottom w:val="none" w:sz="0" w:space="0" w:color="auto"/>
            <w:right w:val="none" w:sz="0" w:space="0" w:color="auto"/>
          </w:divBdr>
        </w:div>
        <w:div w:id="1777208788">
          <w:marLeft w:val="640"/>
          <w:marRight w:val="0"/>
          <w:marTop w:val="0"/>
          <w:marBottom w:val="0"/>
          <w:divBdr>
            <w:top w:val="none" w:sz="0" w:space="0" w:color="auto"/>
            <w:left w:val="none" w:sz="0" w:space="0" w:color="auto"/>
            <w:bottom w:val="none" w:sz="0" w:space="0" w:color="auto"/>
            <w:right w:val="none" w:sz="0" w:space="0" w:color="auto"/>
          </w:divBdr>
        </w:div>
        <w:div w:id="1856653274">
          <w:marLeft w:val="640"/>
          <w:marRight w:val="0"/>
          <w:marTop w:val="0"/>
          <w:marBottom w:val="0"/>
          <w:divBdr>
            <w:top w:val="none" w:sz="0" w:space="0" w:color="auto"/>
            <w:left w:val="none" w:sz="0" w:space="0" w:color="auto"/>
            <w:bottom w:val="none" w:sz="0" w:space="0" w:color="auto"/>
            <w:right w:val="none" w:sz="0" w:space="0" w:color="auto"/>
          </w:divBdr>
        </w:div>
        <w:div w:id="1890989488">
          <w:marLeft w:val="640"/>
          <w:marRight w:val="0"/>
          <w:marTop w:val="0"/>
          <w:marBottom w:val="0"/>
          <w:divBdr>
            <w:top w:val="none" w:sz="0" w:space="0" w:color="auto"/>
            <w:left w:val="none" w:sz="0" w:space="0" w:color="auto"/>
            <w:bottom w:val="none" w:sz="0" w:space="0" w:color="auto"/>
            <w:right w:val="none" w:sz="0" w:space="0" w:color="auto"/>
          </w:divBdr>
        </w:div>
        <w:div w:id="2029259347">
          <w:marLeft w:val="640"/>
          <w:marRight w:val="0"/>
          <w:marTop w:val="0"/>
          <w:marBottom w:val="0"/>
          <w:divBdr>
            <w:top w:val="none" w:sz="0" w:space="0" w:color="auto"/>
            <w:left w:val="none" w:sz="0" w:space="0" w:color="auto"/>
            <w:bottom w:val="none" w:sz="0" w:space="0" w:color="auto"/>
            <w:right w:val="none" w:sz="0" w:space="0" w:color="auto"/>
          </w:divBdr>
        </w:div>
        <w:div w:id="2064519963">
          <w:marLeft w:val="640"/>
          <w:marRight w:val="0"/>
          <w:marTop w:val="0"/>
          <w:marBottom w:val="0"/>
          <w:divBdr>
            <w:top w:val="none" w:sz="0" w:space="0" w:color="auto"/>
            <w:left w:val="none" w:sz="0" w:space="0" w:color="auto"/>
            <w:bottom w:val="none" w:sz="0" w:space="0" w:color="auto"/>
            <w:right w:val="none" w:sz="0" w:space="0" w:color="auto"/>
          </w:divBdr>
        </w:div>
        <w:div w:id="2102409161">
          <w:marLeft w:val="640"/>
          <w:marRight w:val="0"/>
          <w:marTop w:val="0"/>
          <w:marBottom w:val="0"/>
          <w:divBdr>
            <w:top w:val="none" w:sz="0" w:space="0" w:color="auto"/>
            <w:left w:val="none" w:sz="0" w:space="0" w:color="auto"/>
            <w:bottom w:val="none" w:sz="0" w:space="0" w:color="auto"/>
            <w:right w:val="none" w:sz="0" w:space="0" w:color="auto"/>
          </w:divBdr>
        </w:div>
      </w:divsChild>
    </w:div>
    <w:div w:id="1580016670">
      <w:bodyDiv w:val="1"/>
      <w:marLeft w:val="0"/>
      <w:marRight w:val="0"/>
      <w:marTop w:val="0"/>
      <w:marBottom w:val="0"/>
      <w:divBdr>
        <w:top w:val="none" w:sz="0" w:space="0" w:color="auto"/>
        <w:left w:val="none" w:sz="0" w:space="0" w:color="auto"/>
        <w:bottom w:val="none" w:sz="0" w:space="0" w:color="auto"/>
        <w:right w:val="none" w:sz="0" w:space="0" w:color="auto"/>
      </w:divBdr>
    </w:div>
    <w:div w:id="1588997295">
      <w:bodyDiv w:val="1"/>
      <w:marLeft w:val="0"/>
      <w:marRight w:val="0"/>
      <w:marTop w:val="0"/>
      <w:marBottom w:val="0"/>
      <w:divBdr>
        <w:top w:val="none" w:sz="0" w:space="0" w:color="auto"/>
        <w:left w:val="none" w:sz="0" w:space="0" w:color="auto"/>
        <w:bottom w:val="none" w:sz="0" w:space="0" w:color="auto"/>
        <w:right w:val="none" w:sz="0" w:space="0" w:color="auto"/>
      </w:divBdr>
      <w:divsChild>
        <w:div w:id="27073727">
          <w:marLeft w:val="640"/>
          <w:marRight w:val="0"/>
          <w:marTop w:val="0"/>
          <w:marBottom w:val="0"/>
          <w:divBdr>
            <w:top w:val="none" w:sz="0" w:space="0" w:color="auto"/>
            <w:left w:val="none" w:sz="0" w:space="0" w:color="auto"/>
            <w:bottom w:val="none" w:sz="0" w:space="0" w:color="auto"/>
            <w:right w:val="none" w:sz="0" w:space="0" w:color="auto"/>
          </w:divBdr>
        </w:div>
        <w:div w:id="174731094">
          <w:marLeft w:val="640"/>
          <w:marRight w:val="0"/>
          <w:marTop w:val="0"/>
          <w:marBottom w:val="0"/>
          <w:divBdr>
            <w:top w:val="none" w:sz="0" w:space="0" w:color="auto"/>
            <w:left w:val="none" w:sz="0" w:space="0" w:color="auto"/>
            <w:bottom w:val="none" w:sz="0" w:space="0" w:color="auto"/>
            <w:right w:val="none" w:sz="0" w:space="0" w:color="auto"/>
          </w:divBdr>
        </w:div>
        <w:div w:id="181170542">
          <w:marLeft w:val="640"/>
          <w:marRight w:val="0"/>
          <w:marTop w:val="0"/>
          <w:marBottom w:val="0"/>
          <w:divBdr>
            <w:top w:val="none" w:sz="0" w:space="0" w:color="auto"/>
            <w:left w:val="none" w:sz="0" w:space="0" w:color="auto"/>
            <w:bottom w:val="none" w:sz="0" w:space="0" w:color="auto"/>
            <w:right w:val="none" w:sz="0" w:space="0" w:color="auto"/>
          </w:divBdr>
        </w:div>
        <w:div w:id="274485839">
          <w:marLeft w:val="640"/>
          <w:marRight w:val="0"/>
          <w:marTop w:val="0"/>
          <w:marBottom w:val="0"/>
          <w:divBdr>
            <w:top w:val="none" w:sz="0" w:space="0" w:color="auto"/>
            <w:left w:val="none" w:sz="0" w:space="0" w:color="auto"/>
            <w:bottom w:val="none" w:sz="0" w:space="0" w:color="auto"/>
            <w:right w:val="none" w:sz="0" w:space="0" w:color="auto"/>
          </w:divBdr>
        </w:div>
        <w:div w:id="426779726">
          <w:marLeft w:val="640"/>
          <w:marRight w:val="0"/>
          <w:marTop w:val="0"/>
          <w:marBottom w:val="0"/>
          <w:divBdr>
            <w:top w:val="none" w:sz="0" w:space="0" w:color="auto"/>
            <w:left w:val="none" w:sz="0" w:space="0" w:color="auto"/>
            <w:bottom w:val="none" w:sz="0" w:space="0" w:color="auto"/>
            <w:right w:val="none" w:sz="0" w:space="0" w:color="auto"/>
          </w:divBdr>
        </w:div>
        <w:div w:id="476649487">
          <w:marLeft w:val="640"/>
          <w:marRight w:val="0"/>
          <w:marTop w:val="0"/>
          <w:marBottom w:val="0"/>
          <w:divBdr>
            <w:top w:val="none" w:sz="0" w:space="0" w:color="auto"/>
            <w:left w:val="none" w:sz="0" w:space="0" w:color="auto"/>
            <w:bottom w:val="none" w:sz="0" w:space="0" w:color="auto"/>
            <w:right w:val="none" w:sz="0" w:space="0" w:color="auto"/>
          </w:divBdr>
        </w:div>
        <w:div w:id="504438874">
          <w:marLeft w:val="640"/>
          <w:marRight w:val="0"/>
          <w:marTop w:val="0"/>
          <w:marBottom w:val="0"/>
          <w:divBdr>
            <w:top w:val="none" w:sz="0" w:space="0" w:color="auto"/>
            <w:left w:val="none" w:sz="0" w:space="0" w:color="auto"/>
            <w:bottom w:val="none" w:sz="0" w:space="0" w:color="auto"/>
            <w:right w:val="none" w:sz="0" w:space="0" w:color="auto"/>
          </w:divBdr>
        </w:div>
        <w:div w:id="864445681">
          <w:marLeft w:val="640"/>
          <w:marRight w:val="0"/>
          <w:marTop w:val="0"/>
          <w:marBottom w:val="0"/>
          <w:divBdr>
            <w:top w:val="none" w:sz="0" w:space="0" w:color="auto"/>
            <w:left w:val="none" w:sz="0" w:space="0" w:color="auto"/>
            <w:bottom w:val="none" w:sz="0" w:space="0" w:color="auto"/>
            <w:right w:val="none" w:sz="0" w:space="0" w:color="auto"/>
          </w:divBdr>
        </w:div>
        <w:div w:id="892614991">
          <w:marLeft w:val="640"/>
          <w:marRight w:val="0"/>
          <w:marTop w:val="0"/>
          <w:marBottom w:val="0"/>
          <w:divBdr>
            <w:top w:val="none" w:sz="0" w:space="0" w:color="auto"/>
            <w:left w:val="none" w:sz="0" w:space="0" w:color="auto"/>
            <w:bottom w:val="none" w:sz="0" w:space="0" w:color="auto"/>
            <w:right w:val="none" w:sz="0" w:space="0" w:color="auto"/>
          </w:divBdr>
        </w:div>
        <w:div w:id="897739957">
          <w:marLeft w:val="640"/>
          <w:marRight w:val="0"/>
          <w:marTop w:val="0"/>
          <w:marBottom w:val="0"/>
          <w:divBdr>
            <w:top w:val="none" w:sz="0" w:space="0" w:color="auto"/>
            <w:left w:val="none" w:sz="0" w:space="0" w:color="auto"/>
            <w:bottom w:val="none" w:sz="0" w:space="0" w:color="auto"/>
            <w:right w:val="none" w:sz="0" w:space="0" w:color="auto"/>
          </w:divBdr>
        </w:div>
        <w:div w:id="902104169">
          <w:marLeft w:val="640"/>
          <w:marRight w:val="0"/>
          <w:marTop w:val="0"/>
          <w:marBottom w:val="0"/>
          <w:divBdr>
            <w:top w:val="none" w:sz="0" w:space="0" w:color="auto"/>
            <w:left w:val="none" w:sz="0" w:space="0" w:color="auto"/>
            <w:bottom w:val="none" w:sz="0" w:space="0" w:color="auto"/>
            <w:right w:val="none" w:sz="0" w:space="0" w:color="auto"/>
          </w:divBdr>
        </w:div>
        <w:div w:id="906571789">
          <w:marLeft w:val="640"/>
          <w:marRight w:val="0"/>
          <w:marTop w:val="0"/>
          <w:marBottom w:val="0"/>
          <w:divBdr>
            <w:top w:val="none" w:sz="0" w:space="0" w:color="auto"/>
            <w:left w:val="none" w:sz="0" w:space="0" w:color="auto"/>
            <w:bottom w:val="none" w:sz="0" w:space="0" w:color="auto"/>
            <w:right w:val="none" w:sz="0" w:space="0" w:color="auto"/>
          </w:divBdr>
        </w:div>
        <w:div w:id="970553712">
          <w:marLeft w:val="640"/>
          <w:marRight w:val="0"/>
          <w:marTop w:val="0"/>
          <w:marBottom w:val="0"/>
          <w:divBdr>
            <w:top w:val="none" w:sz="0" w:space="0" w:color="auto"/>
            <w:left w:val="none" w:sz="0" w:space="0" w:color="auto"/>
            <w:bottom w:val="none" w:sz="0" w:space="0" w:color="auto"/>
            <w:right w:val="none" w:sz="0" w:space="0" w:color="auto"/>
          </w:divBdr>
        </w:div>
        <w:div w:id="1040668698">
          <w:marLeft w:val="640"/>
          <w:marRight w:val="0"/>
          <w:marTop w:val="0"/>
          <w:marBottom w:val="0"/>
          <w:divBdr>
            <w:top w:val="none" w:sz="0" w:space="0" w:color="auto"/>
            <w:left w:val="none" w:sz="0" w:space="0" w:color="auto"/>
            <w:bottom w:val="none" w:sz="0" w:space="0" w:color="auto"/>
            <w:right w:val="none" w:sz="0" w:space="0" w:color="auto"/>
          </w:divBdr>
        </w:div>
        <w:div w:id="1213271651">
          <w:marLeft w:val="640"/>
          <w:marRight w:val="0"/>
          <w:marTop w:val="0"/>
          <w:marBottom w:val="0"/>
          <w:divBdr>
            <w:top w:val="none" w:sz="0" w:space="0" w:color="auto"/>
            <w:left w:val="none" w:sz="0" w:space="0" w:color="auto"/>
            <w:bottom w:val="none" w:sz="0" w:space="0" w:color="auto"/>
            <w:right w:val="none" w:sz="0" w:space="0" w:color="auto"/>
          </w:divBdr>
        </w:div>
        <w:div w:id="1292905776">
          <w:marLeft w:val="640"/>
          <w:marRight w:val="0"/>
          <w:marTop w:val="0"/>
          <w:marBottom w:val="0"/>
          <w:divBdr>
            <w:top w:val="none" w:sz="0" w:space="0" w:color="auto"/>
            <w:left w:val="none" w:sz="0" w:space="0" w:color="auto"/>
            <w:bottom w:val="none" w:sz="0" w:space="0" w:color="auto"/>
            <w:right w:val="none" w:sz="0" w:space="0" w:color="auto"/>
          </w:divBdr>
        </w:div>
        <w:div w:id="1394692113">
          <w:marLeft w:val="640"/>
          <w:marRight w:val="0"/>
          <w:marTop w:val="0"/>
          <w:marBottom w:val="0"/>
          <w:divBdr>
            <w:top w:val="none" w:sz="0" w:space="0" w:color="auto"/>
            <w:left w:val="none" w:sz="0" w:space="0" w:color="auto"/>
            <w:bottom w:val="none" w:sz="0" w:space="0" w:color="auto"/>
            <w:right w:val="none" w:sz="0" w:space="0" w:color="auto"/>
          </w:divBdr>
        </w:div>
        <w:div w:id="1460106732">
          <w:marLeft w:val="640"/>
          <w:marRight w:val="0"/>
          <w:marTop w:val="0"/>
          <w:marBottom w:val="0"/>
          <w:divBdr>
            <w:top w:val="none" w:sz="0" w:space="0" w:color="auto"/>
            <w:left w:val="none" w:sz="0" w:space="0" w:color="auto"/>
            <w:bottom w:val="none" w:sz="0" w:space="0" w:color="auto"/>
            <w:right w:val="none" w:sz="0" w:space="0" w:color="auto"/>
          </w:divBdr>
        </w:div>
        <w:div w:id="1701469879">
          <w:marLeft w:val="640"/>
          <w:marRight w:val="0"/>
          <w:marTop w:val="0"/>
          <w:marBottom w:val="0"/>
          <w:divBdr>
            <w:top w:val="none" w:sz="0" w:space="0" w:color="auto"/>
            <w:left w:val="none" w:sz="0" w:space="0" w:color="auto"/>
            <w:bottom w:val="none" w:sz="0" w:space="0" w:color="auto"/>
            <w:right w:val="none" w:sz="0" w:space="0" w:color="auto"/>
          </w:divBdr>
        </w:div>
        <w:div w:id="1905793815">
          <w:marLeft w:val="640"/>
          <w:marRight w:val="0"/>
          <w:marTop w:val="0"/>
          <w:marBottom w:val="0"/>
          <w:divBdr>
            <w:top w:val="none" w:sz="0" w:space="0" w:color="auto"/>
            <w:left w:val="none" w:sz="0" w:space="0" w:color="auto"/>
            <w:bottom w:val="none" w:sz="0" w:space="0" w:color="auto"/>
            <w:right w:val="none" w:sz="0" w:space="0" w:color="auto"/>
          </w:divBdr>
        </w:div>
        <w:div w:id="1963919993">
          <w:marLeft w:val="640"/>
          <w:marRight w:val="0"/>
          <w:marTop w:val="0"/>
          <w:marBottom w:val="0"/>
          <w:divBdr>
            <w:top w:val="none" w:sz="0" w:space="0" w:color="auto"/>
            <w:left w:val="none" w:sz="0" w:space="0" w:color="auto"/>
            <w:bottom w:val="none" w:sz="0" w:space="0" w:color="auto"/>
            <w:right w:val="none" w:sz="0" w:space="0" w:color="auto"/>
          </w:divBdr>
        </w:div>
        <w:div w:id="2063286088">
          <w:marLeft w:val="640"/>
          <w:marRight w:val="0"/>
          <w:marTop w:val="0"/>
          <w:marBottom w:val="0"/>
          <w:divBdr>
            <w:top w:val="none" w:sz="0" w:space="0" w:color="auto"/>
            <w:left w:val="none" w:sz="0" w:space="0" w:color="auto"/>
            <w:bottom w:val="none" w:sz="0" w:space="0" w:color="auto"/>
            <w:right w:val="none" w:sz="0" w:space="0" w:color="auto"/>
          </w:divBdr>
        </w:div>
        <w:div w:id="2063553485">
          <w:marLeft w:val="640"/>
          <w:marRight w:val="0"/>
          <w:marTop w:val="0"/>
          <w:marBottom w:val="0"/>
          <w:divBdr>
            <w:top w:val="none" w:sz="0" w:space="0" w:color="auto"/>
            <w:left w:val="none" w:sz="0" w:space="0" w:color="auto"/>
            <w:bottom w:val="none" w:sz="0" w:space="0" w:color="auto"/>
            <w:right w:val="none" w:sz="0" w:space="0" w:color="auto"/>
          </w:divBdr>
        </w:div>
        <w:div w:id="2080394770">
          <w:marLeft w:val="640"/>
          <w:marRight w:val="0"/>
          <w:marTop w:val="0"/>
          <w:marBottom w:val="0"/>
          <w:divBdr>
            <w:top w:val="none" w:sz="0" w:space="0" w:color="auto"/>
            <w:left w:val="none" w:sz="0" w:space="0" w:color="auto"/>
            <w:bottom w:val="none" w:sz="0" w:space="0" w:color="auto"/>
            <w:right w:val="none" w:sz="0" w:space="0" w:color="auto"/>
          </w:divBdr>
        </w:div>
      </w:divsChild>
    </w:div>
    <w:div w:id="1602453161">
      <w:bodyDiv w:val="1"/>
      <w:marLeft w:val="0"/>
      <w:marRight w:val="0"/>
      <w:marTop w:val="0"/>
      <w:marBottom w:val="0"/>
      <w:divBdr>
        <w:top w:val="none" w:sz="0" w:space="0" w:color="auto"/>
        <w:left w:val="none" w:sz="0" w:space="0" w:color="auto"/>
        <w:bottom w:val="none" w:sz="0" w:space="0" w:color="auto"/>
        <w:right w:val="none" w:sz="0" w:space="0" w:color="auto"/>
      </w:divBdr>
      <w:divsChild>
        <w:div w:id="360045">
          <w:marLeft w:val="640"/>
          <w:marRight w:val="0"/>
          <w:marTop w:val="0"/>
          <w:marBottom w:val="0"/>
          <w:divBdr>
            <w:top w:val="none" w:sz="0" w:space="0" w:color="auto"/>
            <w:left w:val="none" w:sz="0" w:space="0" w:color="auto"/>
            <w:bottom w:val="none" w:sz="0" w:space="0" w:color="auto"/>
            <w:right w:val="none" w:sz="0" w:space="0" w:color="auto"/>
          </w:divBdr>
        </w:div>
        <w:div w:id="3939042">
          <w:marLeft w:val="640"/>
          <w:marRight w:val="0"/>
          <w:marTop w:val="0"/>
          <w:marBottom w:val="0"/>
          <w:divBdr>
            <w:top w:val="none" w:sz="0" w:space="0" w:color="auto"/>
            <w:left w:val="none" w:sz="0" w:space="0" w:color="auto"/>
            <w:bottom w:val="none" w:sz="0" w:space="0" w:color="auto"/>
            <w:right w:val="none" w:sz="0" w:space="0" w:color="auto"/>
          </w:divBdr>
        </w:div>
        <w:div w:id="7563332">
          <w:marLeft w:val="640"/>
          <w:marRight w:val="0"/>
          <w:marTop w:val="0"/>
          <w:marBottom w:val="0"/>
          <w:divBdr>
            <w:top w:val="none" w:sz="0" w:space="0" w:color="auto"/>
            <w:left w:val="none" w:sz="0" w:space="0" w:color="auto"/>
            <w:bottom w:val="none" w:sz="0" w:space="0" w:color="auto"/>
            <w:right w:val="none" w:sz="0" w:space="0" w:color="auto"/>
          </w:divBdr>
        </w:div>
        <w:div w:id="22826969">
          <w:marLeft w:val="640"/>
          <w:marRight w:val="0"/>
          <w:marTop w:val="0"/>
          <w:marBottom w:val="0"/>
          <w:divBdr>
            <w:top w:val="none" w:sz="0" w:space="0" w:color="auto"/>
            <w:left w:val="none" w:sz="0" w:space="0" w:color="auto"/>
            <w:bottom w:val="none" w:sz="0" w:space="0" w:color="auto"/>
            <w:right w:val="none" w:sz="0" w:space="0" w:color="auto"/>
          </w:divBdr>
        </w:div>
        <w:div w:id="106893876">
          <w:marLeft w:val="640"/>
          <w:marRight w:val="0"/>
          <w:marTop w:val="0"/>
          <w:marBottom w:val="0"/>
          <w:divBdr>
            <w:top w:val="none" w:sz="0" w:space="0" w:color="auto"/>
            <w:left w:val="none" w:sz="0" w:space="0" w:color="auto"/>
            <w:bottom w:val="none" w:sz="0" w:space="0" w:color="auto"/>
            <w:right w:val="none" w:sz="0" w:space="0" w:color="auto"/>
          </w:divBdr>
        </w:div>
        <w:div w:id="221605305">
          <w:marLeft w:val="640"/>
          <w:marRight w:val="0"/>
          <w:marTop w:val="0"/>
          <w:marBottom w:val="0"/>
          <w:divBdr>
            <w:top w:val="none" w:sz="0" w:space="0" w:color="auto"/>
            <w:left w:val="none" w:sz="0" w:space="0" w:color="auto"/>
            <w:bottom w:val="none" w:sz="0" w:space="0" w:color="auto"/>
            <w:right w:val="none" w:sz="0" w:space="0" w:color="auto"/>
          </w:divBdr>
        </w:div>
        <w:div w:id="287471056">
          <w:marLeft w:val="640"/>
          <w:marRight w:val="0"/>
          <w:marTop w:val="0"/>
          <w:marBottom w:val="0"/>
          <w:divBdr>
            <w:top w:val="none" w:sz="0" w:space="0" w:color="auto"/>
            <w:left w:val="none" w:sz="0" w:space="0" w:color="auto"/>
            <w:bottom w:val="none" w:sz="0" w:space="0" w:color="auto"/>
            <w:right w:val="none" w:sz="0" w:space="0" w:color="auto"/>
          </w:divBdr>
        </w:div>
        <w:div w:id="345600739">
          <w:marLeft w:val="640"/>
          <w:marRight w:val="0"/>
          <w:marTop w:val="0"/>
          <w:marBottom w:val="0"/>
          <w:divBdr>
            <w:top w:val="none" w:sz="0" w:space="0" w:color="auto"/>
            <w:left w:val="none" w:sz="0" w:space="0" w:color="auto"/>
            <w:bottom w:val="none" w:sz="0" w:space="0" w:color="auto"/>
            <w:right w:val="none" w:sz="0" w:space="0" w:color="auto"/>
          </w:divBdr>
        </w:div>
        <w:div w:id="480002127">
          <w:marLeft w:val="640"/>
          <w:marRight w:val="0"/>
          <w:marTop w:val="0"/>
          <w:marBottom w:val="0"/>
          <w:divBdr>
            <w:top w:val="none" w:sz="0" w:space="0" w:color="auto"/>
            <w:left w:val="none" w:sz="0" w:space="0" w:color="auto"/>
            <w:bottom w:val="none" w:sz="0" w:space="0" w:color="auto"/>
            <w:right w:val="none" w:sz="0" w:space="0" w:color="auto"/>
          </w:divBdr>
        </w:div>
        <w:div w:id="507327919">
          <w:marLeft w:val="640"/>
          <w:marRight w:val="0"/>
          <w:marTop w:val="0"/>
          <w:marBottom w:val="0"/>
          <w:divBdr>
            <w:top w:val="none" w:sz="0" w:space="0" w:color="auto"/>
            <w:left w:val="none" w:sz="0" w:space="0" w:color="auto"/>
            <w:bottom w:val="none" w:sz="0" w:space="0" w:color="auto"/>
            <w:right w:val="none" w:sz="0" w:space="0" w:color="auto"/>
          </w:divBdr>
        </w:div>
        <w:div w:id="508762493">
          <w:marLeft w:val="640"/>
          <w:marRight w:val="0"/>
          <w:marTop w:val="0"/>
          <w:marBottom w:val="0"/>
          <w:divBdr>
            <w:top w:val="none" w:sz="0" w:space="0" w:color="auto"/>
            <w:left w:val="none" w:sz="0" w:space="0" w:color="auto"/>
            <w:bottom w:val="none" w:sz="0" w:space="0" w:color="auto"/>
            <w:right w:val="none" w:sz="0" w:space="0" w:color="auto"/>
          </w:divBdr>
        </w:div>
        <w:div w:id="522673764">
          <w:marLeft w:val="640"/>
          <w:marRight w:val="0"/>
          <w:marTop w:val="0"/>
          <w:marBottom w:val="0"/>
          <w:divBdr>
            <w:top w:val="none" w:sz="0" w:space="0" w:color="auto"/>
            <w:left w:val="none" w:sz="0" w:space="0" w:color="auto"/>
            <w:bottom w:val="none" w:sz="0" w:space="0" w:color="auto"/>
            <w:right w:val="none" w:sz="0" w:space="0" w:color="auto"/>
          </w:divBdr>
        </w:div>
        <w:div w:id="545141051">
          <w:marLeft w:val="640"/>
          <w:marRight w:val="0"/>
          <w:marTop w:val="0"/>
          <w:marBottom w:val="0"/>
          <w:divBdr>
            <w:top w:val="none" w:sz="0" w:space="0" w:color="auto"/>
            <w:left w:val="none" w:sz="0" w:space="0" w:color="auto"/>
            <w:bottom w:val="none" w:sz="0" w:space="0" w:color="auto"/>
            <w:right w:val="none" w:sz="0" w:space="0" w:color="auto"/>
          </w:divBdr>
        </w:div>
        <w:div w:id="565646499">
          <w:marLeft w:val="640"/>
          <w:marRight w:val="0"/>
          <w:marTop w:val="0"/>
          <w:marBottom w:val="0"/>
          <w:divBdr>
            <w:top w:val="none" w:sz="0" w:space="0" w:color="auto"/>
            <w:left w:val="none" w:sz="0" w:space="0" w:color="auto"/>
            <w:bottom w:val="none" w:sz="0" w:space="0" w:color="auto"/>
            <w:right w:val="none" w:sz="0" w:space="0" w:color="auto"/>
          </w:divBdr>
        </w:div>
        <w:div w:id="572742633">
          <w:marLeft w:val="640"/>
          <w:marRight w:val="0"/>
          <w:marTop w:val="0"/>
          <w:marBottom w:val="0"/>
          <w:divBdr>
            <w:top w:val="none" w:sz="0" w:space="0" w:color="auto"/>
            <w:left w:val="none" w:sz="0" w:space="0" w:color="auto"/>
            <w:bottom w:val="none" w:sz="0" w:space="0" w:color="auto"/>
            <w:right w:val="none" w:sz="0" w:space="0" w:color="auto"/>
          </w:divBdr>
        </w:div>
        <w:div w:id="573666823">
          <w:marLeft w:val="640"/>
          <w:marRight w:val="0"/>
          <w:marTop w:val="0"/>
          <w:marBottom w:val="0"/>
          <w:divBdr>
            <w:top w:val="none" w:sz="0" w:space="0" w:color="auto"/>
            <w:left w:val="none" w:sz="0" w:space="0" w:color="auto"/>
            <w:bottom w:val="none" w:sz="0" w:space="0" w:color="auto"/>
            <w:right w:val="none" w:sz="0" w:space="0" w:color="auto"/>
          </w:divBdr>
        </w:div>
        <w:div w:id="582418946">
          <w:marLeft w:val="640"/>
          <w:marRight w:val="0"/>
          <w:marTop w:val="0"/>
          <w:marBottom w:val="0"/>
          <w:divBdr>
            <w:top w:val="none" w:sz="0" w:space="0" w:color="auto"/>
            <w:left w:val="none" w:sz="0" w:space="0" w:color="auto"/>
            <w:bottom w:val="none" w:sz="0" w:space="0" w:color="auto"/>
            <w:right w:val="none" w:sz="0" w:space="0" w:color="auto"/>
          </w:divBdr>
        </w:div>
        <w:div w:id="618412777">
          <w:marLeft w:val="640"/>
          <w:marRight w:val="0"/>
          <w:marTop w:val="0"/>
          <w:marBottom w:val="0"/>
          <w:divBdr>
            <w:top w:val="none" w:sz="0" w:space="0" w:color="auto"/>
            <w:left w:val="none" w:sz="0" w:space="0" w:color="auto"/>
            <w:bottom w:val="none" w:sz="0" w:space="0" w:color="auto"/>
            <w:right w:val="none" w:sz="0" w:space="0" w:color="auto"/>
          </w:divBdr>
        </w:div>
        <w:div w:id="669601844">
          <w:marLeft w:val="640"/>
          <w:marRight w:val="0"/>
          <w:marTop w:val="0"/>
          <w:marBottom w:val="0"/>
          <w:divBdr>
            <w:top w:val="none" w:sz="0" w:space="0" w:color="auto"/>
            <w:left w:val="none" w:sz="0" w:space="0" w:color="auto"/>
            <w:bottom w:val="none" w:sz="0" w:space="0" w:color="auto"/>
            <w:right w:val="none" w:sz="0" w:space="0" w:color="auto"/>
          </w:divBdr>
        </w:div>
        <w:div w:id="678700835">
          <w:marLeft w:val="640"/>
          <w:marRight w:val="0"/>
          <w:marTop w:val="0"/>
          <w:marBottom w:val="0"/>
          <w:divBdr>
            <w:top w:val="none" w:sz="0" w:space="0" w:color="auto"/>
            <w:left w:val="none" w:sz="0" w:space="0" w:color="auto"/>
            <w:bottom w:val="none" w:sz="0" w:space="0" w:color="auto"/>
            <w:right w:val="none" w:sz="0" w:space="0" w:color="auto"/>
          </w:divBdr>
        </w:div>
        <w:div w:id="730888667">
          <w:marLeft w:val="640"/>
          <w:marRight w:val="0"/>
          <w:marTop w:val="0"/>
          <w:marBottom w:val="0"/>
          <w:divBdr>
            <w:top w:val="none" w:sz="0" w:space="0" w:color="auto"/>
            <w:left w:val="none" w:sz="0" w:space="0" w:color="auto"/>
            <w:bottom w:val="none" w:sz="0" w:space="0" w:color="auto"/>
            <w:right w:val="none" w:sz="0" w:space="0" w:color="auto"/>
          </w:divBdr>
        </w:div>
        <w:div w:id="769667903">
          <w:marLeft w:val="640"/>
          <w:marRight w:val="0"/>
          <w:marTop w:val="0"/>
          <w:marBottom w:val="0"/>
          <w:divBdr>
            <w:top w:val="none" w:sz="0" w:space="0" w:color="auto"/>
            <w:left w:val="none" w:sz="0" w:space="0" w:color="auto"/>
            <w:bottom w:val="none" w:sz="0" w:space="0" w:color="auto"/>
            <w:right w:val="none" w:sz="0" w:space="0" w:color="auto"/>
          </w:divBdr>
        </w:div>
        <w:div w:id="780149496">
          <w:marLeft w:val="640"/>
          <w:marRight w:val="0"/>
          <w:marTop w:val="0"/>
          <w:marBottom w:val="0"/>
          <w:divBdr>
            <w:top w:val="none" w:sz="0" w:space="0" w:color="auto"/>
            <w:left w:val="none" w:sz="0" w:space="0" w:color="auto"/>
            <w:bottom w:val="none" w:sz="0" w:space="0" w:color="auto"/>
            <w:right w:val="none" w:sz="0" w:space="0" w:color="auto"/>
          </w:divBdr>
        </w:div>
        <w:div w:id="793868111">
          <w:marLeft w:val="640"/>
          <w:marRight w:val="0"/>
          <w:marTop w:val="0"/>
          <w:marBottom w:val="0"/>
          <w:divBdr>
            <w:top w:val="none" w:sz="0" w:space="0" w:color="auto"/>
            <w:left w:val="none" w:sz="0" w:space="0" w:color="auto"/>
            <w:bottom w:val="none" w:sz="0" w:space="0" w:color="auto"/>
            <w:right w:val="none" w:sz="0" w:space="0" w:color="auto"/>
          </w:divBdr>
        </w:div>
        <w:div w:id="838081800">
          <w:marLeft w:val="640"/>
          <w:marRight w:val="0"/>
          <w:marTop w:val="0"/>
          <w:marBottom w:val="0"/>
          <w:divBdr>
            <w:top w:val="none" w:sz="0" w:space="0" w:color="auto"/>
            <w:left w:val="none" w:sz="0" w:space="0" w:color="auto"/>
            <w:bottom w:val="none" w:sz="0" w:space="0" w:color="auto"/>
            <w:right w:val="none" w:sz="0" w:space="0" w:color="auto"/>
          </w:divBdr>
        </w:div>
        <w:div w:id="872381229">
          <w:marLeft w:val="640"/>
          <w:marRight w:val="0"/>
          <w:marTop w:val="0"/>
          <w:marBottom w:val="0"/>
          <w:divBdr>
            <w:top w:val="none" w:sz="0" w:space="0" w:color="auto"/>
            <w:left w:val="none" w:sz="0" w:space="0" w:color="auto"/>
            <w:bottom w:val="none" w:sz="0" w:space="0" w:color="auto"/>
            <w:right w:val="none" w:sz="0" w:space="0" w:color="auto"/>
          </w:divBdr>
        </w:div>
        <w:div w:id="908154670">
          <w:marLeft w:val="640"/>
          <w:marRight w:val="0"/>
          <w:marTop w:val="0"/>
          <w:marBottom w:val="0"/>
          <w:divBdr>
            <w:top w:val="none" w:sz="0" w:space="0" w:color="auto"/>
            <w:left w:val="none" w:sz="0" w:space="0" w:color="auto"/>
            <w:bottom w:val="none" w:sz="0" w:space="0" w:color="auto"/>
            <w:right w:val="none" w:sz="0" w:space="0" w:color="auto"/>
          </w:divBdr>
        </w:div>
        <w:div w:id="1032003070">
          <w:marLeft w:val="640"/>
          <w:marRight w:val="0"/>
          <w:marTop w:val="0"/>
          <w:marBottom w:val="0"/>
          <w:divBdr>
            <w:top w:val="none" w:sz="0" w:space="0" w:color="auto"/>
            <w:left w:val="none" w:sz="0" w:space="0" w:color="auto"/>
            <w:bottom w:val="none" w:sz="0" w:space="0" w:color="auto"/>
            <w:right w:val="none" w:sz="0" w:space="0" w:color="auto"/>
          </w:divBdr>
        </w:div>
        <w:div w:id="1138961987">
          <w:marLeft w:val="640"/>
          <w:marRight w:val="0"/>
          <w:marTop w:val="0"/>
          <w:marBottom w:val="0"/>
          <w:divBdr>
            <w:top w:val="none" w:sz="0" w:space="0" w:color="auto"/>
            <w:left w:val="none" w:sz="0" w:space="0" w:color="auto"/>
            <w:bottom w:val="none" w:sz="0" w:space="0" w:color="auto"/>
            <w:right w:val="none" w:sz="0" w:space="0" w:color="auto"/>
          </w:divBdr>
        </w:div>
        <w:div w:id="1152259183">
          <w:marLeft w:val="640"/>
          <w:marRight w:val="0"/>
          <w:marTop w:val="0"/>
          <w:marBottom w:val="0"/>
          <w:divBdr>
            <w:top w:val="none" w:sz="0" w:space="0" w:color="auto"/>
            <w:left w:val="none" w:sz="0" w:space="0" w:color="auto"/>
            <w:bottom w:val="none" w:sz="0" w:space="0" w:color="auto"/>
            <w:right w:val="none" w:sz="0" w:space="0" w:color="auto"/>
          </w:divBdr>
        </w:div>
        <w:div w:id="1155532693">
          <w:marLeft w:val="640"/>
          <w:marRight w:val="0"/>
          <w:marTop w:val="0"/>
          <w:marBottom w:val="0"/>
          <w:divBdr>
            <w:top w:val="none" w:sz="0" w:space="0" w:color="auto"/>
            <w:left w:val="none" w:sz="0" w:space="0" w:color="auto"/>
            <w:bottom w:val="none" w:sz="0" w:space="0" w:color="auto"/>
            <w:right w:val="none" w:sz="0" w:space="0" w:color="auto"/>
          </w:divBdr>
        </w:div>
        <w:div w:id="1287158995">
          <w:marLeft w:val="640"/>
          <w:marRight w:val="0"/>
          <w:marTop w:val="0"/>
          <w:marBottom w:val="0"/>
          <w:divBdr>
            <w:top w:val="none" w:sz="0" w:space="0" w:color="auto"/>
            <w:left w:val="none" w:sz="0" w:space="0" w:color="auto"/>
            <w:bottom w:val="none" w:sz="0" w:space="0" w:color="auto"/>
            <w:right w:val="none" w:sz="0" w:space="0" w:color="auto"/>
          </w:divBdr>
        </w:div>
        <w:div w:id="1290475609">
          <w:marLeft w:val="640"/>
          <w:marRight w:val="0"/>
          <w:marTop w:val="0"/>
          <w:marBottom w:val="0"/>
          <w:divBdr>
            <w:top w:val="none" w:sz="0" w:space="0" w:color="auto"/>
            <w:left w:val="none" w:sz="0" w:space="0" w:color="auto"/>
            <w:bottom w:val="none" w:sz="0" w:space="0" w:color="auto"/>
            <w:right w:val="none" w:sz="0" w:space="0" w:color="auto"/>
          </w:divBdr>
        </w:div>
        <w:div w:id="1315719674">
          <w:marLeft w:val="640"/>
          <w:marRight w:val="0"/>
          <w:marTop w:val="0"/>
          <w:marBottom w:val="0"/>
          <w:divBdr>
            <w:top w:val="none" w:sz="0" w:space="0" w:color="auto"/>
            <w:left w:val="none" w:sz="0" w:space="0" w:color="auto"/>
            <w:bottom w:val="none" w:sz="0" w:space="0" w:color="auto"/>
            <w:right w:val="none" w:sz="0" w:space="0" w:color="auto"/>
          </w:divBdr>
        </w:div>
        <w:div w:id="1381635769">
          <w:marLeft w:val="640"/>
          <w:marRight w:val="0"/>
          <w:marTop w:val="0"/>
          <w:marBottom w:val="0"/>
          <w:divBdr>
            <w:top w:val="none" w:sz="0" w:space="0" w:color="auto"/>
            <w:left w:val="none" w:sz="0" w:space="0" w:color="auto"/>
            <w:bottom w:val="none" w:sz="0" w:space="0" w:color="auto"/>
            <w:right w:val="none" w:sz="0" w:space="0" w:color="auto"/>
          </w:divBdr>
        </w:div>
        <w:div w:id="1389720737">
          <w:marLeft w:val="640"/>
          <w:marRight w:val="0"/>
          <w:marTop w:val="0"/>
          <w:marBottom w:val="0"/>
          <w:divBdr>
            <w:top w:val="none" w:sz="0" w:space="0" w:color="auto"/>
            <w:left w:val="none" w:sz="0" w:space="0" w:color="auto"/>
            <w:bottom w:val="none" w:sz="0" w:space="0" w:color="auto"/>
            <w:right w:val="none" w:sz="0" w:space="0" w:color="auto"/>
          </w:divBdr>
        </w:div>
        <w:div w:id="1454791469">
          <w:marLeft w:val="640"/>
          <w:marRight w:val="0"/>
          <w:marTop w:val="0"/>
          <w:marBottom w:val="0"/>
          <w:divBdr>
            <w:top w:val="none" w:sz="0" w:space="0" w:color="auto"/>
            <w:left w:val="none" w:sz="0" w:space="0" w:color="auto"/>
            <w:bottom w:val="none" w:sz="0" w:space="0" w:color="auto"/>
            <w:right w:val="none" w:sz="0" w:space="0" w:color="auto"/>
          </w:divBdr>
        </w:div>
        <w:div w:id="1507329708">
          <w:marLeft w:val="640"/>
          <w:marRight w:val="0"/>
          <w:marTop w:val="0"/>
          <w:marBottom w:val="0"/>
          <w:divBdr>
            <w:top w:val="none" w:sz="0" w:space="0" w:color="auto"/>
            <w:left w:val="none" w:sz="0" w:space="0" w:color="auto"/>
            <w:bottom w:val="none" w:sz="0" w:space="0" w:color="auto"/>
            <w:right w:val="none" w:sz="0" w:space="0" w:color="auto"/>
          </w:divBdr>
        </w:div>
        <w:div w:id="1617180186">
          <w:marLeft w:val="640"/>
          <w:marRight w:val="0"/>
          <w:marTop w:val="0"/>
          <w:marBottom w:val="0"/>
          <w:divBdr>
            <w:top w:val="none" w:sz="0" w:space="0" w:color="auto"/>
            <w:left w:val="none" w:sz="0" w:space="0" w:color="auto"/>
            <w:bottom w:val="none" w:sz="0" w:space="0" w:color="auto"/>
            <w:right w:val="none" w:sz="0" w:space="0" w:color="auto"/>
          </w:divBdr>
        </w:div>
        <w:div w:id="1681196249">
          <w:marLeft w:val="640"/>
          <w:marRight w:val="0"/>
          <w:marTop w:val="0"/>
          <w:marBottom w:val="0"/>
          <w:divBdr>
            <w:top w:val="none" w:sz="0" w:space="0" w:color="auto"/>
            <w:left w:val="none" w:sz="0" w:space="0" w:color="auto"/>
            <w:bottom w:val="none" w:sz="0" w:space="0" w:color="auto"/>
            <w:right w:val="none" w:sz="0" w:space="0" w:color="auto"/>
          </w:divBdr>
        </w:div>
        <w:div w:id="1728454884">
          <w:marLeft w:val="640"/>
          <w:marRight w:val="0"/>
          <w:marTop w:val="0"/>
          <w:marBottom w:val="0"/>
          <w:divBdr>
            <w:top w:val="none" w:sz="0" w:space="0" w:color="auto"/>
            <w:left w:val="none" w:sz="0" w:space="0" w:color="auto"/>
            <w:bottom w:val="none" w:sz="0" w:space="0" w:color="auto"/>
            <w:right w:val="none" w:sz="0" w:space="0" w:color="auto"/>
          </w:divBdr>
        </w:div>
        <w:div w:id="1780488641">
          <w:marLeft w:val="640"/>
          <w:marRight w:val="0"/>
          <w:marTop w:val="0"/>
          <w:marBottom w:val="0"/>
          <w:divBdr>
            <w:top w:val="none" w:sz="0" w:space="0" w:color="auto"/>
            <w:left w:val="none" w:sz="0" w:space="0" w:color="auto"/>
            <w:bottom w:val="none" w:sz="0" w:space="0" w:color="auto"/>
            <w:right w:val="none" w:sz="0" w:space="0" w:color="auto"/>
          </w:divBdr>
        </w:div>
        <w:div w:id="1804083495">
          <w:marLeft w:val="640"/>
          <w:marRight w:val="0"/>
          <w:marTop w:val="0"/>
          <w:marBottom w:val="0"/>
          <w:divBdr>
            <w:top w:val="none" w:sz="0" w:space="0" w:color="auto"/>
            <w:left w:val="none" w:sz="0" w:space="0" w:color="auto"/>
            <w:bottom w:val="none" w:sz="0" w:space="0" w:color="auto"/>
            <w:right w:val="none" w:sz="0" w:space="0" w:color="auto"/>
          </w:divBdr>
        </w:div>
        <w:div w:id="1830516303">
          <w:marLeft w:val="640"/>
          <w:marRight w:val="0"/>
          <w:marTop w:val="0"/>
          <w:marBottom w:val="0"/>
          <w:divBdr>
            <w:top w:val="none" w:sz="0" w:space="0" w:color="auto"/>
            <w:left w:val="none" w:sz="0" w:space="0" w:color="auto"/>
            <w:bottom w:val="none" w:sz="0" w:space="0" w:color="auto"/>
            <w:right w:val="none" w:sz="0" w:space="0" w:color="auto"/>
          </w:divBdr>
        </w:div>
        <w:div w:id="1831018020">
          <w:marLeft w:val="640"/>
          <w:marRight w:val="0"/>
          <w:marTop w:val="0"/>
          <w:marBottom w:val="0"/>
          <w:divBdr>
            <w:top w:val="none" w:sz="0" w:space="0" w:color="auto"/>
            <w:left w:val="none" w:sz="0" w:space="0" w:color="auto"/>
            <w:bottom w:val="none" w:sz="0" w:space="0" w:color="auto"/>
            <w:right w:val="none" w:sz="0" w:space="0" w:color="auto"/>
          </w:divBdr>
        </w:div>
        <w:div w:id="1853762815">
          <w:marLeft w:val="640"/>
          <w:marRight w:val="0"/>
          <w:marTop w:val="0"/>
          <w:marBottom w:val="0"/>
          <w:divBdr>
            <w:top w:val="none" w:sz="0" w:space="0" w:color="auto"/>
            <w:left w:val="none" w:sz="0" w:space="0" w:color="auto"/>
            <w:bottom w:val="none" w:sz="0" w:space="0" w:color="auto"/>
            <w:right w:val="none" w:sz="0" w:space="0" w:color="auto"/>
          </w:divBdr>
        </w:div>
        <w:div w:id="1878001774">
          <w:marLeft w:val="640"/>
          <w:marRight w:val="0"/>
          <w:marTop w:val="0"/>
          <w:marBottom w:val="0"/>
          <w:divBdr>
            <w:top w:val="none" w:sz="0" w:space="0" w:color="auto"/>
            <w:left w:val="none" w:sz="0" w:space="0" w:color="auto"/>
            <w:bottom w:val="none" w:sz="0" w:space="0" w:color="auto"/>
            <w:right w:val="none" w:sz="0" w:space="0" w:color="auto"/>
          </w:divBdr>
        </w:div>
        <w:div w:id="1891840778">
          <w:marLeft w:val="640"/>
          <w:marRight w:val="0"/>
          <w:marTop w:val="0"/>
          <w:marBottom w:val="0"/>
          <w:divBdr>
            <w:top w:val="none" w:sz="0" w:space="0" w:color="auto"/>
            <w:left w:val="none" w:sz="0" w:space="0" w:color="auto"/>
            <w:bottom w:val="none" w:sz="0" w:space="0" w:color="auto"/>
            <w:right w:val="none" w:sz="0" w:space="0" w:color="auto"/>
          </w:divBdr>
        </w:div>
        <w:div w:id="1954942181">
          <w:marLeft w:val="640"/>
          <w:marRight w:val="0"/>
          <w:marTop w:val="0"/>
          <w:marBottom w:val="0"/>
          <w:divBdr>
            <w:top w:val="none" w:sz="0" w:space="0" w:color="auto"/>
            <w:left w:val="none" w:sz="0" w:space="0" w:color="auto"/>
            <w:bottom w:val="none" w:sz="0" w:space="0" w:color="auto"/>
            <w:right w:val="none" w:sz="0" w:space="0" w:color="auto"/>
          </w:divBdr>
        </w:div>
        <w:div w:id="1986006464">
          <w:marLeft w:val="640"/>
          <w:marRight w:val="0"/>
          <w:marTop w:val="0"/>
          <w:marBottom w:val="0"/>
          <w:divBdr>
            <w:top w:val="none" w:sz="0" w:space="0" w:color="auto"/>
            <w:left w:val="none" w:sz="0" w:space="0" w:color="auto"/>
            <w:bottom w:val="none" w:sz="0" w:space="0" w:color="auto"/>
            <w:right w:val="none" w:sz="0" w:space="0" w:color="auto"/>
          </w:divBdr>
        </w:div>
        <w:div w:id="1997490490">
          <w:marLeft w:val="640"/>
          <w:marRight w:val="0"/>
          <w:marTop w:val="0"/>
          <w:marBottom w:val="0"/>
          <w:divBdr>
            <w:top w:val="none" w:sz="0" w:space="0" w:color="auto"/>
            <w:left w:val="none" w:sz="0" w:space="0" w:color="auto"/>
            <w:bottom w:val="none" w:sz="0" w:space="0" w:color="auto"/>
            <w:right w:val="none" w:sz="0" w:space="0" w:color="auto"/>
          </w:divBdr>
        </w:div>
        <w:div w:id="2077632161">
          <w:marLeft w:val="640"/>
          <w:marRight w:val="0"/>
          <w:marTop w:val="0"/>
          <w:marBottom w:val="0"/>
          <w:divBdr>
            <w:top w:val="none" w:sz="0" w:space="0" w:color="auto"/>
            <w:left w:val="none" w:sz="0" w:space="0" w:color="auto"/>
            <w:bottom w:val="none" w:sz="0" w:space="0" w:color="auto"/>
            <w:right w:val="none" w:sz="0" w:space="0" w:color="auto"/>
          </w:divBdr>
        </w:div>
        <w:div w:id="2145416744">
          <w:marLeft w:val="640"/>
          <w:marRight w:val="0"/>
          <w:marTop w:val="0"/>
          <w:marBottom w:val="0"/>
          <w:divBdr>
            <w:top w:val="none" w:sz="0" w:space="0" w:color="auto"/>
            <w:left w:val="none" w:sz="0" w:space="0" w:color="auto"/>
            <w:bottom w:val="none" w:sz="0" w:space="0" w:color="auto"/>
            <w:right w:val="none" w:sz="0" w:space="0" w:color="auto"/>
          </w:divBdr>
        </w:div>
      </w:divsChild>
    </w:div>
    <w:div w:id="1611545250">
      <w:bodyDiv w:val="1"/>
      <w:marLeft w:val="0"/>
      <w:marRight w:val="0"/>
      <w:marTop w:val="0"/>
      <w:marBottom w:val="0"/>
      <w:divBdr>
        <w:top w:val="none" w:sz="0" w:space="0" w:color="auto"/>
        <w:left w:val="none" w:sz="0" w:space="0" w:color="auto"/>
        <w:bottom w:val="none" w:sz="0" w:space="0" w:color="auto"/>
        <w:right w:val="none" w:sz="0" w:space="0" w:color="auto"/>
      </w:divBdr>
    </w:div>
    <w:div w:id="1639145808">
      <w:bodyDiv w:val="1"/>
      <w:marLeft w:val="0"/>
      <w:marRight w:val="0"/>
      <w:marTop w:val="0"/>
      <w:marBottom w:val="0"/>
      <w:divBdr>
        <w:top w:val="none" w:sz="0" w:space="0" w:color="auto"/>
        <w:left w:val="none" w:sz="0" w:space="0" w:color="auto"/>
        <w:bottom w:val="none" w:sz="0" w:space="0" w:color="auto"/>
        <w:right w:val="none" w:sz="0" w:space="0" w:color="auto"/>
      </w:divBdr>
      <w:divsChild>
        <w:div w:id="701588076">
          <w:marLeft w:val="640"/>
          <w:marRight w:val="0"/>
          <w:marTop w:val="0"/>
          <w:marBottom w:val="0"/>
          <w:divBdr>
            <w:top w:val="none" w:sz="0" w:space="0" w:color="auto"/>
            <w:left w:val="none" w:sz="0" w:space="0" w:color="auto"/>
            <w:bottom w:val="none" w:sz="0" w:space="0" w:color="auto"/>
            <w:right w:val="none" w:sz="0" w:space="0" w:color="auto"/>
          </w:divBdr>
        </w:div>
        <w:div w:id="1148933476">
          <w:marLeft w:val="640"/>
          <w:marRight w:val="0"/>
          <w:marTop w:val="0"/>
          <w:marBottom w:val="0"/>
          <w:divBdr>
            <w:top w:val="none" w:sz="0" w:space="0" w:color="auto"/>
            <w:left w:val="none" w:sz="0" w:space="0" w:color="auto"/>
            <w:bottom w:val="none" w:sz="0" w:space="0" w:color="auto"/>
            <w:right w:val="none" w:sz="0" w:space="0" w:color="auto"/>
          </w:divBdr>
        </w:div>
        <w:div w:id="1424377814">
          <w:marLeft w:val="640"/>
          <w:marRight w:val="0"/>
          <w:marTop w:val="0"/>
          <w:marBottom w:val="0"/>
          <w:divBdr>
            <w:top w:val="none" w:sz="0" w:space="0" w:color="auto"/>
            <w:left w:val="none" w:sz="0" w:space="0" w:color="auto"/>
            <w:bottom w:val="none" w:sz="0" w:space="0" w:color="auto"/>
            <w:right w:val="none" w:sz="0" w:space="0" w:color="auto"/>
          </w:divBdr>
        </w:div>
        <w:div w:id="1549417622">
          <w:marLeft w:val="640"/>
          <w:marRight w:val="0"/>
          <w:marTop w:val="0"/>
          <w:marBottom w:val="0"/>
          <w:divBdr>
            <w:top w:val="none" w:sz="0" w:space="0" w:color="auto"/>
            <w:left w:val="none" w:sz="0" w:space="0" w:color="auto"/>
            <w:bottom w:val="none" w:sz="0" w:space="0" w:color="auto"/>
            <w:right w:val="none" w:sz="0" w:space="0" w:color="auto"/>
          </w:divBdr>
        </w:div>
        <w:div w:id="1578594114">
          <w:marLeft w:val="640"/>
          <w:marRight w:val="0"/>
          <w:marTop w:val="0"/>
          <w:marBottom w:val="0"/>
          <w:divBdr>
            <w:top w:val="none" w:sz="0" w:space="0" w:color="auto"/>
            <w:left w:val="none" w:sz="0" w:space="0" w:color="auto"/>
            <w:bottom w:val="none" w:sz="0" w:space="0" w:color="auto"/>
            <w:right w:val="none" w:sz="0" w:space="0" w:color="auto"/>
          </w:divBdr>
        </w:div>
        <w:div w:id="1870335255">
          <w:marLeft w:val="640"/>
          <w:marRight w:val="0"/>
          <w:marTop w:val="0"/>
          <w:marBottom w:val="0"/>
          <w:divBdr>
            <w:top w:val="none" w:sz="0" w:space="0" w:color="auto"/>
            <w:left w:val="none" w:sz="0" w:space="0" w:color="auto"/>
            <w:bottom w:val="none" w:sz="0" w:space="0" w:color="auto"/>
            <w:right w:val="none" w:sz="0" w:space="0" w:color="auto"/>
          </w:divBdr>
        </w:div>
        <w:div w:id="1956323622">
          <w:marLeft w:val="640"/>
          <w:marRight w:val="0"/>
          <w:marTop w:val="0"/>
          <w:marBottom w:val="0"/>
          <w:divBdr>
            <w:top w:val="none" w:sz="0" w:space="0" w:color="auto"/>
            <w:left w:val="none" w:sz="0" w:space="0" w:color="auto"/>
            <w:bottom w:val="none" w:sz="0" w:space="0" w:color="auto"/>
            <w:right w:val="none" w:sz="0" w:space="0" w:color="auto"/>
          </w:divBdr>
        </w:div>
      </w:divsChild>
    </w:div>
    <w:div w:id="1648049690">
      <w:bodyDiv w:val="1"/>
      <w:marLeft w:val="0"/>
      <w:marRight w:val="0"/>
      <w:marTop w:val="0"/>
      <w:marBottom w:val="0"/>
      <w:divBdr>
        <w:top w:val="none" w:sz="0" w:space="0" w:color="auto"/>
        <w:left w:val="none" w:sz="0" w:space="0" w:color="auto"/>
        <w:bottom w:val="none" w:sz="0" w:space="0" w:color="auto"/>
        <w:right w:val="none" w:sz="0" w:space="0" w:color="auto"/>
      </w:divBdr>
      <w:divsChild>
        <w:div w:id="4866234">
          <w:marLeft w:val="640"/>
          <w:marRight w:val="0"/>
          <w:marTop w:val="0"/>
          <w:marBottom w:val="0"/>
          <w:divBdr>
            <w:top w:val="none" w:sz="0" w:space="0" w:color="auto"/>
            <w:left w:val="none" w:sz="0" w:space="0" w:color="auto"/>
            <w:bottom w:val="none" w:sz="0" w:space="0" w:color="auto"/>
            <w:right w:val="none" w:sz="0" w:space="0" w:color="auto"/>
          </w:divBdr>
        </w:div>
        <w:div w:id="191892509">
          <w:marLeft w:val="640"/>
          <w:marRight w:val="0"/>
          <w:marTop w:val="0"/>
          <w:marBottom w:val="0"/>
          <w:divBdr>
            <w:top w:val="none" w:sz="0" w:space="0" w:color="auto"/>
            <w:left w:val="none" w:sz="0" w:space="0" w:color="auto"/>
            <w:bottom w:val="none" w:sz="0" w:space="0" w:color="auto"/>
            <w:right w:val="none" w:sz="0" w:space="0" w:color="auto"/>
          </w:divBdr>
        </w:div>
        <w:div w:id="301615518">
          <w:marLeft w:val="640"/>
          <w:marRight w:val="0"/>
          <w:marTop w:val="0"/>
          <w:marBottom w:val="0"/>
          <w:divBdr>
            <w:top w:val="none" w:sz="0" w:space="0" w:color="auto"/>
            <w:left w:val="none" w:sz="0" w:space="0" w:color="auto"/>
            <w:bottom w:val="none" w:sz="0" w:space="0" w:color="auto"/>
            <w:right w:val="none" w:sz="0" w:space="0" w:color="auto"/>
          </w:divBdr>
        </w:div>
        <w:div w:id="329256485">
          <w:marLeft w:val="640"/>
          <w:marRight w:val="0"/>
          <w:marTop w:val="0"/>
          <w:marBottom w:val="0"/>
          <w:divBdr>
            <w:top w:val="none" w:sz="0" w:space="0" w:color="auto"/>
            <w:left w:val="none" w:sz="0" w:space="0" w:color="auto"/>
            <w:bottom w:val="none" w:sz="0" w:space="0" w:color="auto"/>
            <w:right w:val="none" w:sz="0" w:space="0" w:color="auto"/>
          </w:divBdr>
        </w:div>
        <w:div w:id="514345985">
          <w:marLeft w:val="640"/>
          <w:marRight w:val="0"/>
          <w:marTop w:val="0"/>
          <w:marBottom w:val="0"/>
          <w:divBdr>
            <w:top w:val="none" w:sz="0" w:space="0" w:color="auto"/>
            <w:left w:val="none" w:sz="0" w:space="0" w:color="auto"/>
            <w:bottom w:val="none" w:sz="0" w:space="0" w:color="auto"/>
            <w:right w:val="none" w:sz="0" w:space="0" w:color="auto"/>
          </w:divBdr>
        </w:div>
        <w:div w:id="615136071">
          <w:marLeft w:val="640"/>
          <w:marRight w:val="0"/>
          <w:marTop w:val="0"/>
          <w:marBottom w:val="0"/>
          <w:divBdr>
            <w:top w:val="none" w:sz="0" w:space="0" w:color="auto"/>
            <w:left w:val="none" w:sz="0" w:space="0" w:color="auto"/>
            <w:bottom w:val="none" w:sz="0" w:space="0" w:color="auto"/>
            <w:right w:val="none" w:sz="0" w:space="0" w:color="auto"/>
          </w:divBdr>
        </w:div>
        <w:div w:id="674765313">
          <w:marLeft w:val="640"/>
          <w:marRight w:val="0"/>
          <w:marTop w:val="0"/>
          <w:marBottom w:val="0"/>
          <w:divBdr>
            <w:top w:val="none" w:sz="0" w:space="0" w:color="auto"/>
            <w:left w:val="none" w:sz="0" w:space="0" w:color="auto"/>
            <w:bottom w:val="none" w:sz="0" w:space="0" w:color="auto"/>
            <w:right w:val="none" w:sz="0" w:space="0" w:color="auto"/>
          </w:divBdr>
        </w:div>
        <w:div w:id="730005855">
          <w:marLeft w:val="640"/>
          <w:marRight w:val="0"/>
          <w:marTop w:val="0"/>
          <w:marBottom w:val="0"/>
          <w:divBdr>
            <w:top w:val="none" w:sz="0" w:space="0" w:color="auto"/>
            <w:left w:val="none" w:sz="0" w:space="0" w:color="auto"/>
            <w:bottom w:val="none" w:sz="0" w:space="0" w:color="auto"/>
            <w:right w:val="none" w:sz="0" w:space="0" w:color="auto"/>
          </w:divBdr>
        </w:div>
        <w:div w:id="1115323753">
          <w:marLeft w:val="640"/>
          <w:marRight w:val="0"/>
          <w:marTop w:val="0"/>
          <w:marBottom w:val="0"/>
          <w:divBdr>
            <w:top w:val="none" w:sz="0" w:space="0" w:color="auto"/>
            <w:left w:val="none" w:sz="0" w:space="0" w:color="auto"/>
            <w:bottom w:val="none" w:sz="0" w:space="0" w:color="auto"/>
            <w:right w:val="none" w:sz="0" w:space="0" w:color="auto"/>
          </w:divBdr>
        </w:div>
        <w:div w:id="1148861212">
          <w:marLeft w:val="640"/>
          <w:marRight w:val="0"/>
          <w:marTop w:val="0"/>
          <w:marBottom w:val="0"/>
          <w:divBdr>
            <w:top w:val="none" w:sz="0" w:space="0" w:color="auto"/>
            <w:left w:val="none" w:sz="0" w:space="0" w:color="auto"/>
            <w:bottom w:val="none" w:sz="0" w:space="0" w:color="auto"/>
            <w:right w:val="none" w:sz="0" w:space="0" w:color="auto"/>
          </w:divBdr>
        </w:div>
        <w:div w:id="1266838935">
          <w:marLeft w:val="640"/>
          <w:marRight w:val="0"/>
          <w:marTop w:val="0"/>
          <w:marBottom w:val="0"/>
          <w:divBdr>
            <w:top w:val="none" w:sz="0" w:space="0" w:color="auto"/>
            <w:left w:val="none" w:sz="0" w:space="0" w:color="auto"/>
            <w:bottom w:val="none" w:sz="0" w:space="0" w:color="auto"/>
            <w:right w:val="none" w:sz="0" w:space="0" w:color="auto"/>
          </w:divBdr>
        </w:div>
        <w:div w:id="1438911976">
          <w:marLeft w:val="640"/>
          <w:marRight w:val="0"/>
          <w:marTop w:val="0"/>
          <w:marBottom w:val="0"/>
          <w:divBdr>
            <w:top w:val="none" w:sz="0" w:space="0" w:color="auto"/>
            <w:left w:val="none" w:sz="0" w:space="0" w:color="auto"/>
            <w:bottom w:val="none" w:sz="0" w:space="0" w:color="auto"/>
            <w:right w:val="none" w:sz="0" w:space="0" w:color="auto"/>
          </w:divBdr>
        </w:div>
        <w:div w:id="1524704656">
          <w:marLeft w:val="640"/>
          <w:marRight w:val="0"/>
          <w:marTop w:val="0"/>
          <w:marBottom w:val="0"/>
          <w:divBdr>
            <w:top w:val="none" w:sz="0" w:space="0" w:color="auto"/>
            <w:left w:val="none" w:sz="0" w:space="0" w:color="auto"/>
            <w:bottom w:val="none" w:sz="0" w:space="0" w:color="auto"/>
            <w:right w:val="none" w:sz="0" w:space="0" w:color="auto"/>
          </w:divBdr>
        </w:div>
        <w:div w:id="1699551614">
          <w:marLeft w:val="640"/>
          <w:marRight w:val="0"/>
          <w:marTop w:val="0"/>
          <w:marBottom w:val="0"/>
          <w:divBdr>
            <w:top w:val="none" w:sz="0" w:space="0" w:color="auto"/>
            <w:left w:val="none" w:sz="0" w:space="0" w:color="auto"/>
            <w:bottom w:val="none" w:sz="0" w:space="0" w:color="auto"/>
            <w:right w:val="none" w:sz="0" w:space="0" w:color="auto"/>
          </w:divBdr>
        </w:div>
      </w:divsChild>
    </w:div>
    <w:div w:id="1661153799">
      <w:bodyDiv w:val="1"/>
      <w:marLeft w:val="0"/>
      <w:marRight w:val="0"/>
      <w:marTop w:val="0"/>
      <w:marBottom w:val="0"/>
      <w:divBdr>
        <w:top w:val="none" w:sz="0" w:space="0" w:color="auto"/>
        <w:left w:val="none" w:sz="0" w:space="0" w:color="auto"/>
        <w:bottom w:val="none" w:sz="0" w:space="0" w:color="auto"/>
        <w:right w:val="none" w:sz="0" w:space="0" w:color="auto"/>
      </w:divBdr>
      <w:divsChild>
        <w:div w:id="125467580">
          <w:marLeft w:val="640"/>
          <w:marRight w:val="0"/>
          <w:marTop w:val="0"/>
          <w:marBottom w:val="0"/>
          <w:divBdr>
            <w:top w:val="none" w:sz="0" w:space="0" w:color="auto"/>
            <w:left w:val="none" w:sz="0" w:space="0" w:color="auto"/>
            <w:bottom w:val="none" w:sz="0" w:space="0" w:color="auto"/>
            <w:right w:val="none" w:sz="0" w:space="0" w:color="auto"/>
          </w:divBdr>
        </w:div>
        <w:div w:id="175005532">
          <w:marLeft w:val="640"/>
          <w:marRight w:val="0"/>
          <w:marTop w:val="0"/>
          <w:marBottom w:val="0"/>
          <w:divBdr>
            <w:top w:val="none" w:sz="0" w:space="0" w:color="auto"/>
            <w:left w:val="none" w:sz="0" w:space="0" w:color="auto"/>
            <w:bottom w:val="none" w:sz="0" w:space="0" w:color="auto"/>
            <w:right w:val="none" w:sz="0" w:space="0" w:color="auto"/>
          </w:divBdr>
        </w:div>
        <w:div w:id="180052756">
          <w:marLeft w:val="640"/>
          <w:marRight w:val="0"/>
          <w:marTop w:val="0"/>
          <w:marBottom w:val="0"/>
          <w:divBdr>
            <w:top w:val="none" w:sz="0" w:space="0" w:color="auto"/>
            <w:left w:val="none" w:sz="0" w:space="0" w:color="auto"/>
            <w:bottom w:val="none" w:sz="0" w:space="0" w:color="auto"/>
            <w:right w:val="none" w:sz="0" w:space="0" w:color="auto"/>
          </w:divBdr>
        </w:div>
        <w:div w:id="196939711">
          <w:marLeft w:val="640"/>
          <w:marRight w:val="0"/>
          <w:marTop w:val="0"/>
          <w:marBottom w:val="0"/>
          <w:divBdr>
            <w:top w:val="none" w:sz="0" w:space="0" w:color="auto"/>
            <w:left w:val="none" w:sz="0" w:space="0" w:color="auto"/>
            <w:bottom w:val="none" w:sz="0" w:space="0" w:color="auto"/>
            <w:right w:val="none" w:sz="0" w:space="0" w:color="auto"/>
          </w:divBdr>
        </w:div>
        <w:div w:id="257257572">
          <w:marLeft w:val="640"/>
          <w:marRight w:val="0"/>
          <w:marTop w:val="0"/>
          <w:marBottom w:val="0"/>
          <w:divBdr>
            <w:top w:val="none" w:sz="0" w:space="0" w:color="auto"/>
            <w:left w:val="none" w:sz="0" w:space="0" w:color="auto"/>
            <w:bottom w:val="none" w:sz="0" w:space="0" w:color="auto"/>
            <w:right w:val="none" w:sz="0" w:space="0" w:color="auto"/>
          </w:divBdr>
        </w:div>
        <w:div w:id="275912020">
          <w:marLeft w:val="640"/>
          <w:marRight w:val="0"/>
          <w:marTop w:val="0"/>
          <w:marBottom w:val="0"/>
          <w:divBdr>
            <w:top w:val="none" w:sz="0" w:space="0" w:color="auto"/>
            <w:left w:val="none" w:sz="0" w:space="0" w:color="auto"/>
            <w:bottom w:val="none" w:sz="0" w:space="0" w:color="auto"/>
            <w:right w:val="none" w:sz="0" w:space="0" w:color="auto"/>
          </w:divBdr>
        </w:div>
        <w:div w:id="439647833">
          <w:marLeft w:val="640"/>
          <w:marRight w:val="0"/>
          <w:marTop w:val="0"/>
          <w:marBottom w:val="0"/>
          <w:divBdr>
            <w:top w:val="none" w:sz="0" w:space="0" w:color="auto"/>
            <w:left w:val="none" w:sz="0" w:space="0" w:color="auto"/>
            <w:bottom w:val="none" w:sz="0" w:space="0" w:color="auto"/>
            <w:right w:val="none" w:sz="0" w:space="0" w:color="auto"/>
          </w:divBdr>
        </w:div>
        <w:div w:id="517694599">
          <w:marLeft w:val="640"/>
          <w:marRight w:val="0"/>
          <w:marTop w:val="0"/>
          <w:marBottom w:val="0"/>
          <w:divBdr>
            <w:top w:val="none" w:sz="0" w:space="0" w:color="auto"/>
            <w:left w:val="none" w:sz="0" w:space="0" w:color="auto"/>
            <w:bottom w:val="none" w:sz="0" w:space="0" w:color="auto"/>
            <w:right w:val="none" w:sz="0" w:space="0" w:color="auto"/>
          </w:divBdr>
        </w:div>
        <w:div w:id="553389422">
          <w:marLeft w:val="640"/>
          <w:marRight w:val="0"/>
          <w:marTop w:val="0"/>
          <w:marBottom w:val="0"/>
          <w:divBdr>
            <w:top w:val="none" w:sz="0" w:space="0" w:color="auto"/>
            <w:left w:val="none" w:sz="0" w:space="0" w:color="auto"/>
            <w:bottom w:val="none" w:sz="0" w:space="0" w:color="auto"/>
            <w:right w:val="none" w:sz="0" w:space="0" w:color="auto"/>
          </w:divBdr>
        </w:div>
        <w:div w:id="556092507">
          <w:marLeft w:val="640"/>
          <w:marRight w:val="0"/>
          <w:marTop w:val="0"/>
          <w:marBottom w:val="0"/>
          <w:divBdr>
            <w:top w:val="none" w:sz="0" w:space="0" w:color="auto"/>
            <w:left w:val="none" w:sz="0" w:space="0" w:color="auto"/>
            <w:bottom w:val="none" w:sz="0" w:space="0" w:color="auto"/>
            <w:right w:val="none" w:sz="0" w:space="0" w:color="auto"/>
          </w:divBdr>
        </w:div>
        <w:div w:id="559900840">
          <w:marLeft w:val="640"/>
          <w:marRight w:val="0"/>
          <w:marTop w:val="0"/>
          <w:marBottom w:val="0"/>
          <w:divBdr>
            <w:top w:val="none" w:sz="0" w:space="0" w:color="auto"/>
            <w:left w:val="none" w:sz="0" w:space="0" w:color="auto"/>
            <w:bottom w:val="none" w:sz="0" w:space="0" w:color="auto"/>
            <w:right w:val="none" w:sz="0" w:space="0" w:color="auto"/>
          </w:divBdr>
        </w:div>
        <w:div w:id="627199209">
          <w:marLeft w:val="640"/>
          <w:marRight w:val="0"/>
          <w:marTop w:val="0"/>
          <w:marBottom w:val="0"/>
          <w:divBdr>
            <w:top w:val="none" w:sz="0" w:space="0" w:color="auto"/>
            <w:left w:val="none" w:sz="0" w:space="0" w:color="auto"/>
            <w:bottom w:val="none" w:sz="0" w:space="0" w:color="auto"/>
            <w:right w:val="none" w:sz="0" w:space="0" w:color="auto"/>
          </w:divBdr>
        </w:div>
        <w:div w:id="645819566">
          <w:marLeft w:val="640"/>
          <w:marRight w:val="0"/>
          <w:marTop w:val="0"/>
          <w:marBottom w:val="0"/>
          <w:divBdr>
            <w:top w:val="none" w:sz="0" w:space="0" w:color="auto"/>
            <w:left w:val="none" w:sz="0" w:space="0" w:color="auto"/>
            <w:bottom w:val="none" w:sz="0" w:space="0" w:color="auto"/>
            <w:right w:val="none" w:sz="0" w:space="0" w:color="auto"/>
          </w:divBdr>
        </w:div>
        <w:div w:id="747772189">
          <w:marLeft w:val="640"/>
          <w:marRight w:val="0"/>
          <w:marTop w:val="0"/>
          <w:marBottom w:val="0"/>
          <w:divBdr>
            <w:top w:val="none" w:sz="0" w:space="0" w:color="auto"/>
            <w:left w:val="none" w:sz="0" w:space="0" w:color="auto"/>
            <w:bottom w:val="none" w:sz="0" w:space="0" w:color="auto"/>
            <w:right w:val="none" w:sz="0" w:space="0" w:color="auto"/>
          </w:divBdr>
        </w:div>
        <w:div w:id="784621046">
          <w:marLeft w:val="640"/>
          <w:marRight w:val="0"/>
          <w:marTop w:val="0"/>
          <w:marBottom w:val="0"/>
          <w:divBdr>
            <w:top w:val="none" w:sz="0" w:space="0" w:color="auto"/>
            <w:left w:val="none" w:sz="0" w:space="0" w:color="auto"/>
            <w:bottom w:val="none" w:sz="0" w:space="0" w:color="auto"/>
            <w:right w:val="none" w:sz="0" w:space="0" w:color="auto"/>
          </w:divBdr>
        </w:div>
        <w:div w:id="790317572">
          <w:marLeft w:val="640"/>
          <w:marRight w:val="0"/>
          <w:marTop w:val="0"/>
          <w:marBottom w:val="0"/>
          <w:divBdr>
            <w:top w:val="none" w:sz="0" w:space="0" w:color="auto"/>
            <w:left w:val="none" w:sz="0" w:space="0" w:color="auto"/>
            <w:bottom w:val="none" w:sz="0" w:space="0" w:color="auto"/>
            <w:right w:val="none" w:sz="0" w:space="0" w:color="auto"/>
          </w:divBdr>
        </w:div>
        <w:div w:id="822359614">
          <w:marLeft w:val="640"/>
          <w:marRight w:val="0"/>
          <w:marTop w:val="0"/>
          <w:marBottom w:val="0"/>
          <w:divBdr>
            <w:top w:val="none" w:sz="0" w:space="0" w:color="auto"/>
            <w:left w:val="none" w:sz="0" w:space="0" w:color="auto"/>
            <w:bottom w:val="none" w:sz="0" w:space="0" w:color="auto"/>
            <w:right w:val="none" w:sz="0" w:space="0" w:color="auto"/>
          </w:divBdr>
        </w:div>
        <w:div w:id="865868120">
          <w:marLeft w:val="640"/>
          <w:marRight w:val="0"/>
          <w:marTop w:val="0"/>
          <w:marBottom w:val="0"/>
          <w:divBdr>
            <w:top w:val="none" w:sz="0" w:space="0" w:color="auto"/>
            <w:left w:val="none" w:sz="0" w:space="0" w:color="auto"/>
            <w:bottom w:val="none" w:sz="0" w:space="0" w:color="auto"/>
            <w:right w:val="none" w:sz="0" w:space="0" w:color="auto"/>
          </w:divBdr>
        </w:div>
        <w:div w:id="908806310">
          <w:marLeft w:val="640"/>
          <w:marRight w:val="0"/>
          <w:marTop w:val="0"/>
          <w:marBottom w:val="0"/>
          <w:divBdr>
            <w:top w:val="none" w:sz="0" w:space="0" w:color="auto"/>
            <w:left w:val="none" w:sz="0" w:space="0" w:color="auto"/>
            <w:bottom w:val="none" w:sz="0" w:space="0" w:color="auto"/>
            <w:right w:val="none" w:sz="0" w:space="0" w:color="auto"/>
          </w:divBdr>
        </w:div>
        <w:div w:id="924849998">
          <w:marLeft w:val="640"/>
          <w:marRight w:val="0"/>
          <w:marTop w:val="0"/>
          <w:marBottom w:val="0"/>
          <w:divBdr>
            <w:top w:val="none" w:sz="0" w:space="0" w:color="auto"/>
            <w:left w:val="none" w:sz="0" w:space="0" w:color="auto"/>
            <w:bottom w:val="none" w:sz="0" w:space="0" w:color="auto"/>
            <w:right w:val="none" w:sz="0" w:space="0" w:color="auto"/>
          </w:divBdr>
        </w:div>
        <w:div w:id="934286892">
          <w:marLeft w:val="640"/>
          <w:marRight w:val="0"/>
          <w:marTop w:val="0"/>
          <w:marBottom w:val="0"/>
          <w:divBdr>
            <w:top w:val="none" w:sz="0" w:space="0" w:color="auto"/>
            <w:left w:val="none" w:sz="0" w:space="0" w:color="auto"/>
            <w:bottom w:val="none" w:sz="0" w:space="0" w:color="auto"/>
            <w:right w:val="none" w:sz="0" w:space="0" w:color="auto"/>
          </w:divBdr>
        </w:div>
        <w:div w:id="981235941">
          <w:marLeft w:val="640"/>
          <w:marRight w:val="0"/>
          <w:marTop w:val="0"/>
          <w:marBottom w:val="0"/>
          <w:divBdr>
            <w:top w:val="none" w:sz="0" w:space="0" w:color="auto"/>
            <w:left w:val="none" w:sz="0" w:space="0" w:color="auto"/>
            <w:bottom w:val="none" w:sz="0" w:space="0" w:color="auto"/>
            <w:right w:val="none" w:sz="0" w:space="0" w:color="auto"/>
          </w:divBdr>
        </w:div>
        <w:div w:id="999819389">
          <w:marLeft w:val="640"/>
          <w:marRight w:val="0"/>
          <w:marTop w:val="0"/>
          <w:marBottom w:val="0"/>
          <w:divBdr>
            <w:top w:val="none" w:sz="0" w:space="0" w:color="auto"/>
            <w:left w:val="none" w:sz="0" w:space="0" w:color="auto"/>
            <w:bottom w:val="none" w:sz="0" w:space="0" w:color="auto"/>
            <w:right w:val="none" w:sz="0" w:space="0" w:color="auto"/>
          </w:divBdr>
        </w:div>
        <w:div w:id="1031103132">
          <w:marLeft w:val="640"/>
          <w:marRight w:val="0"/>
          <w:marTop w:val="0"/>
          <w:marBottom w:val="0"/>
          <w:divBdr>
            <w:top w:val="none" w:sz="0" w:space="0" w:color="auto"/>
            <w:left w:val="none" w:sz="0" w:space="0" w:color="auto"/>
            <w:bottom w:val="none" w:sz="0" w:space="0" w:color="auto"/>
            <w:right w:val="none" w:sz="0" w:space="0" w:color="auto"/>
          </w:divBdr>
        </w:div>
        <w:div w:id="1038700368">
          <w:marLeft w:val="640"/>
          <w:marRight w:val="0"/>
          <w:marTop w:val="0"/>
          <w:marBottom w:val="0"/>
          <w:divBdr>
            <w:top w:val="none" w:sz="0" w:space="0" w:color="auto"/>
            <w:left w:val="none" w:sz="0" w:space="0" w:color="auto"/>
            <w:bottom w:val="none" w:sz="0" w:space="0" w:color="auto"/>
            <w:right w:val="none" w:sz="0" w:space="0" w:color="auto"/>
          </w:divBdr>
        </w:div>
        <w:div w:id="1141388988">
          <w:marLeft w:val="640"/>
          <w:marRight w:val="0"/>
          <w:marTop w:val="0"/>
          <w:marBottom w:val="0"/>
          <w:divBdr>
            <w:top w:val="none" w:sz="0" w:space="0" w:color="auto"/>
            <w:left w:val="none" w:sz="0" w:space="0" w:color="auto"/>
            <w:bottom w:val="none" w:sz="0" w:space="0" w:color="auto"/>
            <w:right w:val="none" w:sz="0" w:space="0" w:color="auto"/>
          </w:divBdr>
        </w:div>
        <w:div w:id="1149975460">
          <w:marLeft w:val="640"/>
          <w:marRight w:val="0"/>
          <w:marTop w:val="0"/>
          <w:marBottom w:val="0"/>
          <w:divBdr>
            <w:top w:val="none" w:sz="0" w:space="0" w:color="auto"/>
            <w:left w:val="none" w:sz="0" w:space="0" w:color="auto"/>
            <w:bottom w:val="none" w:sz="0" w:space="0" w:color="auto"/>
            <w:right w:val="none" w:sz="0" w:space="0" w:color="auto"/>
          </w:divBdr>
        </w:div>
        <w:div w:id="1191189514">
          <w:marLeft w:val="640"/>
          <w:marRight w:val="0"/>
          <w:marTop w:val="0"/>
          <w:marBottom w:val="0"/>
          <w:divBdr>
            <w:top w:val="none" w:sz="0" w:space="0" w:color="auto"/>
            <w:left w:val="none" w:sz="0" w:space="0" w:color="auto"/>
            <w:bottom w:val="none" w:sz="0" w:space="0" w:color="auto"/>
            <w:right w:val="none" w:sz="0" w:space="0" w:color="auto"/>
          </w:divBdr>
        </w:div>
        <w:div w:id="1197741679">
          <w:marLeft w:val="640"/>
          <w:marRight w:val="0"/>
          <w:marTop w:val="0"/>
          <w:marBottom w:val="0"/>
          <w:divBdr>
            <w:top w:val="none" w:sz="0" w:space="0" w:color="auto"/>
            <w:left w:val="none" w:sz="0" w:space="0" w:color="auto"/>
            <w:bottom w:val="none" w:sz="0" w:space="0" w:color="auto"/>
            <w:right w:val="none" w:sz="0" w:space="0" w:color="auto"/>
          </w:divBdr>
        </w:div>
        <w:div w:id="1198204017">
          <w:marLeft w:val="640"/>
          <w:marRight w:val="0"/>
          <w:marTop w:val="0"/>
          <w:marBottom w:val="0"/>
          <w:divBdr>
            <w:top w:val="none" w:sz="0" w:space="0" w:color="auto"/>
            <w:left w:val="none" w:sz="0" w:space="0" w:color="auto"/>
            <w:bottom w:val="none" w:sz="0" w:space="0" w:color="auto"/>
            <w:right w:val="none" w:sz="0" w:space="0" w:color="auto"/>
          </w:divBdr>
        </w:div>
        <w:div w:id="1247108554">
          <w:marLeft w:val="640"/>
          <w:marRight w:val="0"/>
          <w:marTop w:val="0"/>
          <w:marBottom w:val="0"/>
          <w:divBdr>
            <w:top w:val="none" w:sz="0" w:space="0" w:color="auto"/>
            <w:left w:val="none" w:sz="0" w:space="0" w:color="auto"/>
            <w:bottom w:val="none" w:sz="0" w:space="0" w:color="auto"/>
            <w:right w:val="none" w:sz="0" w:space="0" w:color="auto"/>
          </w:divBdr>
        </w:div>
        <w:div w:id="1257446385">
          <w:marLeft w:val="640"/>
          <w:marRight w:val="0"/>
          <w:marTop w:val="0"/>
          <w:marBottom w:val="0"/>
          <w:divBdr>
            <w:top w:val="none" w:sz="0" w:space="0" w:color="auto"/>
            <w:left w:val="none" w:sz="0" w:space="0" w:color="auto"/>
            <w:bottom w:val="none" w:sz="0" w:space="0" w:color="auto"/>
            <w:right w:val="none" w:sz="0" w:space="0" w:color="auto"/>
          </w:divBdr>
        </w:div>
        <w:div w:id="1272519166">
          <w:marLeft w:val="640"/>
          <w:marRight w:val="0"/>
          <w:marTop w:val="0"/>
          <w:marBottom w:val="0"/>
          <w:divBdr>
            <w:top w:val="none" w:sz="0" w:space="0" w:color="auto"/>
            <w:left w:val="none" w:sz="0" w:space="0" w:color="auto"/>
            <w:bottom w:val="none" w:sz="0" w:space="0" w:color="auto"/>
            <w:right w:val="none" w:sz="0" w:space="0" w:color="auto"/>
          </w:divBdr>
        </w:div>
        <w:div w:id="1284000959">
          <w:marLeft w:val="640"/>
          <w:marRight w:val="0"/>
          <w:marTop w:val="0"/>
          <w:marBottom w:val="0"/>
          <w:divBdr>
            <w:top w:val="none" w:sz="0" w:space="0" w:color="auto"/>
            <w:left w:val="none" w:sz="0" w:space="0" w:color="auto"/>
            <w:bottom w:val="none" w:sz="0" w:space="0" w:color="auto"/>
            <w:right w:val="none" w:sz="0" w:space="0" w:color="auto"/>
          </w:divBdr>
        </w:div>
        <w:div w:id="1326209018">
          <w:marLeft w:val="640"/>
          <w:marRight w:val="0"/>
          <w:marTop w:val="0"/>
          <w:marBottom w:val="0"/>
          <w:divBdr>
            <w:top w:val="none" w:sz="0" w:space="0" w:color="auto"/>
            <w:left w:val="none" w:sz="0" w:space="0" w:color="auto"/>
            <w:bottom w:val="none" w:sz="0" w:space="0" w:color="auto"/>
            <w:right w:val="none" w:sz="0" w:space="0" w:color="auto"/>
          </w:divBdr>
        </w:div>
        <w:div w:id="1366906079">
          <w:marLeft w:val="640"/>
          <w:marRight w:val="0"/>
          <w:marTop w:val="0"/>
          <w:marBottom w:val="0"/>
          <w:divBdr>
            <w:top w:val="none" w:sz="0" w:space="0" w:color="auto"/>
            <w:left w:val="none" w:sz="0" w:space="0" w:color="auto"/>
            <w:bottom w:val="none" w:sz="0" w:space="0" w:color="auto"/>
            <w:right w:val="none" w:sz="0" w:space="0" w:color="auto"/>
          </w:divBdr>
          <w:divsChild>
            <w:div w:id="448165983">
              <w:marLeft w:val="0"/>
              <w:marRight w:val="0"/>
              <w:marTop w:val="0"/>
              <w:marBottom w:val="0"/>
              <w:divBdr>
                <w:top w:val="none" w:sz="0" w:space="0" w:color="auto"/>
                <w:left w:val="none" w:sz="0" w:space="0" w:color="auto"/>
                <w:bottom w:val="none" w:sz="0" w:space="0" w:color="auto"/>
                <w:right w:val="none" w:sz="0" w:space="0" w:color="auto"/>
              </w:divBdr>
              <w:divsChild>
                <w:div w:id="22368070">
                  <w:marLeft w:val="640"/>
                  <w:marRight w:val="0"/>
                  <w:marTop w:val="0"/>
                  <w:marBottom w:val="0"/>
                  <w:divBdr>
                    <w:top w:val="none" w:sz="0" w:space="0" w:color="auto"/>
                    <w:left w:val="none" w:sz="0" w:space="0" w:color="auto"/>
                    <w:bottom w:val="none" w:sz="0" w:space="0" w:color="auto"/>
                    <w:right w:val="none" w:sz="0" w:space="0" w:color="auto"/>
                  </w:divBdr>
                </w:div>
                <w:div w:id="152184662">
                  <w:marLeft w:val="640"/>
                  <w:marRight w:val="0"/>
                  <w:marTop w:val="0"/>
                  <w:marBottom w:val="0"/>
                  <w:divBdr>
                    <w:top w:val="none" w:sz="0" w:space="0" w:color="auto"/>
                    <w:left w:val="none" w:sz="0" w:space="0" w:color="auto"/>
                    <w:bottom w:val="none" w:sz="0" w:space="0" w:color="auto"/>
                    <w:right w:val="none" w:sz="0" w:space="0" w:color="auto"/>
                  </w:divBdr>
                </w:div>
                <w:div w:id="158083905">
                  <w:marLeft w:val="640"/>
                  <w:marRight w:val="0"/>
                  <w:marTop w:val="0"/>
                  <w:marBottom w:val="0"/>
                  <w:divBdr>
                    <w:top w:val="none" w:sz="0" w:space="0" w:color="auto"/>
                    <w:left w:val="none" w:sz="0" w:space="0" w:color="auto"/>
                    <w:bottom w:val="none" w:sz="0" w:space="0" w:color="auto"/>
                    <w:right w:val="none" w:sz="0" w:space="0" w:color="auto"/>
                  </w:divBdr>
                </w:div>
                <w:div w:id="298272083">
                  <w:marLeft w:val="640"/>
                  <w:marRight w:val="0"/>
                  <w:marTop w:val="0"/>
                  <w:marBottom w:val="0"/>
                  <w:divBdr>
                    <w:top w:val="none" w:sz="0" w:space="0" w:color="auto"/>
                    <w:left w:val="none" w:sz="0" w:space="0" w:color="auto"/>
                    <w:bottom w:val="none" w:sz="0" w:space="0" w:color="auto"/>
                    <w:right w:val="none" w:sz="0" w:space="0" w:color="auto"/>
                  </w:divBdr>
                </w:div>
                <w:div w:id="413549819">
                  <w:marLeft w:val="640"/>
                  <w:marRight w:val="0"/>
                  <w:marTop w:val="0"/>
                  <w:marBottom w:val="0"/>
                  <w:divBdr>
                    <w:top w:val="none" w:sz="0" w:space="0" w:color="auto"/>
                    <w:left w:val="none" w:sz="0" w:space="0" w:color="auto"/>
                    <w:bottom w:val="none" w:sz="0" w:space="0" w:color="auto"/>
                    <w:right w:val="none" w:sz="0" w:space="0" w:color="auto"/>
                  </w:divBdr>
                </w:div>
                <w:div w:id="463694810">
                  <w:marLeft w:val="640"/>
                  <w:marRight w:val="0"/>
                  <w:marTop w:val="0"/>
                  <w:marBottom w:val="0"/>
                  <w:divBdr>
                    <w:top w:val="none" w:sz="0" w:space="0" w:color="auto"/>
                    <w:left w:val="none" w:sz="0" w:space="0" w:color="auto"/>
                    <w:bottom w:val="none" w:sz="0" w:space="0" w:color="auto"/>
                    <w:right w:val="none" w:sz="0" w:space="0" w:color="auto"/>
                  </w:divBdr>
                </w:div>
                <w:div w:id="464395823">
                  <w:marLeft w:val="640"/>
                  <w:marRight w:val="0"/>
                  <w:marTop w:val="0"/>
                  <w:marBottom w:val="0"/>
                  <w:divBdr>
                    <w:top w:val="none" w:sz="0" w:space="0" w:color="auto"/>
                    <w:left w:val="none" w:sz="0" w:space="0" w:color="auto"/>
                    <w:bottom w:val="none" w:sz="0" w:space="0" w:color="auto"/>
                    <w:right w:val="none" w:sz="0" w:space="0" w:color="auto"/>
                  </w:divBdr>
                </w:div>
                <w:div w:id="553933738">
                  <w:marLeft w:val="640"/>
                  <w:marRight w:val="0"/>
                  <w:marTop w:val="0"/>
                  <w:marBottom w:val="0"/>
                  <w:divBdr>
                    <w:top w:val="none" w:sz="0" w:space="0" w:color="auto"/>
                    <w:left w:val="none" w:sz="0" w:space="0" w:color="auto"/>
                    <w:bottom w:val="none" w:sz="0" w:space="0" w:color="auto"/>
                    <w:right w:val="none" w:sz="0" w:space="0" w:color="auto"/>
                  </w:divBdr>
                </w:div>
                <w:div w:id="574634703">
                  <w:marLeft w:val="640"/>
                  <w:marRight w:val="0"/>
                  <w:marTop w:val="0"/>
                  <w:marBottom w:val="0"/>
                  <w:divBdr>
                    <w:top w:val="none" w:sz="0" w:space="0" w:color="auto"/>
                    <w:left w:val="none" w:sz="0" w:space="0" w:color="auto"/>
                    <w:bottom w:val="none" w:sz="0" w:space="0" w:color="auto"/>
                    <w:right w:val="none" w:sz="0" w:space="0" w:color="auto"/>
                  </w:divBdr>
                </w:div>
                <w:div w:id="577402406">
                  <w:marLeft w:val="640"/>
                  <w:marRight w:val="0"/>
                  <w:marTop w:val="0"/>
                  <w:marBottom w:val="0"/>
                  <w:divBdr>
                    <w:top w:val="none" w:sz="0" w:space="0" w:color="auto"/>
                    <w:left w:val="none" w:sz="0" w:space="0" w:color="auto"/>
                    <w:bottom w:val="none" w:sz="0" w:space="0" w:color="auto"/>
                    <w:right w:val="none" w:sz="0" w:space="0" w:color="auto"/>
                  </w:divBdr>
                </w:div>
                <w:div w:id="596522807">
                  <w:marLeft w:val="640"/>
                  <w:marRight w:val="0"/>
                  <w:marTop w:val="0"/>
                  <w:marBottom w:val="0"/>
                  <w:divBdr>
                    <w:top w:val="none" w:sz="0" w:space="0" w:color="auto"/>
                    <w:left w:val="none" w:sz="0" w:space="0" w:color="auto"/>
                    <w:bottom w:val="none" w:sz="0" w:space="0" w:color="auto"/>
                    <w:right w:val="none" w:sz="0" w:space="0" w:color="auto"/>
                  </w:divBdr>
                </w:div>
                <w:div w:id="614211948">
                  <w:marLeft w:val="640"/>
                  <w:marRight w:val="0"/>
                  <w:marTop w:val="0"/>
                  <w:marBottom w:val="0"/>
                  <w:divBdr>
                    <w:top w:val="none" w:sz="0" w:space="0" w:color="auto"/>
                    <w:left w:val="none" w:sz="0" w:space="0" w:color="auto"/>
                    <w:bottom w:val="none" w:sz="0" w:space="0" w:color="auto"/>
                    <w:right w:val="none" w:sz="0" w:space="0" w:color="auto"/>
                  </w:divBdr>
                </w:div>
                <w:div w:id="632057244">
                  <w:marLeft w:val="640"/>
                  <w:marRight w:val="0"/>
                  <w:marTop w:val="0"/>
                  <w:marBottom w:val="0"/>
                  <w:divBdr>
                    <w:top w:val="none" w:sz="0" w:space="0" w:color="auto"/>
                    <w:left w:val="none" w:sz="0" w:space="0" w:color="auto"/>
                    <w:bottom w:val="none" w:sz="0" w:space="0" w:color="auto"/>
                    <w:right w:val="none" w:sz="0" w:space="0" w:color="auto"/>
                  </w:divBdr>
                </w:div>
                <w:div w:id="665204124">
                  <w:marLeft w:val="640"/>
                  <w:marRight w:val="0"/>
                  <w:marTop w:val="0"/>
                  <w:marBottom w:val="0"/>
                  <w:divBdr>
                    <w:top w:val="none" w:sz="0" w:space="0" w:color="auto"/>
                    <w:left w:val="none" w:sz="0" w:space="0" w:color="auto"/>
                    <w:bottom w:val="none" w:sz="0" w:space="0" w:color="auto"/>
                    <w:right w:val="none" w:sz="0" w:space="0" w:color="auto"/>
                  </w:divBdr>
                </w:div>
                <w:div w:id="670957768">
                  <w:marLeft w:val="640"/>
                  <w:marRight w:val="0"/>
                  <w:marTop w:val="0"/>
                  <w:marBottom w:val="0"/>
                  <w:divBdr>
                    <w:top w:val="none" w:sz="0" w:space="0" w:color="auto"/>
                    <w:left w:val="none" w:sz="0" w:space="0" w:color="auto"/>
                    <w:bottom w:val="none" w:sz="0" w:space="0" w:color="auto"/>
                    <w:right w:val="none" w:sz="0" w:space="0" w:color="auto"/>
                  </w:divBdr>
                </w:div>
                <w:div w:id="681705611">
                  <w:marLeft w:val="640"/>
                  <w:marRight w:val="0"/>
                  <w:marTop w:val="0"/>
                  <w:marBottom w:val="0"/>
                  <w:divBdr>
                    <w:top w:val="none" w:sz="0" w:space="0" w:color="auto"/>
                    <w:left w:val="none" w:sz="0" w:space="0" w:color="auto"/>
                    <w:bottom w:val="none" w:sz="0" w:space="0" w:color="auto"/>
                    <w:right w:val="none" w:sz="0" w:space="0" w:color="auto"/>
                  </w:divBdr>
                </w:div>
                <w:div w:id="786779694">
                  <w:marLeft w:val="640"/>
                  <w:marRight w:val="0"/>
                  <w:marTop w:val="0"/>
                  <w:marBottom w:val="0"/>
                  <w:divBdr>
                    <w:top w:val="none" w:sz="0" w:space="0" w:color="auto"/>
                    <w:left w:val="none" w:sz="0" w:space="0" w:color="auto"/>
                    <w:bottom w:val="none" w:sz="0" w:space="0" w:color="auto"/>
                    <w:right w:val="none" w:sz="0" w:space="0" w:color="auto"/>
                  </w:divBdr>
                </w:div>
                <w:div w:id="833377268">
                  <w:marLeft w:val="640"/>
                  <w:marRight w:val="0"/>
                  <w:marTop w:val="0"/>
                  <w:marBottom w:val="0"/>
                  <w:divBdr>
                    <w:top w:val="none" w:sz="0" w:space="0" w:color="auto"/>
                    <w:left w:val="none" w:sz="0" w:space="0" w:color="auto"/>
                    <w:bottom w:val="none" w:sz="0" w:space="0" w:color="auto"/>
                    <w:right w:val="none" w:sz="0" w:space="0" w:color="auto"/>
                  </w:divBdr>
                </w:div>
                <w:div w:id="886524543">
                  <w:marLeft w:val="640"/>
                  <w:marRight w:val="0"/>
                  <w:marTop w:val="0"/>
                  <w:marBottom w:val="0"/>
                  <w:divBdr>
                    <w:top w:val="none" w:sz="0" w:space="0" w:color="auto"/>
                    <w:left w:val="none" w:sz="0" w:space="0" w:color="auto"/>
                    <w:bottom w:val="none" w:sz="0" w:space="0" w:color="auto"/>
                    <w:right w:val="none" w:sz="0" w:space="0" w:color="auto"/>
                  </w:divBdr>
                </w:div>
                <w:div w:id="953444327">
                  <w:marLeft w:val="640"/>
                  <w:marRight w:val="0"/>
                  <w:marTop w:val="0"/>
                  <w:marBottom w:val="0"/>
                  <w:divBdr>
                    <w:top w:val="none" w:sz="0" w:space="0" w:color="auto"/>
                    <w:left w:val="none" w:sz="0" w:space="0" w:color="auto"/>
                    <w:bottom w:val="none" w:sz="0" w:space="0" w:color="auto"/>
                    <w:right w:val="none" w:sz="0" w:space="0" w:color="auto"/>
                  </w:divBdr>
                </w:div>
                <w:div w:id="959072783">
                  <w:marLeft w:val="640"/>
                  <w:marRight w:val="0"/>
                  <w:marTop w:val="0"/>
                  <w:marBottom w:val="0"/>
                  <w:divBdr>
                    <w:top w:val="none" w:sz="0" w:space="0" w:color="auto"/>
                    <w:left w:val="none" w:sz="0" w:space="0" w:color="auto"/>
                    <w:bottom w:val="none" w:sz="0" w:space="0" w:color="auto"/>
                    <w:right w:val="none" w:sz="0" w:space="0" w:color="auto"/>
                  </w:divBdr>
                </w:div>
                <w:div w:id="963540167">
                  <w:marLeft w:val="640"/>
                  <w:marRight w:val="0"/>
                  <w:marTop w:val="0"/>
                  <w:marBottom w:val="0"/>
                  <w:divBdr>
                    <w:top w:val="none" w:sz="0" w:space="0" w:color="auto"/>
                    <w:left w:val="none" w:sz="0" w:space="0" w:color="auto"/>
                    <w:bottom w:val="none" w:sz="0" w:space="0" w:color="auto"/>
                    <w:right w:val="none" w:sz="0" w:space="0" w:color="auto"/>
                  </w:divBdr>
                </w:div>
                <w:div w:id="1033652387">
                  <w:marLeft w:val="640"/>
                  <w:marRight w:val="0"/>
                  <w:marTop w:val="0"/>
                  <w:marBottom w:val="0"/>
                  <w:divBdr>
                    <w:top w:val="none" w:sz="0" w:space="0" w:color="auto"/>
                    <w:left w:val="none" w:sz="0" w:space="0" w:color="auto"/>
                    <w:bottom w:val="none" w:sz="0" w:space="0" w:color="auto"/>
                    <w:right w:val="none" w:sz="0" w:space="0" w:color="auto"/>
                  </w:divBdr>
                </w:div>
                <w:div w:id="1039428083">
                  <w:marLeft w:val="640"/>
                  <w:marRight w:val="0"/>
                  <w:marTop w:val="0"/>
                  <w:marBottom w:val="0"/>
                  <w:divBdr>
                    <w:top w:val="none" w:sz="0" w:space="0" w:color="auto"/>
                    <w:left w:val="none" w:sz="0" w:space="0" w:color="auto"/>
                    <w:bottom w:val="none" w:sz="0" w:space="0" w:color="auto"/>
                    <w:right w:val="none" w:sz="0" w:space="0" w:color="auto"/>
                  </w:divBdr>
                </w:div>
                <w:div w:id="1056591889">
                  <w:marLeft w:val="640"/>
                  <w:marRight w:val="0"/>
                  <w:marTop w:val="0"/>
                  <w:marBottom w:val="0"/>
                  <w:divBdr>
                    <w:top w:val="none" w:sz="0" w:space="0" w:color="auto"/>
                    <w:left w:val="none" w:sz="0" w:space="0" w:color="auto"/>
                    <w:bottom w:val="none" w:sz="0" w:space="0" w:color="auto"/>
                    <w:right w:val="none" w:sz="0" w:space="0" w:color="auto"/>
                  </w:divBdr>
                </w:div>
                <w:div w:id="1057047351">
                  <w:marLeft w:val="640"/>
                  <w:marRight w:val="0"/>
                  <w:marTop w:val="0"/>
                  <w:marBottom w:val="0"/>
                  <w:divBdr>
                    <w:top w:val="none" w:sz="0" w:space="0" w:color="auto"/>
                    <w:left w:val="none" w:sz="0" w:space="0" w:color="auto"/>
                    <w:bottom w:val="none" w:sz="0" w:space="0" w:color="auto"/>
                    <w:right w:val="none" w:sz="0" w:space="0" w:color="auto"/>
                  </w:divBdr>
                </w:div>
                <w:div w:id="1092506513">
                  <w:marLeft w:val="640"/>
                  <w:marRight w:val="0"/>
                  <w:marTop w:val="0"/>
                  <w:marBottom w:val="0"/>
                  <w:divBdr>
                    <w:top w:val="none" w:sz="0" w:space="0" w:color="auto"/>
                    <w:left w:val="none" w:sz="0" w:space="0" w:color="auto"/>
                    <w:bottom w:val="none" w:sz="0" w:space="0" w:color="auto"/>
                    <w:right w:val="none" w:sz="0" w:space="0" w:color="auto"/>
                  </w:divBdr>
                </w:div>
                <w:div w:id="1096250660">
                  <w:marLeft w:val="640"/>
                  <w:marRight w:val="0"/>
                  <w:marTop w:val="0"/>
                  <w:marBottom w:val="0"/>
                  <w:divBdr>
                    <w:top w:val="none" w:sz="0" w:space="0" w:color="auto"/>
                    <w:left w:val="none" w:sz="0" w:space="0" w:color="auto"/>
                    <w:bottom w:val="none" w:sz="0" w:space="0" w:color="auto"/>
                    <w:right w:val="none" w:sz="0" w:space="0" w:color="auto"/>
                  </w:divBdr>
                </w:div>
                <w:div w:id="1119882552">
                  <w:marLeft w:val="640"/>
                  <w:marRight w:val="0"/>
                  <w:marTop w:val="0"/>
                  <w:marBottom w:val="0"/>
                  <w:divBdr>
                    <w:top w:val="none" w:sz="0" w:space="0" w:color="auto"/>
                    <w:left w:val="none" w:sz="0" w:space="0" w:color="auto"/>
                    <w:bottom w:val="none" w:sz="0" w:space="0" w:color="auto"/>
                    <w:right w:val="none" w:sz="0" w:space="0" w:color="auto"/>
                  </w:divBdr>
                </w:div>
                <w:div w:id="1201553335">
                  <w:marLeft w:val="640"/>
                  <w:marRight w:val="0"/>
                  <w:marTop w:val="0"/>
                  <w:marBottom w:val="0"/>
                  <w:divBdr>
                    <w:top w:val="none" w:sz="0" w:space="0" w:color="auto"/>
                    <w:left w:val="none" w:sz="0" w:space="0" w:color="auto"/>
                    <w:bottom w:val="none" w:sz="0" w:space="0" w:color="auto"/>
                    <w:right w:val="none" w:sz="0" w:space="0" w:color="auto"/>
                  </w:divBdr>
                </w:div>
                <w:div w:id="1298146234">
                  <w:marLeft w:val="640"/>
                  <w:marRight w:val="0"/>
                  <w:marTop w:val="0"/>
                  <w:marBottom w:val="0"/>
                  <w:divBdr>
                    <w:top w:val="none" w:sz="0" w:space="0" w:color="auto"/>
                    <w:left w:val="none" w:sz="0" w:space="0" w:color="auto"/>
                    <w:bottom w:val="none" w:sz="0" w:space="0" w:color="auto"/>
                    <w:right w:val="none" w:sz="0" w:space="0" w:color="auto"/>
                  </w:divBdr>
                </w:div>
                <w:div w:id="1345932865">
                  <w:marLeft w:val="640"/>
                  <w:marRight w:val="0"/>
                  <w:marTop w:val="0"/>
                  <w:marBottom w:val="0"/>
                  <w:divBdr>
                    <w:top w:val="none" w:sz="0" w:space="0" w:color="auto"/>
                    <w:left w:val="none" w:sz="0" w:space="0" w:color="auto"/>
                    <w:bottom w:val="none" w:sz="0" w:space="0" w:color="auto"/>
                    <w:right w:val="none" w:sz="0" w:space="0" w:color="auto"/>
                  </w:divBdr>
                </w:div>
                <w:div w:id="1357388029">
                  <w:marLeft w:val="640"/>
                  <w:marRight w:val="0"/>
                  <w:marTop w:val="0"/>
                  <w:marBottom w:val="0"/>
                  <w:divBdr>
                    <w:top w:val="none" w:sz="0" w:space="0" w:color="auto"/>
                    <w:left w:val="none" w:sz="0" w:space="0" w:color="auto"/>
                    <w:bottom w:val="none" w:sz="0" w:space="0" w:color="auto"/>
                    <w:right w:val="none" w:sz="0" w:space="0" w:color="auto"/>
                  </w:divBdr>
                </w:div>
                <w:div w:id="1489520113">
                  <w:marLeft w:val="640"/>
                  <w:marRight w:val="0"/>
                  <w:marTop w:val="0"/>
                  <w:marBottom w:val="0"/>
                  <w:divBdr>
                    <w:top w:val="none" w:sz="0" w:space="0" w:color="auto"/>
                    <w:left w:val="none" w:sz="0" w:space="0" w:color="auto"/>
                    <w:bottom w:val="none" w:sz="0" w:space="0" w:color="auto"/>
                    <w:right w:val="none" w:sz="0" w:space="0" w:color="auto"/>
                  </w:divBdr>
                </w:div>
                <w:div w:id="1536309643">
                  <w:marLeft w:val="640"/>
                  <w:marRight w:val="0"/>
                  <w:marTop w:val="0"/>
                  <w:marBottom w:val="0"/>
                  <w:divBdr>
                    <w:top w:val="none" w:sz="0" w:space="0" w:color="auto"/>
                    <w:left w:val="none" w:sz="0" w:space="0" w:color="auto"/>
                    <w:bottom w:val="none" w:sz="0" w:space="0" w:color="auto"/>
                    <w:right w:val="none" w:sz="0" w:space="0" w:color="auto"/>
                  </w:divBdr>
                </w:div>
                <w:div w:id="1595552853">
                  <w:marLeft w:val="640"/>
                  <w:marRight w:val="0"/>
                  <w:marTop w:val="0"/>
                  <w:marBottom w:val="0"/>
                  <w:divBdr>
                    <w:top w:val="none" w:sz="0" w:space="0" w:color="auto"/>
                    <w:left w:val="none" w:sz="0" w:space="0" w:color="auto"/>
                    <w:bottom w:val="none" w:sz="0" w:space="0" w:color="auto"/>
                    <w:right w:val="none" w:sz="0" w:space="0" w:color="auto"/>
                  </w:divBdr>
                </w:div>
                <w:div w:id="1650205625">
                  <w:marLeft w:val="640"/>
                  <w:marRight w:val="0"/>
                  <w:marTop w:val="0"/>
                  <w:marBottom w:val="0"/>
                  <w:divBdr>
                    <w:top w:val="none" w:sz="0" w:space="0" w:color="auto"/>
                    <w:left w:val="none" w:sz="0" w:space="0" w:color="auto"/>
                    <w:bottom w:val="none" w:sz="0" w:space="0" w:color="auto"/>
                    <w:right w:val="none" w:sz="0" w:space="0" w:color="auto"/>
                  </w:divBdr>
                </w:div>
                <w:div w:id="1734889217">
                  <w:marLeft w:val="640"/>
                  <w:marRight w:val="0"/>
                  <w:marTop w:val="0"/>
                  <w:marBottom w:val="0"/>
                  <w:divBdr>
                    <w:top w:val="none" w:sz="0" w:space="0" w:color="auto"/>
                    <w:left w:val="none" w:sz="0" w:space="0" w:color="auto"/>
                    <w:bottom w:val="none" w:sz="0" w:space="0" w:color="auto"/>
                    <w:right w:val="none" w:sz="0" w:space="0" w:color="auto"/>
                  </w:divBdr>
                </w:div>
                <w:div w:id="1839341722">
                  <w:marLeft w:val="640"/>
                  <w:marRight w:val="0"/>
                  <w:marTop w:val="0"/>
                  <w:marBottom w:val="0"/>
                  <w:divBdr>
                    <w:top w:val="none" w:sz="0" w:space="0" w:color="auto"/>
                    <w:left w:val="none" w:sz="0" w:space="0" w:color="auto"/>
                    <w:bottom w:val="none" w:sz="0" w:space="0" w:color="auto"/>
                    <w:right w:val="none" w:sz="0" w:space="0" w:color="auto"/>
                  </w:divBdr>
                </w:div>
                <w:div w:id="1893230978">
                  <w:marLeft w:val="640"/>
                  <w:marRight w:val="0"/>
                  <w:marTop w:val="0"/>
                  <w:marBottom w:val="0"/>
                  <w:divBdr>
                    <w:top w:val="none" w:sz="0" w:space="0" w:color="auto"/>
                    <w:left w:val="none" w:sz="0" w:space="0" w:color="auto"/>
                    <w:bottom w:val="none" w:sz="0" w:space="0" w:color="auto"/>
                    <w:right w:val="none" w:sz="0" w:space="0" w:color="auto"/>
                  </w:divBdr>
                </w:div>
                <w:div w:id="1919558099">
                  <w:marLeft w:val="640"/>
                  <w:marRight w:val="0"/>
                  <w:marTop w:val="0"/>
                  <w:marBottom w:val="0"/>
                  <w:divBdr>
                    <w:top w:val="none" w:sz="0" w:space="0" w:color="auto"/>
                    <w:left w:val="none" w:sz="0" w:space="0" w:color="auto"/>
                    <w:bottom w:val="none" w:sz="0" w:space="0" w:color="auto"/>
                    <w:right w:val="none" w:sz="0" w:space="0" w:color="auto"/>
                  </w:divBdr>
                </w:div>
                <w:div w:id="1943418360">
                  <w:marLeft w:val="640"/>
                  <w:marRight w:val="0"/>
                  <w:marTop w:val="0"/>
                  <w:marBottom w:val="0"/>
                  <w:divBdr>
                    <w:top w:val="none" w:sz="0" w:space="0" w:color="auto"/>
                    <w:left w:val="none" w:sz="0" w:space="0" w:color="auto"/>
                    <w:bottom w:val="none" w:sz="0" w:space="0" w:color="auto"/>
                    <w:right w:val="none" w:sz="0" w:space="0" w:color="auto"/>
                  </w:divBdr>
                </w:div>
                <w:div w:id="1979719968">
                  <w:marLeft w:val="640"/>
                  <w:marRight w:val="0"/>
                  <w:marTop w:val="0"/>
                  <w:marBottom w:val="0"/>
                  <w:divBdr>
                    <w:top w:val="none" w:sz="0" w:space="0" w:color="auto"/>
                    <w:left w:val="none" w:sz="0" w:space="0" w:color="auto"/>
                    <w:bottom w:val="none" w:sz="0" w:space="0" w:color="auto"/>
                    <w:right w:val="none" w:sz="0" w:space="0" w:color="auto"/>
                  </w:divBdr>
                </w:div>
                <w:div w:id="2142990751">
                  <w:marLeft w:val="640"/>
                  <w:marRight w:val="0"/>
                  <w:marTop w:val="0"/>
                  <w:marBottom w:val="0"/>
                  <w:divBdr>
                    <w:top w:val="none" w:sz="0" w:space="0" w:color="auto"/>
                    <w:left w:val="none" w:sz="0" w:space="0" w:color="auto"/>
                    <w:bottom w:val="none" w:sz="0" w:space="0" w:color="auto"/>
                    <w:right w:val="none" w:sz="0" w:space="0" w:color="auto"/>
                  </w:divBdr>
                </w:div>
              </w:divsChild>
            </w:div>
            <w:div w:id="599799337">
              <w:marLeft w:val="0"/>
              <w:marRight w:val="0"/>
              <w:marTop w:val="0"/>
              <w:marBottom w:val="0"/>
              <w:divBdr>
                <w:top w:val="none" w:sz="0" w:space="0" w:color="auto"/>
                <w:left w:val="none" w:sz="0" w:space="0" w:color="auto"/>
                <w:bottom w:val="none" w:sz="0" w:space="0" w:color="auto"/>
                <w:right w:val="none" w:sz="0" w:space="0" w:color="auto"/>
              </w:divBdr>
              <w:divsChild>
                <w:div w:id="25300545">
                  <w:marLeft w:val="640"/>
                  <w:marRight w:val="0"/>
                  <w:marTop w:val="0"/>
                  <w:marBottom w:val="0"/>
                  <w:divBdr>
                    <w:top w:val="none" w:sz="0" w:space="0" w:color="auto"/>
                    <w:left w:val="none" w:sz="0" w:space="0" w:color="auto"/>
                    <w:bottom w:val="none" w:sz="0" w:space="0" w:color="auto"/>
                    <w:right w:val="none" w:sz="0" w:space="0" w:color="auto"/>
                  </w:divBdr>
                </w:div>
                <w:div w:id="25444856">
                  <w:marLeft w:val="640"/>
                  <w:marRight w:val="0"/>
                  <w:marTop w:val="0"/>
                  <w:marBottom w:val="0"/>
                  <w:divBdr>
                    <w:top w:val="none" w:sz="0" w:space="0" w:color="auto"/>
                    <w:left w:val="none" w:sz="0" w:space="0" w:color="auto"/>
                    <w:bottom w:val="none" w:sz="0" w:space="0" w:color="auto"/>
                    <w:right w:val="none" w:sz="0" w:space="0" w:color="auto"/>
                  </w:divBdr>
                </w:div>
                <w:div w:id="174609915">
                  <w:marLeft w:val="640"/>
                  <w:marRight w:val="0"/>
                  <w:marTop w:val="0"/>
                  <w:marBottom w:val="0"/>
                  <w:divBdr>
                    <w:top w:val="none" w:sz="0" w:space="0" w:color="auto"/>
                    <w:left w:val="none" w:sz="0" w:space="0" w:color="auto"/>
                    <w:bottom w:val="none" w:sz="0" w:space="0" w:color="auto"/>
                    <w:right w:val="none" w:sz="0" w:space="0" w:color="auto"/>
                  </w:divBdr>
                </w:div>
                <w:div w:id="175313839">
                  <w:marLeft w:val="640"/>
                  <w:marRight w:val="0"/>
                  <w:marTop w:val="0"/>
                  <w:marBottom w:val="0"/>
                  <w:divBdr>
                    <w:top w:val="none" w:sz="0" w:space="0" w:color="auto"/>
                    <w:left w:val="none" w:sz="0" w:space="0" w:color="auto"/>
                    <w:bottom w:val="none" w:sz="0" w:space="0" w:color="auto"/>
                    <w:right w:val="none" w:sz="0" w:space="0" w:color="auto"/>
                  </w:divBdr>
                </w:div>
                <w:div w:id="198206948">
                  <w:marLeft w:val="640"/>
                  <w:marRight w:val="0"/>
                  <w:marTop w:val="0"/>
                  <w:marBottom w:val="0"/>
                  <w:divBdr>
                    <w:top w:val="none" w:sz="0" w:space="0" w:color="auto"/>
                    <w:left w:val="none" w:sz="0" w:space="0" w:color="auto"/>
                    <w:bottom w:val="none" w:sz="0" w:space="0" w:color="auto"/>
                    <w:right w:val="none" w:sz="0" w:space="0" w:color="auto"/>
                  </w:divBdr>
                </w:div>
                <w:div w:id="217014082">
                  <w:marLeft w:val="640"/>
                  <w:marRight w:val="0"/>
                  <w:marTop w:val="0"/>
                  <w:marBottom w:val="0"/>
                  <w:divBdr>
                    <w:top w:val="none" w:sz="0" w:space="0" w:color="auto"/>
                    <w:left w:val="none" w:sz="0" w:space="0" w:color="auto"/>
                    <w:bottom w:val="none" w:sz="0" w:space="0" w:color="auto"/>
                    <w:right w:val="none" w:sz="0" w:space="0" w:color="auto"/>
                  </w:divBdr>
                </w:div>
                <w:div w:id="301080982">
                  <w:marLeft w:val="640"/>
                  <w:marRight w:val="0"/>
                  <w:marTop w:val="0"/>
                  <w:marBottom w:val="0"/>
                  <w:divBdr>
                    <w:top w:val="none" w:sz="0" w:space="0" w:color="auto"/>
                    <w:left w:val="none" w:sz="0" w:space="0" w:color="auto"/>
                    <w:bottom w:val="none" w:sz="0" w:space="0" w:color="auto"/>
                    <w:right w:val="none" w:sz="0" w:space="0" w:color="auto"/>
                  </w:divBdr>
                </w:div>
                <w:div w:id="324016229">
                  <w:marLeft w:val="640"/>
                  <w:marRight w:val="0"/>
                  <w:marTop w:val="0"/>
                  <w:marBottom w:val="0"/>
                  <w:divBdr>
                    <w:top w:val="none" w:sz="0" w:space="0" w:color="auto"/>
                    <w:left w:val="none" w:sz="0" w:space="0" w:color="auto"/>
                    <w:bottom w:val="none" w:sz="0" w:space="0" w:color="auto"/>
                    <w:right w:val="none" w:sz="0" w:space="0" w:color="auto"/>
                  </w:divBdr>
                </w:div>
                <w:div w:id="416945705">
                  <w:marLeft w:val="640"/>
                  <w:marRight w:val="0"/>
                  <w:marTop w:val="0"/>
                  <w:marBottom w:val="0"/>
                  <w:divBdr>
                    <w:top w:val="none" w:sz="0" w:space="0" w:color="auto"/>
                    <w:left w:val="none" w:sz="0" w:space="0" w:color="auto"/>
                    <w:bottom w:val="none" w:sz="0" w:space="0" w:color="auto"/>
                    <w:right w:val="none" w:sz="0" w:space="0" w:color="auto"/>
                  </w:divBdr>
                </w:div>
                <w:div w:id="451095448">
                  <w:marLeft w:val="640"/>
                  <w:marRight w:val="0"/>
                  <w:marTop w:val="0"/>
                  <w:marBottom w:val="0"/>
                  <w:divBdr>
                    <w:top w:val="none" w:sz="0" w:space="0" w:color="auto"/>
                    <w:left w:val="none" w:sz="0" w:space="0" w:color="auto"/>
                    <w:bottom w:val="none" w:sz="0" w:space="0" w:color="auto"/>
                    <w:right w:val="none" w:sz="0" w:space="0" w:color="auto"/>
                  </w:divBdr>
                </w:div>
                <w:div w:id="499391357">
                  <w:marLeft w:val="640"/>
                  <w:marRight w:val="0"/>
                  <w:marTop w:val="0"/>
                  <w:marBottom w:val="0"/>
                  <w:divBdr>
                    <w:top w:val="none" w:sz="0" w:space="0" w:color="auto"/>
                    <w:left w:val="none" w:sz="0" w:space="0" w:color="auto"/>
                    <w:bottom w:val="none" w:sz="0" w:space="0" w:color="auto"/>
                    <w:right w:val="none" w:sz="0" w:space="0" w:color="auto"/>
                  </w:divBdr>
                </w:div>
                <w:div w:id="543522793">
                  <w:marLeft w:val="640"/>
                  <w:marRight w:val="0"/>
                  <w:marTop w:val="0"/>
                  <w:marBottom w:val="0"/>
                  <w:divBdr>
                    <w:top w:val="none" w:sz="0" w:space="0" w:color="auto"/>
                    <w:left w:val="none" w:sz="0" w:space="0" w:color="auto"/>
                    <w:bottom w:val="none" w:sz="0" w:space="0" w:color="auto"/>
                    <w:right w:val="none" w:sz="0" w:space="0" w:color="auto"/>
                  </w:divBdr>
                </w:div>
                <w:div w:id="597367532">
                  <w:marLeft w:val="640"/>
                  <w:marRight w:val="0"/>
                  <w:marTop w:val="0"/>
                  <w:marBottom w:val="0"/>
                  <w:divBdr>
                    <w:top w:val="none" w:sz="0" w:space="0" w:color="auto"/>
                    <w:left w:val="none" w:sz="0" w:space="0" w:color="auto"/>
                    <w:bottom w:val="none" w:sz="0" w:space="0" w:color="auto"/>
                    <w:right w:val="none" w:sz="0" w:space="0" w:color="auto"/>
                  </w:divBdr>
                </w:div>
                <w:div w:id="661274808">
                  <w:marLeft w:val="640"/>
                  <w:marRight w:val="0"/>
                  <w:marTop w:val="0"/>
                  <w:marBottom w:val="0"/>
                  <w:divBdr>
                    <w:top w:val="none" w:sz="0" w:space="0" w:color="auto"/>
                    <w:left w:val="none" w:sz="0" w:space="0" w:color="auto"/>
                    <w:bottom w:val="none" w:sz="0" w:space="0" w:color="auto"/>
                    <w:right w:val="none" w:sz="0" w:space="0" w:color="auto"/>
                  </w:divBdr>
                </w:div>
                <w:div w:id="711996335">
                  <w:marLeft w:val="640"/>
                  <w:marRight w:val="0"/>
                  <w:marTop w:val="0"/>
                  <w:marBottom w:val="0"/>
                  <w:divBdr>
                    <w:top w:val="none" w:sz="0" w:space="0" w:color="auto"/>
                    <w:left w:val="none" w:sz="0" w:space="0" w:color="auto"/>
                    <w:bottom w:val="none" w:sz="0" w:space="0" w:color="auto"/>
                    <w:right w:val="none" w:sz="0" w:space="0" w:color="auto"/>
                  </w:divBdr>
                </w:div>
                <w:div w:id="737048050">
                  <w:marLeft w:val="640"/>
                  <w:marRight w:val="0"/>
                  <w:marTop w:val="0"/>
                  <w:marBottom w:val="0"/>
                  <w:divBdr>
                    <w:top w:val="none" w:sz="0" w:space="0" w:color="auto"/>
                    <w:left w:val="none" w:sz="0" w:space="0" w:color="auto"/>
                    <w:bottom w:val="none" w:sz="0" w:space="0" w:color="auto"/>
                    <w:right w:val="none" w:sz="0" w:space="0" w:color="auto"/>
                  </w:divBdr>
                </w:div>
                <w:div w:id="750322360">
                  <w:marLeft w:val="640"/>
                  <w:marRight w:val="0"/>
                  <w:marTop w:val="0"/>
                  <w:marBottom w:val="0"/>
                  <w:divBdr>
                    <w:top w:val="none" w:sz="0" w:space="0" w:color="auto"/>
                    <w:left w:val="none" w:sz="0" w:space="0" w:color="auto"/>
                    <w:bottom w:val="none" w:sz="0" w:space="0" w:color="auto"/>
                    <w:right w:val="none" w:sz="0" w:space="0" w:color="auto"/>
                  </w:divBdr>
                </w:div>
                <w:div w:id="772869823">
                  <w:marLeft w:val="640"/>
                  <w:marRight w:val="0"/>
                  <w:marTop w:val="0"/>
                  <w:marBottom w:val="0"/>
                  <w:divBdr>
                    <w:top w:val="none" w:sz="0" w:space="0" w:color="auto"/>
                    <w:left w:val="none" w:sz="0" w:space="0" w:color="auto"/>
                    <w:bottom w:val="none" w:sz="0" w:space="0" w:color="auto"/>
                    <w:right w:val="none" w:sz="0" w:space="0" w:color="auto"/>
                  </w:divBdr>
                </w:div>
                <w:div w:id="852837386">
                  <w:marLeft w:val="640"/>
                  <w:marRight w:val="0"/>
                  <w:marTop w:val="0"/>
                  <w:marBottom w:val="0"/>
                  <w:divBdr>
                    <w:top w:val="none" w:sz="0" w:space="0" w:color="auto"/>
                    <w:left w:val="none" w:sz="0" w:space="0" w:color="auto"/>
                    <w:bottom w:val="none" w:sz="0" w:space="0" w:color="auto"/>
                    <w:right w:val="none" w:sz="0" w:space="0" w:color="auto"/>
                  </w:divBdr>
                </w:div>
                <w:div w:id="855341304">
                  <w:marLeft w:val="640"/>
                  <w:marRight w:val="0"/>
                  <w:marTop w:val="0"/>
                  <w:marBottom w:val="0"/>
                  <w:divBdr>
                    <w:top w:val="none" w:sz="0" w:space="0" w:color="auto"/>
                    <w:left w:val="none" w:sz="0" w:space="0" w:color="auto"/>
                    <w:bottom w:val="none" w:sz="0" w:space="0" w:color="auto"/>
                    <w:right w:val="none" w:sz="0" w:space="0" w:color="auto"/>
                  </w:divBdr>
                </w:div>
                <w:div w:id="883294504">
                  <w:marLeft w:val="640"/>
                  <w:marRight w:val="0"/>
                  <w:marTop w:val="0"/>
                  <w:marBottom w:val="0"/>
                  <w:divBdr>
                    <w:top w:val="none" w:sz="0" w:space="0" w:color="auto"/>
                    <w:left w:val="none" w:sz="0" w:space="0" w:color="auto"/>
                    <w:bottom w:val="none" w:sz="0" w:space="0" w:color="auto"/>
                    <w:right w:val="none" w:sz="0" w:space="0" w:color="auto"/>
                  </w:divBdr>
                </w:div>
                <w:div w:id="903298026">
                  <w:marLeft w:val="640"/>
                  <w:marRight w:val="0"/>
                  <w:marTop w:val="0"/>
                  <w:marBottom w:val="0"/>
                  <w:divBdr>
                    <w:top w:val="none" w:sz="0" w:space="0" w:color="auto"/>
                    <w:left w:val="none" w:sz="0" w:space="0" w:color="auto"/>
                    <w:bottom w:val="none" w:sz="0" w:space="0" w:color="auto"/>
                    <w:right w:val="none" w:sz="0" w:space="0" w:color="auto"/>
                  </w:divBdr>
                </w:div>
                <w:div w:id="1228300699">
                  <w:marLeft w:val="640"/>
                  <w:marRight w:val="0"/>
                  <w:marTop w:val="0"/>
                  <w:marBottom w:val="0"/>
                  <w:divBdr>
                    <w:top w:val="none" w:sz="0" w:space="0" w:color="auto"/>
                    <w:left w:val="none" w:sz="0" w:space="0" w:color="auto"/>
                    <w:bottom w:val="none" w:sz="0" w:space="0" w:color="auto"/>
                    <w:right w:val="none" w:sz="0" w:space="0" w:color="auto"/>
                  </w:divBdr>
                </w:div>
                <w:div w:id="1252083217">
                  <w:marLeft w:val="640"/>
                  <w:marRight w:val="0"/>
                  <w:marTop w:val="0"/>
                  <w:marBottom w:val="0"/>
                  <w:divBdr>
                    <w:top w:val="none" w:sz="0" w:space="0" w:color="auto"/>
                    <w:left w:val="none" w:sz="0" w:space="0" w:color="auto"/>
                    <w:bottom w:val="none" w:sz="0" w:space="0" w:color="auto"/>
                    <w:right w:val="none" w:sz="0" w:space="0" w:color="auto"/>
                  </w:divBdr>
                </w:div>
                <w:div w:id="1288589972">
                  <w:marLeft w:val="640"/>
                  <w:marRight w:val="0"/>
                  <w:marTop w:val="0"/>
                  <w:marBottom w:val="0"/>
                  <w:divBdr>
                    <w:top w:val="none" w:sz="0" w:space="0" w:color="auto"/>
                    <w:left w:val="none" w:sz="0" w:space="0" w:color="auto"/>
                    <w:bottom w:val="none" w:sz="0" w:space="0" w:color="auto"/>
                    <w:right w:val="none" w:sz="0" w:space="0" w:color="auto"/>
                  </w:divBdr>
                </w:div>
                <w:div w:id="1308240066">
                  <w:marLeft w:val="640"/>
                  <w:marRight w:val="0"/>
                  <w:marTop w:val="0"/>
                  <w:marBottom w:val="0"/>
                  <w:divBdr>
                    <w:top w:val="none" w:sz="0" w:space="0" w:color="auto"/>
                    <w:left w:val="none" w:sz="0" w:space="0" w:color="auto"/>
                    <w:bottom w:val="none" w:sz="0" w:space="0" w:color="auto"/>
                    <w:right w:val="none" w:sz="0" w:space="0" w:color="auto"/>
                  </w:divBdr>
                </w:div>
                <w:div w:id="1379475825">
                  <w:marLeft w:val="640"/>
                  <w:marRight w:val="0"/>
                  <w:marTop w:val="0"/>
                  <w:marBottom w:val="0"/>
                  <w:divBdr>
                    <w:top w:val="none" w:sz="0" w:space="0" w:color="auto"/>
                    <w:left w:val="none" w:sz="0" w:space="0" w:color="auto"/>
                    <w:bottom w:val="none" w:sz="0" w:space="0" w:color="auto"/>
                    <w:right w:val="none" w:sz="0" w:space="0" w:color="auto"/>
                  </w:divBdr>
                </w:div>
                <w:div w:id="1420249865">
                  <w:marLeft w:val="640"/>
                  <w:marRight w:val="0"/>
                  <w:marTop w:val="0"/>
                  <w:marBottom w:val="0"/>
                  <w:divBdr>
                    <w:top w:val="none" w:sz="0" w:space="0" w:color="auto"/>
                    <w:left w:val="none" w:sz="0" w:space="0" w:color="auto"/>
                    <w:bottom w:val="none" w:sz="0" w:space="0" w:color="auto"/>
                    <w:right w:val="none" w:sz="0" w:space="0" w:color="auto"/>
                  </w:divBdr>
                </w:div>
                <w:div w:id="1424837161">
                  <w:marLeft w:val="640"/>
                  <w:marRight w:val="0"/>
                  <w:marTop w:val="0"/>
                  <w:marBottom w:val="0"/>
                  <w:divBdr>
                    <w:top w:val="none" w:sz="0" w:space="0" w:color="auto"/>
                    <w:left w:val="none" w:sz="0" w:space="0" w:color="auto"/>
                    <w:bottom w:val="none" w:sz="0" w:space="0" w:color="auto"/>
                    <w:right w:val="none" w:sz="0" w:space="0" w:color="auto"/>
                  </w:divBdr>
                </w:div>
                <w:div w:id="1530266121">
                  <w:marLeft w:val="640"/>
                  <w:marRight w:val="0"/>
                  <w:marTop w:val="0"/>
                  <w:marBottom w:val="0"/>
                  <w:divBdr>
                    <w:top w:val="none" w:sz="0" w:space="0" w:color="auto"/>
                    <w:left w:val="none" w:sz="0" w:space="0" w:color="auto"/>
                    <w:bottom w:val="none" w:sz="0" w:space="0" w:color="auto"/>
                    <w:right w:val="none" w:sz="0" w:space="0" w:color="auto"/>
                  </w:divBdr>
                </w:div>
                <w:div w:id="1541741464">
                  <w:marLeft w:val="640"/>
                  <w:marRight w:val="0"/>
                  <w:marTop w:val="0"/>
                  <w:marBottom w:val="0"/>
                  <w:divBdr>
                    <w:top w:val="none" w:sz="0" w:space="0" w:color="auto"/>
                    <w:left w:val="none" w:sz="0" w:space="0" w:color="auto"/>
                    <w:bottom w:val="none" w:sz="0" w:space="0" w:color="auto"/>
                    <w:right w:val="none" w:sz="0" w:space="0" w:color="auto"/>
                  </w:divBdr>
                </w:div>
                <w:div w:id="1549218177">
                  <w:marLeft w:val="640"/>
                  <w:marRight w:val="0"/>
                  <w:marTop w:val="0"/>
                  <w:marBottom w:val="0"/>
                  <w:divBdr>
                    <w:top w:val="none" w:sz="0" w:space="0" w:color="auto"/>
                    <w:left w:val="none" w:sz="0" w:space="0" w:color="auto"/>
                    <w:bottom w:val="none" w:sz="0" w:space="0" w:color="auto"/>
                    <w:right w:val="none" w:sz="0" w:space="0" w:color="auto"/>
                  </w:divBdr>
                </w:div>
                <w:div w:id="1616714160">
                  <w:marLeft w:val="640"/>
                  <w:marRight w:val="0"/>
                  <w:marTop w:val="0"/>
                  <w:marBottom w:val="0"/>
                  <w:divBdr>
                    <w:top w:val="none" w:sz="0" w:space="0" w:color="auto"/>
                    <w:left w:val="none" w:sz="0" w:space="0" w:color="auto"/>
                    <w:bottom w:val="none" w:sz="0" w:space="0" w:color="auto"/>
                    <w:right w:val="none" w:sz="0" w:space="0" w:color="auto"/>
                  </w:divBdr>
                </w:div>
                <w:div w:id="1628122468">
                  <w:marLeft w:val="640"/>
                  <w:marRight w:val="0"/>
                  <w:marTop w:val="0"/>
                  <w:marBottom w:val="0"/>
                  <w:divBdr>
                    <w:top w:val="none" w:sz="0" w:space="0" w:color="auto"/>
                    <w:left w:val="none" w:sz="0" w:space="0" w:color="auto"/>
                    <w:bottom w:val="none" w:sz="0" w:space="0" w:color="auto"/>
                    <w:right w:val="none" w:sz="0" w:space="0" w:color="auto"/>
                  </w:divBdr>
                </w:div>
                <w:div w:id="1655255633">
                  <w:marLeft w:val="640"/>
                  <w:marRight w:val="0"/>
                  <w:marTop w:val="0"/>
                  <w:marBottom w:val="0"/>
                  <w:divBdr>
                    <w:top w:val="none" w:sz="0" w:space="0" w:color="auto"/>
                    <w:left w:val="none" w:sz="0" w:space="0" w:color="auto"/>
                    <w:bottom w:val="none" w:sz="0" w:space="0" w:color="auto"/>
                    <w:right w:val="none" w:sz="0" w:space="0" w:color="auto"/>
                  </w:divBdr>
                </w:div>
                <w:div w:id="1672026877">
                  <w:marLeft w:val="640"/>
                  <w:marRight w:val="0"/>
                  <w:marTop w:val="0"/>
                  <w:marBottom w:val="0"/>
                  <w:divBdr>
                    <w:top w:val="none" w:sz="0" w:space="0" w:color="auto"/>
                    <w:left w:val="none" w:sz="0" w:space="0" w:color="auto"/>
                    <w:bottom w:val="none" w:sz="0" w:space="0" w:color="auto"/>
                    <w:right w:val="none" w:sz="0" w:space="0" w:color="auto"/>
                  </w:divBdr>
                </w:div>
                <w:div w:id="1704667825">
                  <w:marLeft w:val="640"/>
                  <w:marRight w:val="0"/>
                  <w:marTop w:val="0"/>
                  <w:marBottom w:val="0"/>
                  <w:divBdr>
                    <w:top w:val="none" w:sz="0" w:space="0" w:color="auto"/>
                    <w:left w:val="none" w:sz="0" w:space="0" w:color="auto"/>
                    <w:bottom w:val="none" w:sz="0" w:space="0" w:color="auto"/>
                    <w:right w:val="none" w:sz="0" w:space="0" w:color="auto"/>
                  </w:divBdr>
                </w:div>
                <w:div w:id="1754155929">
                  <w:marLeft w:val="640"/>
                  <w:marRight w:val="0"/>
                  <w:marTop w:val="0"/>
                  <w:marBottom w:val="0"/>
                  <w:divBdr>
                    <w:top w:val="none" w:sz="0" w:space="0" w:color="auto"/>
                    <w:left w:val="none" w:sz="0" w:space="0" w:color="auto"/>
                    <w:bottom w:val="none" w:sz="0" w:space="0" w:color="auto"/>
                    <w:right w:val="none" w:sz="0" w:space="0" w:color="auto"/>
                  </w:divBdr>
                </w:div>
                <w:div w:id="1828594763">
                  <w:marLeft w:val="640"/>
                  <w:marRight w:val="0"/>
                  <w:marTop w:val="0"/>
                  <w:marBottom w:val="0"/>
                  <w:divBdr>
                    <w:top w:val="none" w:sz="0" w:space="0" w:color="auto"/>
                    <w:left w:val="none" w:sz="0" w:space="0" w:color="auto"/>
                    <w:bottom w:val="none" w:sz="0" w:space="0" w:color="auto"/>
                    <w:right w:val="none" w:sz="0" w:space="0" w:color="auto"/>
                  </w:divBdr>
                </w:div>
                <w:div w:id="1845629192">
                  <w:marLeft w:val="640"/>
                  <w:marRight w:val="0"/>
                  <w:marTop w:val="0"/>
                  <w:marBottom w:val="0"/>
                  <w:divBdr>
                    <w:top w:val="none" w:sz="0" w:space="0" w:color="auto"/>
                    <w:left w:val="none" w:sz="0" w:space="0" w:color="auto"/>
                    <w:bottom w:val="none" w:sz="0" w:space="0" w:color="auto"/>
                    <w:right w:val="none" w:sz="0" w:space="0" w:color="auto"/>
                  </w:divBdr>
                </w:div>
                <w:div w:id="1872110756">
                  <w:marLeft w:val="640"/>
                  <w:marRight w:val="0"/>
                  <w:marTop w:val="0"/>
                  <w:marBottom w:val="0"/>
                  <w:divBdr>
                    <w:top w:val="none" w:sz="0" w:space="0" w:color="auto"/>
                    <w:left w:val="none" w:sz="0" w:space="0" w:color="auto"/>
                    <w:bottom w:val="none" w:sz="0" w:space="0" w:color="auto"/>
                    <w:right w:val="none" w:sz="0" w:space="0" w:color="auto"/>
                  </w:divBdr>
                </w:div>
                <w:div w:id="1995445958">
                  <w:marLeft w:val="640"/>
                  <w:marRight w:val="0"/>
                  <w:marTop w:val="0"/>
                  <w:marBottom w:val="0"/>
                  <w:divBdr>
                    <w:top w:val="none" w:sz="0" w:space="0" w:color="auto"/>
                    <w:left w:val="none" w:sz="0" w:space="0" w:color="auto"/>
                    <w:bottom w:val="none" w:sz="0" w:space="0" w:color="auto"/>
                    <w:right w:val="none" w:sz="0" w:space="0" w:color="auto"/>
                  </w:divBdr>
                </w:div>
                <w:div w:id="2027755482">
                  <w:marLeft w:val="640"/>
                  <w:marRight w:val="0"/>
                  <w:marTop w:val="0"/>
                  <w:marBottom w:val="0"/>
                  <w:divBdr>
                    <w:top w:val="none" w:sz="0" w:space="0" w:color="auto"/>
                    <w:left w:val="none" w:sz="0" w:space="0" w:color="auto"/>
                    <w:bottom w:val="none" w:sz="0" w:space="0" w:color="auto"/>
                    <w:right w:val="none" w:sz="0" w:space="0" w:color="auto"/>
                  </w:divBdr>
                </w:div>
                <w:div w:id="2065372439">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601644402">
          <w:marLeft w:val="640"/>
          <w:marRight w:val="0"/>
          <w:marTop w:val="0"/>
          <w:marBottom w:val="0"/>
          <w:divBdr>
            <w:top w:val="none" w:sz="0" w:space="0" w:color="auto"/>
            <w:left w:val="none" w:sz="0" w:space="0" w:color="auto"/>
            <w:bottom w:val="none" w:sz="0" w:space="0" w:color="auto"/>
            <w:right w:val="none" w:sz="0" w:space="0" w:color="auto"/>
          </w:divBdr>
        </w:div>
        <w:div w:id="1648582571">
          <w:marLeft w:val="640"/>
          <w:marRight w:val="0"/>
          <w:marTop w:val="0"/>
          <w:marBottom w:val="0"/>
          <w:divBdr>
            <w:top w:val="none" w:sz="0" w:space="0" w:color="auto"/>
            <w:left w:val="none" w:sz="0" w:space="0" w:color="auto"/>
            <w:bottom w:val="none" w:sz="0" w:space="0" w:color="auto"/>
            <w:right w:val="none" w:sz="0" w:space="0" w:color="auto"/>
          </w:divBdr>
        </w:div>
        <w:div w:id="1748184404">
          <w:marLeft w:val="640"/>
          <w:marRight w:val="0"/>
          <w:marTop w:val="0"/>
          <w:marBottom w:val="0"/>
          <w:divBdr>
            <w:top w:val="none" w:sz="0" w:space="0" w:color="auto"/>
            <w:left w:val="none" w:sz="0" w:space="0" w:color="auto"/>
            <w:bottom w:val="none" w:sz="0" w:space="0" w:color="auto"/>
            <w:right w:val="none" w:sz="0" w:space="0" w:color="auto"/>
          </w:divBdr>
        </w:div>
        <w:div w:id="1843273479">
          <w:marLeft w:val="640"/>
          <w:marRight w:val="0"/>
          <w:marTop w:val="0"/>
          <w:marBottom w:val="0"/>
          <w:divBdr>
            <w:top w:val="none" w:sz="0" w:space="0" w:color="auto"/>
            <w:left w:val="none" w:sz="0" w:space="0" w:color="auto"/>
            <w:bottom w:val="none" w:sz="0" w:space="0" w:color="auto"/>
            <w:right w:val="none" w:sz="0" w:space="0" w:color="auto"/>
          </w:divBdr>
        </w:div>
        <w:div w:id="1897546098">
          <w:marLeft w:val="640"/>
          <w:marRight w:val="0"/>
          <w:marTop w:val="0"/>
          <w:marBottom w:val="0"/>
          <w:divBdr>
            <w:top w:val="none" w:sz="0" w:space="0" w:color="auto"/>
            <w:left w:val="none" w:sz="0" w:space="0" w:color="auto"/>
            <w:bottom w:val="none" w:sz="0" w:space="0" w:color="auto"/>
            <w:right w:val="none" w:sz="0" w:space="0" w:color="auto"/>
          </w:divBdr>
        </w:div>
        <w:div w:id="1943876344">
          <w:marLeft w:val="640"/>
          <w:marRight w:val="0"/>
          <w:marTop w:val="0"/>
          <w:marBottom w:val="0"/>
          <w:divBdr>
            <w:top w:val="none" w:sz="0" w:space="0" w:color="auto"/>
            <w:left w:val="none" w:sz="0" w:space="0" w:color="auto"/>
            <w:bottom w:val="none" w:sz="0" w:space="0" w:color="auto"/>
            <w:right w:val="none" w:sz="0" w:space="0" w:color="auto"/>
          </w:divBdr>
        </w:div>
        <w:div w:id="2030065544">
          <w:marLeft w:val="640"/>
          <w:marRight w:val="0"/>
          <w:marTop w:val="0"/>
          <w:marBottom w:val="0"/>
          <w:divBdr>
            <w:top w:val="none" w:sz="0" w:space="0" w:color="auto"/>
            <w:left w:val="none" w:sz="0" w:space="0" w:color="auto"/>
            <w:bottom w:val="none" w:sz="0" w:space="0" w:color="auto"/>
            <w:right w:val="none" w:sz="0" w:space="0" w:color="auto"/>
          </w:divBdr>
        </w:div>
        <w:div w:id="2032608113">
          <w:marLeft w:val="640"/>
          <w:marRight w:val="0"/>
          <w:marTop w:val="0"/>
          <w:marBottom w:val="0"/>
          <w:divBdr>
            <w:top w:val="none" w:sz="0" w:space="0" w:color="auto"/>
            <w:left w:val="none" w:sz="0" w:space="0" w:color="auto"/>
            <w:bottom w:val="none" w:sz="0" w:space="0" w:color="auto"/>
            <w:right w:val="none" w:sz="0" w:space="0" w:color="auto"/>
          </w:divBdr>
        </w:div>
      </w:divsChild>
    </w:div>
    <w:div w:id="1667054301">
      <w:bodyDiv w:val="1"/>
      <w:marLeft w:val="0"/>
      <w:marRight w:val="0"/>
      <w:marTop w:val="0"/>
      <w:marBottom w:val="0"/>
      <w:divBdr>
        <w:top w:val="none" w:sz="0" w:space="0" w:color="auto"/>
        <w:left w:val="none" w:sz="0" w:space="0" w:color="auto"/>
        <w:bottom w:val="none" w:sz="0" w:space="0" w:color="auto"/>
        <w:right w:val="none" w:sz="0" w:space="0" w:color="auto"/>
      </w:divBdr>
      <w:divsChild>
        <w:div w:id="46422818">
          <w:marLeft w:val="640"/>
          <w:marRight w:val="0"/>
          <w:marTop w:val="0"/>
          <w:marBottom w:val="0"/>
          <w:divBdr>
            <w:top w:val="none" w:sz="0" w:space="0" w:color="auto"/>
            <w:left w:val="none" w:sz="0" w:space="0" w:color="auto"/>
            <w:bottom w:val="none" w:sz="0" w:space="0" w:color="auto"/>
            <w:right w:val="none" w:sz="0" w:space="0" w:color="auto"/>
          </w:divBdr>
        </w:div>
        <w:div w:id="93594664">
          <w:marLeft w:val="640"/>
          <w:marRight w:val="0"/>
          <w:marTop w:val="0"/>
          <w:marBottom w:val="0"/>
          <w:divBdr>
            <w:top w:val="none" w:sz="0" w:space="0" w:color="auto"/>
            <w:left w:val="none" w:sz="0" w:space="0" w:color="auto"/>
            <w:bottom w:val="none" w:sz="0" w:space="0" w:color="auto"/>
            <w:right w:val="none" w:sz="0" w:space="0" w:color="auto"/>
          </w:divBdr>
        </w:div>
        <w:div w:id="102382469">
          <w:marLeft w:val="640"/>
          <w:marRight w:val="0"/>
          <w:marTop w:val="0"/>
          <w:marBottom w:val="0"/>
          <w:divBdr>
            <w:top w:val="none" w:sz="0" w:space="0" w:color="auto"/>
            <w:left w:val="none" w:sz="0" w:space="0" w:color="auto"/>
            <w:bottom w:val="none" w:sz="0" w:space="0" w:color="auto"/>
            <w:right w:val="none" w:sz="0" w:space="0" w:color="auto"/>
          </w:divBdr>
        </w:div>
        <w:div w:id="138349085">
          <w:marLeft w:val="640"/>
          <w:marRight w:val="0"/>
          <w:marTop w:val="0"/>
          <w:marBottom w:val="0"/>
          <w:divBdr>
            <w:top w:val="none" w:sz="0" w:space="0" w:color="auto"/>
            <w:left w:val="none" w:sz="0" w:space="0" w:color="auto"/>
            <w:bottom w:val="none" w:sz="0" w:space="0" w:color="auto"/>
            <w:right w:val="none" w:sz="0" w:space="0" w:color="auto"/>
          </w:divBdr>
        </w:div>
        <w:div w:id="244847861">
          <w:marLeft w:val="640"/>
          <w:marRight w:val="0"/>
          <w:marTop w:val="0"/>
          <w:marBottom w:val="0"/>
          <w:divBdr>
            <w:top w:val="none" w:sz="0" w:space="0" w:color="auto"/>
            <w:left w:val="none" w:sz="0" w:space="0" w:color="auto"/>
            <w:bottom w:val="none" w:sz="0" w:space="0" w:color="auto"/>
            <w:right w:val="none" w:sz="0" w:space="0" w:color="auto"/>
          </w:divBdr>
        </w:div>
        <w:div w:id="310333756">
          <w:marLeft w:val="640"/>
          <w:marRight w:val="0"/>
          <w:marTop w:val="0"/>
          <w:marBottom w:val="0"/>
          <w:divBdr>
            <w:top w:val="none" w:sz="0" w:space="0" w:color="auto"/>
            <w:left w:val="none" w:sz="0" w:space="0" w:color="auto"/>
            <w:bottom w:val="none" w:sz="0" w:space="0" w:color="auto"/>
            <w:right w:val="none" w:sz="0" w:space="0" w:color="auto"/>
          </w:divBdr>
        </w:div>
        <w:div w:id="332074298">
          <w:marLeft w:val="640"/>
          <w:marRight w:val="0"/>
          <w:marTop w:val="0"/>
          <w:marBottom w:val="0"/>
          <w:divBdr>
            <w:top w:val="none" w:sz="0" w:space="0" w:color="auto"/>
            <w:left w:val="none" w:sz="0" w:space="0" w:color="auto"/>
            <w:bottom w:val="none" w:sz="0" w:space="0" w:color="auto"/>
            <w:right w:val="none" w:sz="0" w:space="0" w:color="auto"/>
          </w:divBdr>
        </w:div>
        <w:div w:id="335502565">
          <w:marLeft w:val="640"/>
          <w:marRight w:val="0"/>
          <w:marTop w:val="0"/>
          <w:marBottom w:val="0"/>
          <w:divBdr>
            <w:top w:val="none" w:sz="0" w:space="0" w:color="auto"/>
            <w:left w:val="none" w:sz="0" w:space="0" w:color="auto"/>
            <w:bottom w:val="none" w:sz="0" w:space="0" w:color="auto"/>
            <w:right w:val="none" w:sz="0" w:space="0" w:color="auto"/>
          </w:divBdr>
        </w:div>
        <w:div w:id="352342520">
          <w:marLeft w:val="640"/>
          <w:marRight w:val="0"/>
          <w:marTop w:val="0"/>
          <w:marBottom w:val="0"/>
          <w:divBdr>
            <w:top w:val="none" w:sz="0" w:space="0" w:color="auto"/>
            <w:left w:val="none" w:sz="0" w:space="0" w:color="auto"/>
            <w:bottom w:val="none" w:sz="0" w:space="0" w:color="auto"/>
            <w:right w:val="none" w:sz="0" w:space="0" w:color="auto"/>
          </w:divBdr>
        </w:div>
        <w:div w:id="477958706">
          <w:marLeft w:val="640"/>
          <w:marRight w:val="0"/>
          <w:marTop w:val="0"/>
          <w:marBottom w:val="0"/>
          <w:divBdr>
            <w:top w:val="none" w:sz="0" w:space="0" w:color="auto"/>
            <w:left w:val="none" w:sz="0" w:space="0" w:color="auto"/>
            <w:bottom w:val="none" w:sz="0" w:space="0" w:color="auto"/>
            <w:right w:val="none" w:sz="0" w:space="0" w:color="auto"/>
          </w:divBdr>
          <w:divsChild>
            <w:div w:id="378747214">
              <w:marLeft w:val="0"/>
              <w:marRight w:val="0"/>
              <w:marTop w:val="0"/>
              <w:marBottom w:val="0"/>
              <w:divBdr>
                <w:top w:val="none" w:sz="0" w:space="0" w:color="auto"/>
                <w:left w:val="none" w:sz="0" w:space="0" w:color="auto"/>
                <w:bottom w:val="none" w:sz="0" w:space="0" w:color="auto"/>
                <w:right w:val="none" w:sz="0" w:space="0" w:color="auto"/>
              </w:divBdr>
              <w:divsChild>
                <w:div w:id="37512926">
                  <w:marLeft w:val="640"/>
                  <w:marRight w:val="0"/>
                  <w:marTop w:val="0"/>
                  <w:marBottom w:val="0"/>
                  <w:divBdr>
                    <w:top w:val="none" w:sz="0" w:space="0" w:color="auto"/>
                    <w:left w:val="none" w:sz="0" w:space="0" w:color="auto"/>
                    <w:bottom w:val="none" w:sz="0" w:space="0" w:color="auto"/>
                    <w:right w:val="none" w:sz="0" w:space="0" w:color="auto"/>
                  </w:divBdr>
                </w:div>
                <w:div w:id="40789598">
                  <w:marLeft w:val="640"/>
                  <w:marRight w:val="0"/>
                  <w:marTop w:val="0"/>
                  <w:marBottom w:val="0"/>
                  <w:divBdr>
                    <w:top w:val="none" w:sz="0" w:space="0" w:color="auto"/>
                    <w:left w:val="none" w:sz="0" w:space="0" w:color="auto"/>
                    <w:bottom w:val="none" w:sz="0" w:space="0" w:color="auto"/>
                    <w:right w:val="none" w:sz="0" w:space="0" w:color="auto"/>
                  </w:divBdr>
                </w:div>
                <w:div w:id="62485707">
                  <w:marLeft w:val="640"/>
                  <w:marRight w:val="0"/>
                  <w:marTop w:val="0"/>
                  <w:marBottom w:val="0"/>
                  <w:divBdr>
                    <w:top w:val="none" w:sz="0" w:space="0" w:color="auto"/>
                    <w:left w:val="none" w:sz="0" w:space="0" w:color="auto"/>
                    <w:bottom w:val="none" w:sz="0" w:space="0" w:color="auto"/>
                    <w:right w:val="none" w:sz="0" w:space="0" w:color="auto"/>
                  </w:divBdr>
                </w:div>
                <w:div w:id="71974026">
                  <w:marLeft w:val="640"/>
                  <w:marRight w:val="0"/>
                  <w:marTop w:val="0"/>
                  <w:marBottom w:val="0"/>
                  <w:divBdr>
                    <w:top w:val="none" w:sz="0" w:space="0" w:color="auto"/>
                    <w:left w:val="none" w:sz="0" w:space="0" w:color="auto"/>
                    <w:bottom w:val="none" w:sz="0" w:space="0" w:color="auto"/>
                    <w:right w:val="none" w:sz="0" w:space="0" w:color="auto"/>
                  </w:divBdr>
                </w:div>
                <w:div w:id="177357694">
                  <w:marLeft w:val="640"/>
                  <w:marRight w:val="0"/>
                  <w:marTop w:val="0"/>
                  <w:marBottom w:val="0"/>
                  <w:divBdr>
                    <w:top w:val="none" w:sz="0" w:space="0" w:color="auto"/>
                    <w:left w:val="none" w:sz="0" w:space="0" w:color="auto"/>
                    <w:bottom w:val="none" w:sz="0" w:space="0" w:color="auto"/>
                    <w:right w:val="none" w:sz="0" w:space="0" w:color="auto"/>
                  </w:divBdr>
                </w:div>
                <w:div w:id="233242860">
                  <w:marLeft w:val="640"/>
                  <w:marRight w:val="0"/>
                  <w:marTop w:val="0"/>
                  <w:marBottom w:val="0"/>
                  <w:divBdr>
                    <w:top w:val="none" w:sz="0" w:space="0" w:color="auto"/>
                    <w:left w:val="none" w:sz="0" w:space="0" w:color="auto"/>
                    <w:bottom w:val="none" w:sz="0" w:space="0" w:color="auto"/>
                    <w:right w:val="none" w:sz="0" w:space="0" w:color="auto"/>
                  </w:divBdr>
                </w:div>
                <w:div w:id="407771741">
                  <w:marLeft w:val="640"/>
                  <w:marRight w:val="0"/>
                  <w:marTop w:val="0"/>
                  <w:marBottom w:val="0"/>
                  <w:divBdr>
                    <w:top w:val="none" w:sz="0" w:space="0" w:color="auto"/>
                    <w:left w:val="none" w:sz="0" w:space="0" w:color="auto"/>
                    <w:bottom w:val="none" w:sz="0" w:space="0" w:color="auto"/>
                    <w:right w:val="none" w:sz="0" w:space="0" w:color="auto"/>
                  </w:divBdr>
                </w:div>
                <w:div w:id="410398613">
                  <w:marLeft w:val="640"/>
                  <w:marRight w:val="0"/>
                  <w:marTop w:val="0"/>
                  <w:marBottom w:val="0"/>
                  <w:divBdr>
                    <w:top w:val="none" w:sz="0" w:space="0" w:color="auto"/>
                    <w:left w:val="none" w:sz="0" w:space="0" w:color="auto"/>
                    <w:bottom w:val="none" w:sz="0" w:space="0" w:color="auto"/>
                    <w:right w:val="none" w:sz="0" w:space="0" w:color="auto"/>
                  </w:divBdr>
                </w:div>
                <w:div w:id="428963690">
                  <w:marLeft w:val="640"/>
                  <w:marRight w:val="0"/>
                  <w:marTop w:val="0"/>
                  <w:marBottom w:val="0"/>
                  <w:divBdr>
                    <w:top w:val="none" w:sz="0" w:space="0" w:color="auto"/>
                    <w:left w:val="none" w:sz="0" w:space="0" w:color="auto"/>
                    <w:bottom w:val="none" w:sz="0" w:space="0" w:color="auto"/>
                    <w:right w:val="none" w:sz="0" w:space="0" w:color="auto"/>
                  </w:divBdr>
                </w:div>
                <w:div w:id="449978556">
                  <w:marLeft w:val="640"/>
                  <w:marRight w:val="0"/>
                  <w:marTop w:val="0"/>
                  <w:marBottom w:val="0"/>
                  <w:divBdr>
                    <w:top w:val="none" w:sz="0" w:space="0" w:color="auto"/>
                    <w:left w:val="none" w:sz="0" w:space="0" w:color="auto"/>
                    <w:bottom w:val="none" w:sz="0" w:space="0" w:color="auto"/>
                    <w:right w:val="none" w:sz="0" w:space="0" w:color="auto"/>
                  </w:divBdr>
                </w:div>
                <w:div w:id="482939398">
                  <w:marLeft w:val="640"/>
                  <w:marRight w:val="0"/>
                  <w:marTop w:val="0"/>
                  <w:marBottom w:val="0"/>
                  <w:divBdr>
                    <w:top w:val="none" w:sz="0" w:space="0" w:color="auto"/>
                    <w:left w:val="none" w:sz="0" w:space="0" w:color="auto"/>
                    <w:bottom w:val="none" w:sz="0" w:space="0" w:color="auto"/>
                    <w:right w:val="none" w:sz="0" w:space="0" w:color="auto"/>
                  </w:divBdr>
                </w:div>
                <w:div w:id="506753724">
                  <w:marLeft w:val="640"/>
                  <w:marRight w:val="0"/>
                  <w:marTop w:val="0"/>
                  <w:marBottom w:val="0"/>
                  <w:divBdr>
                    <w:top w:val="none" w:sz="0" w:space="0" w:color="auto"/>
                    <w:left w:val="none" w:sz="0" w:space="0" w:color="auto"/>
                    <w:bottom w:val="none" w:sz="0" w:space="0" w:color="auto"/>
                    <w:right w:val="none" w:sz="0" w:space="0" w:color="auto"/>
                  </w:divBdr>
                </w:div>
                <w:div w:id="513961550">
                  <w:marLeft w:val="640"/>
                  <w:marRight w:val="0"/>
                  <w:marTop w:val="0"/>
                  <w:marBottom w:val="0"/>
                  <w:divBdr>
                    <w:top w:val="none" w:sz="0" w:space="0" w:color="auto"/>
                    <w:left w:val="none" w:sz="0" w:space="0" w:color="auto"/>
                    <w:bottom w:val="none" w:sz="0" w:space="0" w:color="auto"/>
                    <w:right w:val="none" w:sz="0" w:space="0" w:color="auto"/>
                  </w:divBdr>
                </w:div>
                <w:div w:id="625434116">
                  <w:marLeft w:val="640"/>
                  <w:marRight w:val="0"/>
                  <w:marTop w:val="0"/>
                  <w:marBottom w:val="0"/>
                  <w:divBdr>
                    <w:top w:val="none" w:sz="0" w:space="0" w:color="auto"/>
                    <w:left w:val="none" w:sz="0" w:space="0" w:color="auto"/>
                    <w:bottom w:val="none" w:sz="0" w:space="0" w:color="auto"/>
                    <w:right w:val="none" w:sz="0" w:space="0" w:color="auto"/>
                  </w:divBdr>
                </w:div>
                <w:div w:id="801078485">
                  <w:marLeft w:val="640"/>
                  <w:marRight w:val="0"/>
                  <w:marTop w:val="0"/>
                  <w:marBottom w:val="0"/>
                  <w:divBdr>
                    <w:top w:val="none" w:sz="0" w:space="0" w:color="auto"/>
                    <w:left w:val="none" w:sz="0" w:space="0" w:color="auto"/>
                    <w:bottom w:val="none" w:sz="0" w:space="0" w:color="auto"/>
                    <w:right w:val="none" w:sz="0" w:space="0" w:color="auto"/>
                  </w:divBdr>
                </w:div>
                <w:div w:id="827285014">
                  <w:marLeft w:val="640"/>
                  <w:marRight w:val="0"/>
                  <w:marTop w:val="0"/>
                  <w:marBottom w:val="0"/>
                  <w:divBdr>
                    <w:top w:val="none" w:sz="0" w:space="0" w:color="auto"/>
                    <w:left w:val="none" w:sz="0" w:space="0" w:color="auto"/>
                    <w:bottom w:val="none" w:sz="0" w:space="0" w:color="auto"/>
                    <w:right w:val="none" w:sz="0" w:space="0" w:color="auto"/>
                  </w:divBdr>
                </w:div>
                <w:div w:id="830682713">
                  <w:marLeft w:val="640"/>
                  <w:marRight w:val="0"/>
                  <w:marTop w:val="0"/>
                  <w:marBottom w:val="0"/>
                  <w:divBdr>
                    <w:top w:val="none" w:sz="0" w:space="0" w:color="auto"/>
                    <w:left w:val="none" w:sz="0" w:space="0" w:color="auto"/>
                    <w:bottom w:val="none" w:sz="0" w:space="0" w:color="auto"/>
                    <w:right w:val="none" w:sz="0" w:space="0" w:color="auto"/>
                  </w:divBdr>
                </w:div>
                <w:div w:id="925655187">
                  <w:marLeft w:val="640"/>
                  <w:marRight w:val="0"/>
                  <w:marTop w:val="0"/>
                  <w:marBottom w:val="0"/>
                  <w:divBdr>
                    <w:top w:val="none" w:sz="0" w:space="0" w:color="auto"/>
                    <w:left w:val="none" w:sz="0" w:space="0" w:color="auto"/>
                    <w:bottom w:val="none" w:sz="0" w:space="0" w:color="auto"/>
                    <w:right w:val="none" w:sz="0" w:space="0" w:color="auto"/>
                  </w:divBdr>
                </w:div>
                <w:div w:id="987053613">
                  <w:marLeft w:val="640"/>
                  <w:marRight w:val="0"/>
                  <w:marTop w:val="0"/>
                  <w:marBottom w:val="0"/>
                  <w:divBdr>
                    <w:top w:val="none" w:sz="0" w:space="0" w:color="auto"/>
                    <w:left w:val="none" w:sz="0" w:space="0" w:color="auto"/>
                    <w:bottom w:val="none" w:sz="0" w:space="0" w:color="auto"/>
                    <w:right w:val="none" w:sz="0" w:space="0" w:color="auto"/>
                  </w:divBdr>
                </w:div>
                <w:div w:id="1019357464">
                  <w:marLeft w:val="640"/>
                  <w:marRight w:val="0"/>
                  <w:marTop w:val="0"/>
                  <w:marBottom w:val="0"/>
                  <w:divBdr>
                    <w:top w:val="none" w:sz="0" w:space="0" w:color="auto"/>
                    <w:left w:val="none" w:sz="0" w:space="0" w:color="auto"/>
                    <w:bottom w:val="none" w:sz="0" w:space="0" w:color="auto"/>
                    <w:right w:val="none" w:sz="0" w:space="0" w:color="auto"/>
                  </w:divBdr>
                </w:div>
                <w:div w:id="1073241838">
                  <w:marLeft w:val="640"/>
                  <w:marRight w:val="0"/>
                  <w:marTop w:val="0"/>
                  <w:marBottom w:val="0"/>
                  <w:divBdr>
                    <w:top w:val="none" w:sz="0" w:space="0" w:color="auto"/>
                    <w:left w:val="none" w:sz="0" w:space="0" w:color="auto"/>
                    <w:bottom w:val="none" w:sz="0" w:space="0" w:color="auto"/>
                    <w:right w:val="none" w:sz="0" w:space="0" w:color="auto"/>
                  </w:divBdr>
                </w:div>
                <w:div w:id="1141266761">
                  <w:marLeft w:val="640"/>
                  <w:marRight w:val="0"/>
                  <w:marTop w:val="0"/>
                  <w:marBottom w:val="0"/>
                  <w:divBdr>
                    <w:top w:val="none" w:sz="0" w:space="0" w:color="auto"/>
                    <w:left w:val="none" w:sz="0" w:space="0" w:color="auto"/>
                    <w:bottom w:val="none" w:sz="0" w:space="0" w:color="auto"/>
                    <w:right w:val="none" w:sz="0" w:space="0" w:color="auto"/>
                  </w:divBdr>
                </w:div>
                <w:div w:id="1174299072">
                  <w:marLeft w:val="640"/>
                  <w:marRight w:val="0"/>
                  <w:marTop w:val="0"/>
                  <w:marBottom w:val="0"/>
                  <w:divBdr>
                    <w:top w:val="none" w:sz="0" w:space="0" w:color="auto"/>
                    <w:left w:val="none" w:sz="0" w:space="0" w:color="auto"/>
                    <w:bottom w:val="none" w:sz="0" w:space="0" w:color="auto"/>
                    <w:right w:val="none" w:sz="0" w:space="0" w:color="auto"/>
                  </w:divBdr>
                </w:div>
                <w:div w:id="1285038333">
                  <w:marLeft w:val="640"/>
                  <w:marRight w:val="0"/>
                  <w:marTop w:val="0"/>
                  <w:marBottom w:val="0"/>
                  <w:divBdr>
                    <w:top w:val="none" w:sz="0" w:space="0" w:color="auto"/>
                    <w:left w:val="none" w:sz="0" w:space="0" w:color="auto"/>
                    <w:bottom w:val="none" w:sz="0" w:space="0" w:color="auto"/>
                    <w:right w:val="none" w:sz="0" w:space="0" w:color="auto"/>
                  </w:divBdr>
                </w:div>
                <w:div w:id="1302345226">
                  <w:marLeft w:val="640"/>
                  <w:marRight w:val="0"/>
                  <w:marTop w:val="0"/>
                  <w:marBottom w:val="0"/>
                  <w:divBdr>
                    <w:top w:val="none" w:sz="0" w:space="0" w:color="auto"/>
                    <w:left w:val="none" w:sz="0" w:space="0" w:color="auto"/>
                    <w:bottom w:val="none" w:sz="0" w:space="0" w:color="auto"/>
                    <w:right w:val="none" w:sz="0" w:space="0" w:color="auto"/>
                  </w:divBdr>
                </w:div>
                <w:div w:id="1336689397">
                  <w:marLeft w:val="640"/>
                  <w:marRight w:val="0"/>
                  <w:marTop w:val="0"/>
                  <w:marBottom w:val="0"/>
                  <w:divBdr>
                    <w:top w:val="none" w:sz="0" w:space="0" w:color="auto"/>
                    <w:left w:val="none" w:sz="0" w:space="0" w:color="auto"/>
                    <w:bottom w:val="none" w:sz="0" w:space="0" w:color="auto"/>
                    <w:right w:val="none" w:sz="0" w:space="0" w:color="auto"/>
                  </w:divBdr>
                </w:div>
                <w:div w:id="1417244584">
                  <w:marLeft w:val="640"/>
                  <w:marRight w:val="0"/>
                  <w:marTop w:val="0"/>
                  <w:marBottom w:val="0"/>
                  <w:divBdr>
                    <w:top w:val="none" w:sz="0" w:space="0" w:color="auto"/>
                    <w:left w:val="none" w:sz="0" w:space="0" w:color="auto"/>
                    <w:bottom w:val="none" w:sz="0" w:space="0" w:color="auto"/>
                    <w:right w:val="none" w:sz="0" w:space="0" w:color="auto"/>
                  </w:divBdr>
                </w:div>
                <w:div w:id="1448042976">
                  <w:marLeft w:val="640"/>
                  <w:marRight w:val="0"/>
                  <w:marTop w:val="0"/>
                  <w:marBottom w:val="0"/>
                  <w:divBdr>
                    <w:top w:val="none" w:sz="0" w:space="0" w:color="auto"/>
                    <w:left w:val="none" w:sz="0" w:space="0" w:color="auto"/>
                    <w:bottom w:val="none" w:sz="0" w:space="0" w:color="auto"/>
                    <w:right w:val="none" w:sz="0" w:space="0" w:color="auto"/>
                  </w:divBdr>
                </w:div>
                <w:div w:id="1542401079">
                  <w:marLeft w:val="640"/>
                  <w:marRight w:val="0"/>
                  <w:marTop w:val="0"/>
                  <w:marBottom w:val="0"/>
                  <w:divBdr>
                    <w:top w:val="none" w:sz="0" w:space="0" w:color="auto"/>
                    <w:left w:val="none" w:sz="0" w:space="0" w:color="auto"/>
                    <w:bottom w:val="none" w:sz="0" w:space="0" w:color="auto"/>
                    <w:right w:val="none" w:sz="0" w:space="0" w:color="auto"/>
                  </w:divBdr>
                </w:div>
                <w:div w:id="1562133224">
                  <w:marLeft w:val="640"/>
                  <w:marRight w:val="0"/>
                  <w:marTop w:val="0"/>
                  <w:marBottom w:val="0"/>
                  <w:divBdr>
                    <w:top w:val="none" w:sz="0" w:space="0" w:color="auto"/>
                    <w:left w:val="none" w:sz="0" w:space="0" w:color="auto"/>
                    <w:bottom w:val="none" w:sz="0" w:space="0" w:color="auto"/>
                    <w:right w:val="none" w:sz="0" w:space="0" w:color="auto"/>
                  </w:divBdr>
                </w:div>
                <w:div w:id="1613433881">
                  <w:marLeft w:val="640"/>
                  <w:marRight w:val="0"/>
                  <w:marTop w:val="0"/>
                  <w:marBottom w:val="0"/>
                  <w:divBdr>
                    <w:top w:val="none" w:sz="0" w:space="0" w:color="auto"/>
                    <w:left w:val="none" w:sz="0" w:space="0" w:color="auto"/>
                    <w:bottom w:val="none" w:sz="0" w:space="0" w:color="auto"/>
                    <w:right w:val="none" w:sz="0" w:space="0" w:color="auto"/>
                  </w:divBdr>
                </w:div>
                <w:div w:id="1651208181">
                  <w:marLeft w:val="640"/>
                  <w:marRight w:val="0"/>
                  <w:marTop w:val="0"/>
                  <w:marBottom w:val="0"/>
                  <w:divBdr>
                    <w:top w:val="none" w:sz="0" w:space="0" w:color="auto"/>
                    <w:left w:val="none" w:sz="0" w:space="0" w:color="auto"/>
                    <w:bottom w:val="none" w:sz="0" w:space="0" w:color="auto"/>
                    <w:right w:val="none" w:sz="0" w:space="0" w:color="auto"/>
                  </w:divBdr>
                </w:div>
                <w:div w:id="1662076565">
                  <w:marLeft w:val="640"/>
                  <w:marRight w:val="0"/>
                  <w:marTop w:val="0"/>
                  <w:marBottom w:val="0"/>
                  <w:divBdr>
                    <w:top w:val="none" w:sz="0" w:space="0" w:color="auto"/>
                    <w:left w:val="none" w:sz="0" w:space="0" w:color="auto"/>
                    <w:bottom w:val="none" w:sz="0" w:space="0" w:color="auto"/>
                    <w:right w:val="none" w:sz="0" w:space="0" w:color="auto"/>
                  </w:divBdr>
                </w:div>
                <w:div w:id="1755587304">
                  <w:marLeft w:val="640"/>
                  <w:marRight w:val="0"/>
                  <w:marTop w:val="0"/>
                  <w:marBottom w:val="0"/>
                  <w:divBdr>
                    <w:top w:val="none" w:sz="0" w:space="0" w:color="auto"/>
                    <w:left w:val="none" w:sz="0" w:space="0" w:color="auto"/>
                    <w:bottom w:val="none" w:sz="0" w:space="0" w:color="auto"/>
                    <w:right w:val="none" w:sz="0" w:space="0" w:color="auto"/>
                  </w:divBdr>
                </w:div>
                <w:div w:id="1763603300">
                  <w:marLeft w:val="640"/>
                  <w:marRight w:val="0"/>
                  <w:marTop w:val="0"/>
                  <w:marBottom w:val="0"/>
                  <w:divBdr>
                    <w:top w:val="none" w:sz="0" w:space="0" w:color="auto"/>
                    <w:left w:val="none" w:sz="0" w:space="0" w:color="auto"/>
                    <w:bottom w:val="none" w:sz="0" w:space="0" w:color="auto"/>
                    <w:right w:val="none" w:sz="0" w:space="0" w:color="auto"/>
                  </w:divBdr>
                </w:div>
                <w:div w:id="1766463524">
                  <w:marLeft w:val="640"/>
                  <w:marRight w:val="0"/>
                  <w:marTop w:val="0"/>
                  <w:marBottom w:val="0"/>
                  <w:divBdr>
                    <w:top w:val="none" w:sz="0" w:space="0" w:color="auto"/>
                    <w:left w:val="none" w:sz="0" w:space="0" w:color="auto"/>
                    <w:bottom w:val="none" w:sz="0" w:space="0" w:color="auto"/>
                    <w:right w:val="none" w:sz="0" w:space="0" w:color="auto"/>
                  </w:divBdr>
                </w:div>
                <w:div w:id="1779174373">
                  <w:marLeft w:val="640"/>
                  <w:marRight w:val="0"/>
                  <w:marTop w:val="0"/>
                  <w:marBottom w:val="0"/>
                  <w:divBdr>
                    <w:top w:val="none" w:sz="0" w:space="0" w:color="auto"/>
                    <w:left w:val="none" w:sz="0" w:space="0" w:color="auto"/>
                    <w:bottom w:val="none" w:sz="0" w:space="0" w:color="auto"/>
                    <w:right w:val="none" w:sz="0" w:space="0" w:color="auto"/>
                  </w:divBdr>
                </w:div>
                <w:div w:id="1787191088">
                  <w:marLeft w:val="640"/>
                  <w:marRight w:val="0"/>
                  <w:marTop w:val="0"/>
                  <w:marBottom w:val="0"/>
                  <w:divBdr>
                    <w:top w:val="none" w:sz="0" w:space="0" w:color="auto"/>
                    <w:left w:val="none" w:sz="0" w:space="0" w:color="auto"/>
                    <w:bottom w:val="none" w:sz="0" w:space="0" w:color="auto"/>
                    <w:right w:val="none" w:sz="0" w:space="0" w:color="auto"/>
                  </w:divBdr>
                </w:div>
                <w:div w:id="1805346109">
                  <w:marLeft w:val="640"/>
                  <w:marRight w:val="0"/>
                  <w:marTop w:val="0"/>
                  <w:marBottom w:val="0"/>
                  <w:divBdr>
                    <w:top w:val="none" w:sz="0" w:space="0" w:color="auto"/>
                    <w:left w:val="none" w:sz="0" w:space="0" w:color="auto"/>
                    <w:bottom w:val="none" w:sz="0" w:space="0" w:color="auto"/>
                    <w:right w:val="none" w:sz="0" w:space="0" w:color="auto"/>
                  </w:divBdr>
                </w:div>
                <w:div w:id="1823113088">
                  <w:marLeft w:val="640"/>
                  <w:marRight w:val="0"/>
                  <w:marTop w:val="0"/>
                  <w:marBottom w:val="0"/>
                  <w:divBdr>
                    <w:top w:val="none" w:sz="0" w:space="0" w:color="auto"/>
                    <w:left w:val="none" w:sz="0" w:space="0" w:color="auto"/>
                    <w:bottom w:val="none" w:sz="0" w:space="0" w:color="auto"/>
                    <w:right w:val="none" w:sz="0" w:space="0" w:color="auto"/>
                  </w:divBdr>
                </w:div>
                <w:div w:id="1860121608">
                  <w:marLeft w:val="640"/>
                  <w:marRight w:val="0"/>
                  <w:marTop w:val="0"/>
                  <w:marBottom w:val="0"/>
                  <w:divBdr>
                    <w:top w:val="none" w:sz="0" w:space="0" w:color="auto"/>
                    <w:left w:val="none" w:sz="0" w:space="0" w:color="auto"/>
                    <w:bottom w:val="none" w:sz="0" w:space="0" w:color="auto"/>
                    <w:right w:val="none" w:sz="0" w:space="0" w:color="auto"/>
                  </w:divBdr>
                </w:div>
                <w:div w:id="2070110478">
                  <w:marLeft w:val="640"/>
                  <w:marRight w:val="0"/>
                  <w:marTop w:val="0"/>
                  <w:marBottom w:val="0"/>
                  <w:divBdr>
                    <w:top w:val="none" w:sz="0" w:space="0" w:color="auto"/>
                    <w:left w:val="none" w:sz="0" w:space="0" w:color="auto"/>
                    <w:bottom w:val="none" w:sz="0" w:space="0" w:color="auto"/>
                    <w:right w:val="none" w:sz="0" w:space="0" w:color="auto"/>
                  </w:divBdr>
                </w:div>
                <w:div w:id="2117359180">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500586906">
          <w:marLeft w:val="640"/>
          <w:marRight w:val="0"/>
          <w:marTop w:val="0"/>
          <w:marBottom w:val="0"/>
          <w:divBdr>
            <w:top w:val="none" w:sz="0" w:space="0" w:color="auto"/>
            <w:left w:val="none" w:sz="0" w:space="0" w:color="auto"/>
            <w:bottom w:val="none" w:sz="0" w:space="0" w:color="auto"/>
            <w:right w:val="none" w:sz="0" w:space="0" w:color="auto"/>
          </w:divBdr>
        </w:div>
        <w:div w:id="513804004">
          <w:marLeft w:val="640"/>
          <w:marRight w:val="0"/>
          <w:marTop w:val="0"/>
          <w:marBottom w:val="0"/>
          <w:divBdr>
            <w:top w:val="none" w:sz="0" w:space="0" w:color="auto"/>
            <w:left w:val="none" w:sz="0" w:space="0" w:color="auto"/>
            <w:bottom w:val="none" w:sz="0" w:space="0" w:color="auto"/>
            <w:right w:val="none" w:sz="0" w:space="0" w:color="auto"/>
          </w:divBdr>
        </w:div>
        <w:div w:id="584999043">
          <w:marLeft w:val="640"/>
          <w:marRight w:val="0"/>
          <w:marTop w:val="0"/>
          <w:marBottom w:val="0"/>
          <w:divBdr>
            <w:top w:val="none" w:sz="0" w:space="0" w:color="auto"/>
            <w:left w:val="none" w:sz="0" w:space="0" w:color="auto"/>
            <w:bottom w:val="none" w:sz="0" w:space="0" w:color="auto"/>
            <w:right w:val="none" w:sz="0" w:space="0" w:color="auto"/>
          </w:divBdr>
        </w:div>
        <w:div w:id="635644972">
          <w:marLeft w:val="640"/>
          <w:marRight w:val="0"/>
          <w:marTop w:val="0"/>
          <w:marBottom w:val="0"/>
          <w:divBdr>
            <w:top w:val="none" w:sz="0" w:space="0" w:color="auto"/>
            <w:left w:val="none" w:sz="0" w:space="0" w:color="auto"/>
            <w:bottom w:val="none" w:sz="0" w:space="0" w:color="auto"/>
            <w:right w:val="none" w:sz="0" w:space="0" w:color="auto"/>
          </w:divBdr>
        </w:div>
        <w:div w:id="674570931">
          <w:marLeft w:val="640"/>
          <w:marRight w:val="0"/>
          <w:marTop w:val="0"/>
          <w:marBottom w:val="0"/>
          <w:divBdr>
            <w:top w:val="none" w:sz="0" w:space="0" w:color="auto"/>
            <w:left w:val="none" w:sz="0" w:space="0" w:color="auto"/>
            <w:bottom w:val="none" w:sz="0" w:space="0" w:color="auto"/>
            <w:right w:val="none" w:sz="0" w:space="0" w:color="auto"/>
          </w:divBdr>
        </w:div>
        <w:div w:id="833297863">
          <w:marLeft w:val="640"/>
          <w:marRight w:val="0"/>
          <w:marTop w:val="0"/>
          <w:marBottom w:val="0"/>
          <w:divBdr>
            <w:top w:val="none" w:sz="0" w:space="0" w:color="auto"/>
            <w:left w:val="none" w:sz="0" w:space="0" w:color="auto"/>
            <w:bottom w:val="none" w:sz="0" w:space="0" w:color="auto"/>
            <w:right w:val="none" w:sz="0" w:space="0" w:color="auto"/>
          </w:divBdr>
        </w:div>
        <w:div w:id="858589127">
          <w:marLeft w:val="640"/>
          <w:marRight w:val="0"/>
          <w:marTop w:val="0"/>
          <w:marBottom w:val="0"/>
          <w:divBdr>
            <w:top w:val="none" w:sz="0" w:space="0" w:color="auto"/>
            <w:left w:val="none" w:sz="0" w:space="0" w:color="auto"/>
            <w:bottom w:val="none" w:sz="0" w:space="0" w:color="auto"/>
            <w:right w:val="none" w:sz="0" w:space="0" w:color="auto"/>
          </w:divBdr>
        </w:div>
        <w:div w:id="867329184">
          <w:marLeft w:val="640"/>
          <w:marRight w:val="0"/>
          <w:marTop w:val="0"/>
          <w:marBottom w:val="0"/>
          <w:divBdr>
            <w:top w:val="none" w:sz="0" w:space="0" w:color="auto"/>
            <w:left w:val="none" w:sz="0" w:space="0" w:color="auto"/>
            <w:bottom w:val="none" w:sz="0" w:space="0" w:color="auto"/>
            <w:right w:val="none" w:sz="0" w:space="0" w:color="auto"/>
          </w:divBdr>
        </w:div>
        <w:div w:id="888996355">
          <w:marLeft w:val="640"/>
          <w:marRight w:val="0"/>
          <w:marTop w:val="0"/>
          <w:marBottom w:val="0"/>
          <w:divBdr>
            <w:top w:val="none" w:sz="0" w:space="0" w:color="auto"/>
            <w:left w:val="none" w:sz="0" w:space="0" w:color="auto"/>
            <w:bottom w:val="none" w:sz="0" w:space="0" w:color="auto"/>
            <w:right w:val="none" w:sz="0" w:space="0" w:color="auto"/>
          </w:divBdr>
        </w:div>
        <w:div w:id="989597173">
          <w:marLeft w:val="640"/>
          <w:marRight w:val="0"/>
          <w:marTop w:val="0"/>
          <w:marBottom w:val="0"/>
          <w:divBdr>
            <w:top w:val="none" w:sz="0" w:space="0" w:color="auto"/>
            <w:left w:val="none" w:sz="0" w:space="0" w:color="auto"/>
            <w:bottom w:val="none" w:sz="0" w:space="0" w:color="auto"/>
            <w:right w:val="none" w:sz="0" w:space="0" w:color="auto"/>
          </w:divBdr>
        </w:div>
        <w:div w:id="1004631688">
          <w:marLeft w:val="640"/>
          <w:marRight w:val="0"/>
          <w:marTop w:val="0"/>
          <w:marBottom w:val="0"/>
          <w:divBdr>
            <w:top w:val="none" w:sz="0" w:space="0" w:color="auto"/>
            <w:left w:val="none" w:sz="0" w:space="0" w:color="auto"/>
            <w:bottom w:val="none" w:sz="0" w:space="0" w:color="auto"/>
            <w:right w:val="none" w:sz="0" w:space="0" w:color="auto"/>
          </w:divBdr>
        </w:div>
        <w:div w:id="1143158994">
          <w:marLeft w:val="640"/>
          <w:marRight w:val="0"/>
          <w:marTop w:val="0"/>
          <w:marBottom w:val="0"/>
          <w:divBdr>
            <w:top w:val="none" w:sz="0" w:space="0" w:color="auto"/>
            <w:left w:val="none" w:sz="0" w:space="0" w:color="auto"/>
            <w:bottom w:val="none" w:sz="0" w:space="0" w:color="auto"/>
            <w:right w:val="none" w:sz="0" w:space="0" w:color="auto"/>
          </w:divBdr>
        </w:div>
        <w:div w:id="1241718078">
          <w:marLeft w:val="640"/>
          <w:marRight w:val="0"/>
          <w:marTop w:val="0"/>
          <w:marBottom w:val="0"/>
          <w:divBdr>
            <w:top w:val="none" w:sz="0" w:space="0" w:color="auto"/>
            <w:left w:val="none" w:sz="0" w:space="0" w:color="auto"/>
            <w:bottom w:val="none" w:sz="0" w:space="0" w:color="auto"/>
            <w:right w:val="none" w:sz="0" w:space="0" w:color="auto"/>
          </w:divBdr>
        </w:div>
        <w:div w:id="1274822673">
          <w:marLeft w:val="640"/>
          <w:marRight w:val="0"/>
          <w:marTop w:val="0"/>
          <w:marBottom w:val="0"/>
          <w:divBdr>
            <w:top w:val="none" w:sz="0" w:space="0" w:color="auto"/>
            <w:left w:val="none" w:sz="0" w:space="0" w:color="auto"/>
            <w:bottom w:val="none" w:sz="0" w:space="0" w:color="auto"/>
            <w:right w:val="none" w:sz="0" w:space="0" w:color="auto"/>
          </w:divBdr>
        </w:div>
        <w:div w:id="1357730489">
          <w:marLeft w:val="640"/>
          <w:marRight w:val="0"/>
          <w:marTop w:val="0"/>
          <w:marBottom w:val="0"/>
          <w:divBdr>
            <w:top w:val="none" w:sz="0" w:space="0" w:color="auto"/>
            <w:left w:val="none" w:sz="0" w:space="0" w:color="auto"/>
            <w:bottom w:val="none" w:sz="0" w:space="0" w:color="auto"/>
            <w:right w:val="none" w:sz="0" w:space="0" w:color="auto"/>
          </w:divBdr>
        </w:div>
        <w:div w:id="1445493027">
          <w:marLeft w:val="640"/>
          <w:marRight w:val="0"/>
          <w:marTop w:val="0"/>
          <w:marBottom w:val="0"/>
          <w:divBdr>
            <w:top w:val="none" w:sz="0" w:space="0" w:color="auto"/>
            <w:left w:val="none" w:sz="0" w:space="0" w:color="auto"/>
            <w:bottom w:val="none" w:sz="0" w:space="0" w:color="auto"/>
            <w:right w:val="none" w:sz="0" w:space="0" w:color="auto"/>
          </w:divBdr>
        </w:div>
        <w:div w:id="1488395612">
          <w:marLeft w:val="640"/>
          <w:marRight w:val="0"/>
          <w:marTop w:val="0"/>
          <w:marBottom w:val="0"/>
          <w:divBdr>
            <w:top w:val="none" w:sz="0" w:space="0" w:color="auto"/>
            <w:left w:val="none" w:sz="0" w:space="0" w:color="auto"/>
            <w:bottom w:val="none" w:sz="0" w:space="0" w:color="auto"/>
            <w:right w:val="none" w:sz="0" w:space="0" w:color="auto"/>
          </w:divBdr>
        </w:div>
        <w:div w:id="1597591799">
          <w:marLeft w:val="640"/>
          <w:marRight w:val="0"/>
          <w:marTop w:val="0"/>
          <w:marBottom w:val="0"/>
          <w:divBdr>
            <w:top w:val="none" w:sz="0" w:space="0" w:color="auto"/>
            <w:left w:val="none" w:sz="0" w:space="0" w:color="auto"/>
            <w:bottom w:val="none" w:sz="0" w:space="0" w:color="auto"/>
            <w:right w:val="none" w:sz="0" w:space="0" w:color="auto"/>
          </w:divBdr>
        </w:div>
        <w:div w:id="1605770856">
          <w:marLeft w:val="640"/>
          <w:marRight w:val="0"/>
          <w:marTop w:val="0"/>
          <w:marBottom w:val="0"/>
          <w:divBdr>
            <w:top w:val="none" w:sz="0" w:space="0" w:color="auto"/>
            <w:left w:val="none" w:sz="0" w:space="0" w:color="auto"/>
            <w:bottom w:val="none" w:sz="0" w:space="0" w:color="auto"/>
            <w:right w:val="none" w:sz="0" w:space="0" w:color="auto"/>
          </w:divBdr>
        </w:div>
        <w:div w:id="1629360266">
          <w:marLeft w:val="640"/>
          <w:marRight w:val="0"/>
          <w:marTop w:val="0"/>
          <w:marBottom w:val="0"/>
          <w:divBdr>
            <w:top w:val="none" w:sz="0" w:space="0" w:color="auto"/>
            <w:left w:val="none" w:sz="0" w:space="0" w:color="auto"/>
            <w:bottom w:val="none" w:sz="0" w:space="0" w:color="auto"/>
            <w:right w:val="none" w:sz="0" w:space="0" w:color="auto"/>
          </w:divBdr>
        </w:div>
        <w:div w:id="1704164154">
          <w:marLeft w:val="640"/>
          <w:marRight w:val="0"/>
          <w:marTop w:val="0"/>
          <w:marBottom w:val="0"/>
          <w:divBdr>
            <w:top w:val="none" w:sz="0" w:space="0" w:color="auto"/>
            <w:left w:val="none" w:sz="0" w:space="0" w:color="auto"/>
            <w:bottom w:val="none" w:sz="0" w:space="0" w:color="auto"/>
            <w:right w:val="none" w:sz="0" w:space="0" w:color="auto"/>
          </w:divBdr>
        </w:div>
        <w:div w:id="1711568409">
          <w:marLeft w:val="640"/>
          <w:marRight w:val="0"/>
          <w:marTop w:val="0"/>
          <w:marBottom w:val="0"/>
          <w:divBdr>
            <w:top w:val="none" w:sz="0" w:space="0" w:color="auto"/>
            <w:left w:val="none" w:sz="0" w:space="0" w:color="auto"/>
            <w:bottom w:val="none" w:sz="0" w:space="0" w:color="auto"/>
            <w:right w:val="none" w:sz="0" w:space="0" w:color="auto"/>
          </w:divBdr>
        </w:div>
        <w:div w:id="1723211837">
          <w:marLeft w:val="640"/>
          <w:marRight w:val="0"/>
          <w:marTop w:val="0"/>
          <w:marBottom w:val="0"/>
          <w:divBdr>
            <w:top w:val="none" w:sz="0" w:space="0" w:color="auto"/>
            <w:left w:val="none" w:sz="0" w:space="0" w:color="auto"/>
            <w:bottom w:val="none" w:sz="0" w:space="0" w:color="auto"/>
            <w:right w:val="none" w:sz="0" w:space="0" w:color="auto"/>
          </w:divBdr>
        </w:div>
        <w:div w:id="1771926275">
          <w:marLeft w:val="640"/>
          <w:marRight w:val="0"/>
          <w:marTop w:val="0"/>
          <w:marBottom w:val="0"/>
          <w:divBdr>
            <w:top w:val="none" w:sz="0" w:space="0" w:color="auto"/>
            <w:left w:val="none" w:sz="0" w:space="0" w:color="auto"/>
            <w:bottom w:val="none" w:sz="0" w:space="0" w:color="auto"/>
            <w:right w:val="none" w:sz="0" w:space="0" w:color="auto"/>
          </w:divBdr>
        </w:div>
        <w:div w:id="1836145528">
          <w:marLeft w:val="640"/>
          <w:marRight w:val="0"/>
          <w:marTop w:val="0"/>
          <w:marBottom w:val="0"/>
          <w:divBdr>
            <w:top w:val="none" w:sz="0" w:space="0" w:color="auto"/>
            <w:left w:val="none" w:sz="0" w:space="0" w:color="auto"/>
            <w:bottom w:val="none" w:sz="0" w:space="0" w:color="auto"/>
            <w:right w:val="none" w:sz="0" w:space="0" w:color="auto"/>
          </w:divBdr>
        </w:div>
        <w:div w:id="1899628545">
          <w:marLeft w:val="640"/>
          <w:marRight w:val="0"/>
          <w:marTop w:val="0"/>
          <w:marBottom w:val="0"/>
          <w:divBdr>
            <w:top w:val="none" w:sz="0" w:space="0" w:color="auto"/>
            <w:left w:val="none" w:sz="0" w:space="0" w:color="auto"/>
            <w:bottom w:val="none" w:sz="0" w:space="0" w:color="auto"/>
            <w:right w:val="none" w:sz="0" w:space="0" w:color="auto"/>
          </w:divBdr>
        </w:div>
        <w:div w:id="1901282034">
          <w:marLeft w:val="640"/>
          <w:marRight w:val="0"/>
          <w:marTop w:val="0"/>
          <w:marBottom w:val="0"/>
          <w:divBdr>
            <w:top w:val="none" w:sz="0" w:space="0" w:color="auto"/>
            <w:left w:val="none" w:sz="0" w:space="0" w:color="auto"/>
            <w:bottom w:val="none" w:sz="0" w:space="0" w:color="auto"/>
            <w:right w:val="none" w:sz="0" w:space="0" w:color="auto"/>
          </w:divBdr>
        </w:div>
        <w:div w:id="1959949608">
          <w:marLeft w:val="640"/>
          <w:marRight w:val="0"/>
          <w:marTop w:val="0"/>
          <w:marBottom w:val="0"/>
          <w:divBdr>
            <w:top w:val="none" w:sz="0" w:space="0" w:color="auto"/>
            <w:left w:val="none" w:sz="0" w:space="0" w:color="auto"/>
            <w:bottom w:val="none" w:sz="0" w:space="0" w:color="auto"/>
            <w:right w:val="none" w:sz="0" w:space="0" w:color="auto"/>
          </w:divBdr>
        </w:div>
        <w:div w:id="1981960402">
          <w:marLeft w:val="640"/>
          <w:marRight w:val="0"/>
          <w:marTop w:val="0"/>
          <w:marBottom w:val="0"/>
          <w:divBdr>
            <w:top w:val="none" w:sz="0" w:space="0" w:color="auto"/>
            <w:left w:val="none" w:sz="0" w:space="0" w:color="auto"/>
            <w:bottom w:val="none" w:sz="0" w:space="0" w:color="auto"/>
            <w:right w:val="none" w:sz="0" w:space="0" w:color="auto"/>
          </w:divBdr>
        </w:div>
        <w:div w:id="2001880631">
          <w:marLeft w:val="640"/>
          <w:marRight w:val="0"/>
          <w:marTop w:val="0"/>
          <w:marBottom w:val="0"/>
          <w:divBdr>
            <w:top w:val="none" w:sz="0" w:space="0" w:color="auto"/>
            <w:left w:val="none" w:sz="0" w:space="0" w:color="auto"/>
            <w:bottom w:val="none" w:sz="0" w:space="0" w:color="auto"/>
            <w:right w:val="none" w:sz="0" w:space="0" w:color="auto"/>
          </w:divBdr>
        </w:div>
        <w:div w:id="2015262785">
          <w:marLeft w:val="640"/>
          <w:marRight w:val="0"/>
          <w:marTop w:val="0"/>
          <w:marBottom w:val="0"/>
          <w:divBdr>
            <w:top w:val="none" w:sz="0" w:space="0" w:color="auto"/>
            <w:left w:val="none" w:sz="0" w:space="0" w:color="auto"/>
            <w:bottom w:val="none" w:sz="0" w:space="0" w:color="auto"/>
            <w:right w:val="none" w:sz="0" w:space="0" w:color="auto"/>
          </w:divBdr>
        </w:div>
        <w:div w:id="2080397939">
          <w:marLeft w:val="640"/>
          <w:marRight w:val="0"/>
          <w:marTop w:val="0"/>
          <w:marBottom w:val="0"/>
          <w:divBdr>
            <w:top w:val="none" w:sz="0" w:space="0" w:color="auto"/>
            <w:left w:val="none" w:sz="0" w:space="0" w:color="auto"/>
            <w:bottom w:val="none" w:sz="0" w:space="0" w:color="auto"/>
            <w:right w:val="none" w:sz="0" w:space="0" w:color="auto"/>
          </w:divBdr>
        </w:div>
        <w:div w:id="2137486307">
          <w:marLeft w:val="640"/>
          <w:marRight w:val="0"/>
          <w:marTop w:val="0"/>
          <w:marBottom w:val="0"/>
          <w:divBdr>
            <w:top w:val="none" w:sz="0" w:space="0" w:color="auto"/>
            <w:left w:val="none" w:sz="0" w:space="0" w:color="auto"/>
            <w:bottom w:val="none" w:sz="0" w:space="0" w:color="auto"/>
            <w:right w:val="none" w:sz="0" w:space="0" w:color="auto"/>
          </w:divBdr>
        </w:div>
      </w:divsChild>
    </w:div>
    <w:div w:id="1696543832">
      <w:bodyDiv w:val="1"/>
      <w:marLeft w:val="0"/>
      <w:marRight w:val="0"/>
      <w:marTop w:val="0"/>
      <w:marBottom w:val="0"/>
      <w:divBdr>
        <w:top w:val="none" w:sz="0" w:space="0" w:color="auto"/>
        <w:left w:val="none" w:sz="0" w:space="0" w:color="auto"/>
        <w:bottom w:val="none" w:sz="0" w:space="0" w:color="auto"/>
        <w:right w:val="none" w:sz="0" w:space="0" w:color="auto"/>
      </w:divBdr>
    </w:div>
    <w:div w:id="1725982235">
      <w:bodyDiv w:val="1"/>
      <w:marLeft w:val="0"/>
      <w:marRight w:val="0"/>
      <w:marTop w:val="0"/>
      <w:marBottom w:val="0"/>
      <w:divBdr>
        <w:top w:val="none" w:sz="0" w:space="0" w:color="auto"/>
        <w:left w:val="none" w:sz="0" w:space="0" w:color="auto"/>
        <w:bottom w:val="none" w:sz="0" w:space="0" w:color="auto"/>
        <w:right w:val="none" w:sz="0" w:space="0" w:color="auto"/>
      </w:divBdr>
    </w:div>
    <w:div w:id="1738430511">
      <w:bodyDiv w:val="1"/>
      <w:marLeft w:val="0"/>
      <w:marRight w:val="0"/>
      <w:marTop w:val="0"/>
      <w:marBottom w:val="0"/>
      <w:divBdr>
        <w:top w:val="none" w:sz="0" w:space="0" w:color="auto"/>
        <w:left w:val="none" w:sz="0" w:space="0" w:color="auto"/>
        <w:bottom w:val="none" w:sz="0" w:space="0" w:color="auto"/>
        <w:right w:val="none" w:sz="0" w:space="0" w:color="auto"/>
      </w:divBdr>
    </w:div>
    <w:div w:id="1745255593">
      <w:bodyDiv w:val="1"/>
      <w:marLeft w:val="0"/>
      <w:marRight w:val="0"/>
      <w:marTop w:val="0"/>
      <w:marBottom w:val="0"/>
      <w:divBdr>
        <w:top w:val="none" w:sz="0" w:space="0" w:color="auto"/>
        <w:left w:val="none" w:sz="0" w:space="0" w:color="auto"/>
        <w:bottom w:val="none" w:sz="0" w:space="0" w:color="auto"/>
        <w:right w:val="none" w:sz="0" w:space="0" w:color="auto"/>
      </w:divBdr>
    </w:div>
    <w:div w:id="1789276974">
      <w:bodyDiv w:val="1"/>
      <w:marLeft w:val="0"/>
      <w:marRight w:val="0"/>
      <w:marTop w:val="0"/>
      <w:marBottom w:val="0"/>
      <w:divBdr>
        <w:top w:val="none" w:sz="0" w:space="0" w:color="auto"/>
        <w:left w:val="none" w:sz="0" w:space="0" w:color="auto"/>
        <w:bottom w:val="none" w:sz="0" w:space="0" w:color="auto"/>
        <w:right w:val="none" w:sz="0" w:space="0" w:color="auto"/>
      </w:divBdr>
      <w:divsChild>
        <w:div w:id="62992664">
          <w:marLeft w:val="640"/>
          <w:marRight w:val="0"/>
          <w:marTop w:val="0"/>
          <w:marBottom w:val="0"/>
          <w:divBdr>
            <w:top w:val="none" w:sz="0" w:space="0" w:color="auto"/>
            <w:left w:val="none" w:sz="0" w:space="0" w:color="auto"/>
            <w:bottom w:val="none" w:sz="0" w:space="0" w:color="auto"/>
            <w:right w:val="none" w:sz="0" w:space="0" w:color="auto"/>
          </w:divBdr>
        </w:div>
        <w:div w:id="127745449">
          <w:marLeft w:val="640"/>
          <w:marRight w:val="0"/>
          <w:marTop w:val="0"/>
          <w:marBottom w:val="0"/>
          <w:divBdr>
            <w:top w:val="none" w:sz="0" w:space="0" w:color="auto"/>
            <w:left w:val="none" w:sz="0" w:space="0" w:color="auto"/>
            <w:bottom w:val="none" w:sz="0" w:space="0" w:color="auto"/>
            <w:right w:val="none" w:sz="0" w:space="0" w:color="auto"/>
          </w:divBdr>
        </w:div>
        <w:div w:id="300959758">
          <w:marLeft w:val="640"/>
          <w:marRight w:val="0"/>
          <w:marTop w:val="0"/>
          <w:marBottom w:val="0"/>
          <w:divBdr>
            <w:top w:val="none" w:sz="0" w:space="0" w:color="auto"/>
            <w:left w:val="none" w:sz="0" w:space="0" w:color="auto"/>
            <w:bottom w:val="none" w:sz="0" w:space="0" w:color="auto"/>
            <w:right w:val="none" w:sz="0" w:space="0" w:color="auto"/>
          </w:divBdr>
        </w:div>
        <w:div w:id="307518386">
          <w:marLeft w:val="640"/>
          <w:marRight w:val="0"/>
          <w:marTop w:val="0"/>
          <w:marBottom w:val="0"/>
          <w:divBdr>
            <w:top w:val="none" w:sz="0" w:space="0" w:color="auto"/>
            <w:left w:val="none" w:sz="0" w:space="0" w:color="auto"/>
            <w:bottom w:val="none" w:sz="0" w:space="0" w:color="auto"/>
            <w:right w:val="none" w:sz="0" w:space="0" w:color="auto"/>
          </w:divBdr>
        </w:div>
        <w:div w:id="465003977">
          <w:marLeft w:val="640"/>
          <w:marRight w:val="0"/>
          <w:marTop w:val="0"/>
          <w:marBottom w:val="0"/>
          <w:divBdr>
            <w:top w:val="none" w:sz="0" w:space="0" w:color="auto"/>
            <w:left w:val="none" w:sz="0" w:space="0" w:color="auto"/>
            <w:bottom w:val="none" w:sz="0" w:space="0" w:color="auto"/>
            <w:right w:val="none" w:sz="0" w:space="0" w:color="auto"/>
          </w:divBdr>
        </w:div>
        <w:div w:id="496313103">
          <w:marLeft w:val="640"/>
          <w:marRight w:val="0"/>
          <w:marTop w:val="0"/>
          <w:marBottom w:val="0"/>
          <w:divBdr>
            <w:top w:val="none" w:sz="0" w:space="0" w:color="auto"/>
            <w:left w:val="none" w:sz="0" w:space="0" w:color="auto"/>
            <w:bottom w:val="none" w:sz="0" w:space="0" w:color="auto"/>
            <w:right w:val="none" w:sz="0" w:space="0" w:color="auto"/>
          </w:divBdr>
        </w:div>
        <w:div w:id="574243458">
          <w:marLeft w:val="640"/>
          <w:marRight w:val="0"/>
          <w:marTop w:val="0"/>
          <w:marBottom w:val="0"/>
          <w:divBdr>
            <w:top w:val="none" w:sz="0" w:space="0" w:color="auto"/>
            <w:left w:val="none" w:sz="0" w:space="0" w:color="auto"/>
            <w:bottom w:val="none" w:sz="0" w:space="0" w:color="auto"/>
            <w:right w:val="none" w:sz="0" w:space="0" w:color="auto"/>
          </w:divBdr>
        </w:div>
        <w:div w:id="575867323">
          <w:marLeft w:val="640"/>
          <w:marRight w:val="0"/>
          <w:marTop w:val="0"/>
          <w:marBottom w:val="0"/>
          <w:divBdr>
            <w:top w:val="none" w:sz="0" w:space="0" w:color="auto"/>
            <w:left w:val="none" w:sz="0" w:space="0" w:color="auto"/>
            <w:bottom w:val="none" w:sz="0" w:space="0" w:color="auto"/>
            <w:right w:val="none" w:sz="0" w:space="0" w:color="auto"/>
          </w:divBdr>
        </w:div>
        <w:div w:id="657731123">
          <w:marLeft w:val="640"/>
          <w:marRight w:val="0"/>
          <w:marTop w:val="0"/>
          <w:marBottom w:val="0"/>
          <w:divBdr>
            <w:top w:val="none" w:sz="0" w:space="0" w:color="auto"/>
            <w:left w:val="none" w:sz="0" w:space="0" w:color="auto"/>
            <w:bottom w:val="none" w:sz="0" w:space="0" w:color="auto"/>
            <w:right w:val="none" w:sz="0" w:space="0" w:color="auto"/>
          </w:divBdr>
        </w:div>
        <w:div w:id="794055720">
          <w:marLeft w:val="640"/>
          <w:marRight w:val="0"/>
          <w:marTop w:val="0"/>
          <w:marBottom w:val="0"/>
          <w:divBdr>
            <w:top w:val="none" w:sz="0" w:space="0" w:color="auto"/>
            <w:left w:val="none" w:sz="0" w:space="0" w:color="auto"/>
            <w:bottom w:val="none" w:sz="0" w:space="0" w:color="auto"/>
            <w:right w:val="none" w:sz="0" w:space="0" w:color="auto"/>
          </w:divBdr>
        </w:div>
        <w:div w:id="932591844">
          <w:marLeft w:val="640"/>
          <w:marRight w:val="0"/>
          <w:marTop w:val="0"/>
          <w:marBottom w:val="0"/>
          <w:divBdr>
            <w:top w:val="none" w:sz="0" w:space="0" w:color="auto"/>
            <w:left w:val="none" w:sz="0" w:space="0" w:color="auto"/>
            <w:bottom w:val="none" w:sz="0" w:space="0" w:color="auto"/>
            <w:right w:val="none" w:sz="0" w:space="0" w:color="auto"/>
          </w:divBdr>
        </w:div>
        <w:div w:id="1219436315">
          <w:marLeft w:val="640"/>
          <w:marRight w:val="0"/>
          <w:marTop w:val="0"/>
          <w:marBottom w:val="0"/>
          <w:divBdr>
            <w:top w:val="none" w:sz="0" w:space="0" w:color="auto"/>
            <w:left w:val="none" w:sz="0" w:space="0" w:color="auto"/>
            <w:bottom w:val="none" w:sz="0" w:space="0" w:color="auto"/>
            <w:right w:val="none" w:sz="0" w:space="0" w:color="auto"/>
          </w:divBdr>
        </w:div>
        <w:div w:id="1374430146">
          <w:marLeft w:val="640"/>
          <w:marRight w:val="0"/>
          <w:marTop w:val="0"/>
          <w:marBottom w:val="0"/>
          <w:divBdr>
            <w:top w:val="none" w:sz="0" w:space="0" w:color="auto"/>
            <w:left w:val="none" w:sz="0" w:space="0" w:color="auto"/>
            <w:bottom w:val="none" w:sz="0" w:space="0" w:color="auto"/>
            <w:right w:val="none" w:sz="0" w:space="0" w:color="auto"/>
          </w:divBdr>
        </w:div>
        <w:div w:id="1471633127">
          <w:marLeft w:val="640"/>
          <w:marRight w:val="0"/>
          <w:marTop w:val="0"/>
          <w:marBottom w:val="0"/>
          <w:divBdr>
            <w:top w:val="none" w:sz="0" w:space="0" w:color="auto"/>
            <w:left w:val="none" w:sz="0" w:space="0" w:color="auto"/>
            <w:bottom w:val="none" w:sz="0" w:space="0" w:color="auto"/>
            <w:right w:val="none" w:sz="0" w:space="0" w:color="auto"/>
          </w:divBdr>
        </w:div>
        <w:div w:id="1529104273">
          <w:marLeft w:val="640"/>
          <w:marRight w:val="0"/>
          <w:marTop w:val="0"/>
          <w:marBottom w:val="0"/>
          <w:divBdr>
            <w:top w:val="none" w:sz="0" w:space="0" w:color="auto"/>
            <w:left w:val="none" w:sz="0" w:space="0" w:color="auto"/>
            <w:bottom w:val="none" w:sz="0" w:space="0" w:color="auto"/>
            <w:right w:val="none" w:sz="0" w:space="0" w:color="auto"/>
          </w:divBdr>
        </w:div>
        <w:div w:id="1555655786">
          <w:marLeft w:val="640"/>
          <w:marRight w:val="0"/>
          <w:marTop w:val="0"/>
          <w:marBottom w:val="0"/>
          <w:divBdr>
            <w:top w:val="none" w:sz="0" w:space="0" w:color="auto"/>
            <w:left w:val="none" w:sz="0" w:space="0" w:color="auto"/>
            <w:bottom w:val="none" w:sz="0" w:space="0" w:color="auto"/>
            <w:right w:val="none" w:sz="0" w:space="0" w:color="auto"/>
          </w:divBdr>
        </w:div>
        <w:div w:id="1628395809">
          <w:marLeft w:val="640"/>
          <w:marRight w:val="0"/>
          <w:marTop w:val="0"/>
          <w:marBottom w:val="0"/>
          <w:divBdr>
            <w:top w:val="none" w:sz="0" w:space="0" w:color="auto"/>
            <w:left w:val="none" w:sz="0" w:space="0" w:color="auto"/>
            <w:bottom w:val="none" w:sz="0" w:space="0" w:color="auto"/>
            <w:right w:val="none" w:sz="0" w:space="0" w:color="auto"/>
          </w:divBdr>
        </w:div>
        <w:div w:id="1656448410">
          <w:marLeft w:val="640"/>
          <w:marRight w:val="0"/>
          <w:marTop w:val="0"/>
          <w:marBottom w:val="0"/>
          <w:divBdr>
            <w:top w:val="none" w:sz="0" w:space="0" w:color="auto"/>
            <w:left w:val="none" w:sz="0" w:space="0" w:color="auto"/>
            <w:bottom w:val="none" w:sz="0" w:space="0" w:color="auto"/>
            <w:right w:val="none" w:sz="0" w:space="0" w:color="auto"/>
          </w:divBdr>
        </w:div>
        <w:div w:id="1740782105">
          <w:marLeft w:val="640"/>
          <w:marRight w:val="0"/>
          <w:marTop w:val="0"/>
          <w:marBottom w:val="0"/>
          <w:divBdr>
            <w:top w:val="none" w:sz="0" w:space="0" w:color="auto"/>
            <w:left w:val="none" w:sz="0" w:space="0" w:color="auto"/>
            <w:bottom w:val="none" w:sz="0" w:space="0" w:color="auto"/>
            <w:right w:val="none" w:sz="0" w:space="0" w:color="auto"/>
          </w:divBdr>
        </w:div>
        <w:div w:id="1793934343">
          <w:marLeft w:val="640"/>
          <w:marRight w:val="0"/>
          <w:marTop w:val="0"/>
          <w:marBottom w:val="0"/>
          <w:divBdr>
            <w:top w:val="none" w:sz="0" w:space="0" w:color="auto"/>
            <w:left w:val="none" w:sz="0" w:space="0" w:color="auto"/>
            <w:bottom w:val="none" w:sz="0" w:space="0" w:color="auto"/>
            <w:right w:val="none" w:sz="0" w:space="0" w:color="auto"/>
          </w:divBdr>
        </w:div>
        <w:div w:id="1811898926">
          <w:marLeft w:val="640"/>
          <w:marRight w:val="0"/>
          <w:marTop w:val="0"/>
          <w:marBottom w:val="0"/>
          <w:divBdr>
            <w:top w:val="none" w:sz="0" w:space="0" w:color="auto"/>
            <w:left w:val="none" w:sz="0" w:space="0" w:color="auto"/>
            <w:bottom w:val="none" w:sz="0" w:space="0" w:color="auto"/>
            <w:right w:val="none" w:sz="0" w:space="0" w:color="auto"/>
          </w:divBdr>
        </w:div>
        <w:div w:id="1857963228">
          <w:marLeft w:val="640"/>
          <w:marRight w:val="0"/>
          <w:marTop w:val="0"/>
          <w:marBottom w:val="0"/>
          <w:divBdr>
            <w:top w:val="none" w:sz="0" w:space="0" w:color="auto"/>
            <w:left w:val="none" w:sz="0" w:space="0" w:color="auto"/>
            <w:bottom w:val="none" w:sz="0" w:space="0" w:color="auto"/>
            <w:right w:val="none" w:sz="0" w:space="0" w:color="auto"/>
          </w:divBdr>
        </w:div>
        <w:div w:id="1873300716">
          <w:marLeft w:val="640"/>
          <w:marRight w:val="0"/>
          <w:marTop w:val="0"/>
          <w:marBottom w:val="0"/>
          <w:divBdr>
            <w:top w:val="none" w:sz="0" w:space="0" w:color="auto"/>
            <w:left w:val="none" w:sz="0" w:space="0" w:color="auto"/>
            <w:bottom w:val="none" w:sz="0" w:space="0" w:color="auto"/>
            <w:right w:val="none" w:sz="0" w:space="0" w:color="auto"/>
          </w:divBdr>
        </w:div>
        <w:div w:id="1889107295">
          <w:marLeft w:val="640"/>
          <w:marRight w:val="0"/>
          <w:marTop w:val="0"/>
          <w:marBottom w:val="0"/>
          <w:divBdr>
            <w:top w:val="none" w:sz="0" w:space="0" w:color="auto"/>
            <w:left w:val="none" w:sz="0" w:space="0" w:color="auto"/>
            <w:bottom w:val="none" w:sz="0" w:space="0" w:color="auto"/>
            <w:right w:val="none" w:sz="0" w:space="0" w:color="auto"/>
          </w:divBdr>
        </w:div>
      </w:divsChild>
    </w:div>
    <w:div w:id="1798138885">
      <w:bodyDiv w:val="1"/>
      <w:marLeft w:val="0"/>
      <w:marRight w:val="0"/>
      <w:marTop w:val="0"/>
      <w:marBottom w:val="0"/>
      <w:divBdr>
        <w:top w:val="none" w:sz="0" w:space="0" w:color="auto"/>
        <w:left w:val="none" w:sz="0" w:space="0" w:color="auto"/>
        <w:bottom w:val="none" w:sz="0" w:space="0" w:color="auto"/>
        <w:right w:val="none" w:sz="0" w:space="0" w:color="auto"/>
      </w:divBdr>
      <w:divsChild>
        <w:div w:id="15546046">
          <w:marLeft w:val="640"/>
          <w:marRight w:val="0"/>
          <w:marTop w:val="0"/>
          <w:marBottom w:val="0"/>
          <w:divBdr>
            <w:top w:val="none" w:sz="0" w:space="0" w:color="auto"/>
            <w:left w:val="none" w:sz="0" w:space="0" w:color="auto"/>
            <w:bottom w:val="none" w:sz="0" w:space="0" w:color="auto"/>
            <w:right w:val="none" w:sz="0" w:space="0" w:color="auto"/>
          </w:divBdr>
        </w:div>
        <w:div w:id="56437156">
          <w:marLeft w:val="640"/>
          <w:marRight w:val="0"/>
          <w:marTop w:val="0"/>
          <w:marBottom w:val="0"/>
          <w:divBdr>
            <w:top w:val="none" w:sz="0" w:space="0" w:color="auto"/>
            <w:left w:val="none" w:sz="0" w:space="0" w:color="auto"/>
            <w:bottom w:val="none" w:sz="0" w:space="0" w:color="auto"/>
            <w:right w:val="none" w:sz="0" w:space="0" w:color="auto"/>
          </w:divBdr>
          <w:divsChild>
            <w:div w:id="1568342347">
              <w:marLeft w:val="0"/>
              <w:marRight w:val="0"/>
              <w:marTop w:val="0"/>
              <w:marBottom w:val="0"/>
              <w:divBdr>
                <w:top w:val="none" w:sz="0" w:space="0" w:color="auto"/>
                <w:left w:val="none" w:sz="0" w:space="0" w:color="auto"/>
                <w:bottom w:val="none" w:sz="0" w:space="0" w:color="auto"/>
                <w:right w:val="none" w:sz="0" w:space="0" w:color="auto"/>
              </w:divBdr>
              <w:divsChild>
                <w:div w:id="14233649">
                  <w:marLeft w:val="640"/>
                  <w:marRight w:val="0"/>
                  <w:marTop w:val="0"/>
                  <w:marBottom w:val="0"/>
                  <w:divBdr>
                    <w:top w:val="none" w:sz="0" w:space="0" w:color="auto"/>
                    <w:left w:val="none" w:sz="0" w:space="0" w:color="auto"/>
                    <w:bottom w:val="none" w:sz="0" w:space="0" w:color="auto"/>
                    <w:right w:val="none" w:sz="0" w:space="0" w:color="auto"/>
                  </w:divBdr>
                </w:div>
                <w:div w:id="49352085">
                  <w:marLeft w:val="640"/>
                  <w:marRight w:val="0"/>
                  <w:marTop w:val="0"/>
                  <w:marBottom w:val="0"/>
                  <w:divBdr>
                    <w:top w:val="none" w:sz="0" w:space="0" w:color="auto"/>
                    <w:left w:val="none" w:sz="0" w:space="0" w:color="auto"/>
                    <w:bottom w:val="none" w:sz="0" w:space="0" w:color="auto"/>
                    <w:right w:val="none" w:sz="0" w:space="0" w:color="auto"/>
                  </w:divBdr>
                </w:div>
                <w:div w:id="60178052">
                  <w:marLeft w:val="640"/>
                  <w:marRight w:val="0"/>
                  <w:marTop w:val="0"/>
                  <w:marBottom w:val="0"/>
                  <w:divBdr>
                    <w:top w:val="none" w:sz="0" w:space="0" w:color="auto"/>
                    <w:left w:val="none" w:sz="0" w:space="0" w:color="auto"/>
                    <w:bottom w:val="none" w:sz="0" w:space="0" w:color="auto"/>
                    <w:right w:val="none" w:sz="0" w:space="0" w:color="auto"/>
                  </w:divBdr>
                </w:div>
                <w:div w:id="94714037">
                  <w:marLeft w:val="640"/>
                  <w:marRight w:val="0"/>
                  <w:marTop w:val="0"/>
                  <w:marBottom w:val="0"/>
                  <w:divBdr>
                    <w:top w:val="none" w:sz="0" w:space="0" w:color="auto"/>
                    <w:left w:val="none" w:sz="0" w:space="0" w:color="auto"/>
                    <w:bottom w:val="none" w:sz="0" w:space="0" w:color="auto"/>
                    <w:right w:val="none" w:sz="0" w:space="0" w:color="auto"/>
                  </w:divBdr>
                </w:div>
                <w:div w:id="97799458">
                  <w:marLeft w:val="640"/>
                  <w:marRight w:val="0"/>
                  <w:marTop w:val="0"/>
                  <w:marBottom w:val="0"/>
                  <w:divBdr>
                    <w:top w:val="none" w:sz="0" w:space="0" w:color="auto"/>
                    <w:left w:val="none" w:sz="0" w:space="0" w:color="auto"/>
                    <w:bottom w:val="none" w:sz="0" w:space="0" w:color="auto"/>
                    <w:right w:val="none" w:sz="0" w:space="0" w:color="auto"/>
                  </w:divBdr>
                </w:div>
                <w:div w:id="145127852">
                  <w:marLeft w:val="640"/>
                  <w:marRight w:val="0"/>
                  <w:marTop w:val="0"/>
                  <w:marBottom w:val="0"/>
                  <w:divBdr>
                    <w:top w:val="none" w:sz="0" w:space="0" w:color="auto"/>
                    <w:left w:val="none" w:sz="0" w:space="0" w:color="auto"/>
                    <w:bottom w:val="none" w:sz="0" w:space="0" w:color="auto"/>
                    <w:right w:val="none" w:sz="0" w:space="0" w:color="auto"/>
                  </w:divBdr>
                </w:div>
                <w:div w:id="145321747">
                  <w:marLeft w:val="640"/>
                  <w:marRight w:val="0"/>
                  <w:marTop w:val="0"/>
                  <w:marBottom w:val="0"/>
                  <w:divBdr>
                    <w:top w:val="none" w:sz="0" w:space="0" w:color="auto"/>
                    <w:left w:val="none" w:sz="0" w:space="0" w:color="auto"/>
                    <w:bottom w:val="none" w:sz="0" w:space="0" w:color="auto"/>
                    <w:right w:val="none" w:sz="0" w:space="0" w:color="auto"/>
                  </w:divBdr>
                </w:div>
                <w:div w:id="192422181">
                  <w:marLeft w:val="640"/>
                  <w:marRight w:val="0"/>
                  <w:marTop w:val="0"/>
                  <w:marBottom w:val="0"/>
                  <w:divBdr>
                    <w:top w:val="none" w:sz="0" w:space="0" w:color="auto"/>
                    <w:left w:val="none" w:sz="0" w:space="0" w:color="auto"/>
                    <w:bottom w:val="none" w:sz="0" w:space="0" w:color="auto"/>
                    <w:right w:val="none" w:sz="0" w:space="0" w:color="auto"/>
                  </w:divBdr>
                </w:div>
                <w:div w:id="310789178">
                  <w:marLeft w:val="640"/>
                  <w:marRight w:val="0"/>
                  <w:marTop w:val="0"/>
                  <w:marBottom w:val="0"/>
                  <w:divBdr>
                    <w:top w:val="none" w:sz="0" w:space="0" w:color="auto"/>
                    <w:left w:val="none" w:sz="0" w:space="0" w:color="auto"/>
                    <w:bottom w:val="none" w:sz="0" w:space="0" w:color="auto"/>
                    <w:right w:val="none" w:sz="0" w:space="0" w:color="auto"/>
                  </w:divBdr>
                </w:div>
                <w:div w:id="364596464">
                  <w:marLeft w:val="640"/>
                  <w:marRight w:val="0"/>
                  <w:marTop w:val="0"/>
                  <w:marBottom w:val="0"/>
                  <w:divBdr>
                    <w:top w:val="none" w:sz="0" w:space="0" w:color="auto"/>
                    <w:left w:val="none" w:sz="0" w:space="0" w:color="auto"/>
                    <w:bottom w:val="none" w:sz="0" w:space="0" w:color="auto"/>
                    <w:right w:val="none" w:sz="0" w:space="0" w:color="auto"/>
                  </w:divBdr>
                </w:div>
                <w:div w:id="372466816">
                  <w:marLeft w:val="640"/>
                  <w:marRight w:val="0"/>
                  <w:marTop w:val="0"/>
                  <w:marBottom w:val="0"/>
                  <w:divBdr>
                    <w:top w:val="none" w:sz="0" w:space="0" w:color="auto"/>
                    <w:left w:val="none" w:sz="0" w:space="0" w:color="auto"/>
                    <w:bottom w:val="none" w:sz="0" w:space="0" w:color="auto"/>
                    <w:right w:val="none" w:sz="0" w:space="0" w:color="auto"/>
                  </w:divBdr>
                </w:div>
                <w:div w:id="425807952">
                  <w:marLeft w:val="640"/>
                  <w:marRight w:val="0"/>
                  <w:marTop w:val="0"/>
                  <w:marBottom w:val="0"/>
                  <w:divBdr>
                    <w:top w:val="none" w:sz="0" w:space="0" w:color="auto"/>
                    <w:left w:val="none" w:sz="0" w:space="0" w:color="auto"/>
                    <w:bottom w:val="none" w:sz="0" w:space="0" w:color="auto"/>
                    <w:right w:val="none" w:sz="0" w:space="0" w:color="auto"/>
                  </w:divBdr>
                </w:div>
                <w:div w:id="443310855">
                  <w:marLeft w:val="640"/>
                  <w:marRight w:val="0"/>
                  <w:marTop w:val="0"/>
                  <w:marBottom w:val="0"/>
                  <w:divBdr>
                    <w:top w:val="none" w:sz="0" w:space="0" w:color="auto"/>
                    <w:left w:val="none" w:sz="0" w:space="0" w:color="auto"/>
                    <w:bottom w:val="none" w:sz="0" w:space="0" w:color="auto"/>
                    <w:right w:val="none" w:sz="0" w:space="0" w:color="auto"/>
                  </w:divBdr>
                </w:div>
                <w:div w:id="477186129">
                  <w:marLeft w:val="640"/>
                  <w:marRight w:val="0"/>
                  <w:marTop w:val="0"/>
                  <w:marBottom w:val="0"/>
                  <w:divBdr>
                    <w:top w:val="none" w:sz="0" w:space="0" w:color="auto"/>
                    <w:left w:val="none" w:sz="0" w:space="0" w:color="auto"/>
                    <w:bottom w:val="none" w:sz="0" w:space="0" w:color="auto"/>
                    <w:right w:val="none" w:sz="0" w:space="0" w:color="auto"/>
                  </w:divBdr>
                </w:div>
                <w:div w:id="501821943">
                  <w:marLeft w:val="640"/>
                  <w:marRight w:val="0"/>
                  <w:marTop w:val="0"/>
                  <w:marBottom w:val="0"/>
                  <w:divBdr>
                    <w:top w:val="none" w:sz="0" w:space="0" w:color="auto"/>
                    <w:left w:val="none" w:sz="0" w:space="0" w:color="auto"/>
                    <w:bottom w:val="none" w:sz="0" w:space="0" w:color="auto"/>
                    <w:right w:val="none" w:sz="0" w:space="0" w:color="auto"/>
                  </w:divBdr>
                </w:div>
                <w:div w:id="519005578">
                  <w:marLeft w:val="640"/>
                  <w:marRight w:val="0"/>
                  <w:marTop w:val="0"/>
                  <w:marBottom w:val="0"/>
                  <w:divBdr>
                    <w:top w:val="none" w:sz="0" w:space="0" w:color="auto"/>
                    <w:left w:val="none" w:sz="0" w:space="0" w:color="auto"/>
                    <w:bottom w:val="none" w:sz="0" w:space="0" w:color="auto"/>
                    <w:right w:val="none" w:sz="0" w:space="0" w:color="auto"/>
                  </w:divBdr>
                </w:div>
                <w:div w:id="519198247">
                  <w:marLeft w:val="640"/>
                  <w:marRight w:val="0"/>
                  <w:marTop w:val="0"/>
                  <w:marBottom w:val="0"/>
                  <w:divBdr>
                    <w:top w:val="none" w:sz="0" w:space="0" w:color="auto"/>
                    <w:left w:val="none" w:sz="0" w:space="0" w:color="auto"/>
                    <w:bottom w:val="none" w:sz="0" w:space="0" w:color="auto"/>
                    <w:right w:val="none" w:sz="0" w:space="0" w:color="auto"/>
                  </w:divBdr>
                </w:div>
                <w:div w:id="522477891">
                  <w:marLeft w:val="640"/>
                  <w:marRight w:val="0"/>
                  <w:marTop w:val="0"/>
                  <w:marBottom w:val="0"/>
                  <w:divBdr>
                    <w:top w:val="none" w:sz="0" w:space="0" w:color="auto"/>
                    <w:left w:val="none" w:sz="0" w:space="0" w:color="auto"/>
                    <w:bottom w:val="none" w:sz="0" w:space="0" w:color="auto"/>
                    <w:right w:val="none" w:sz="0" w:space="0" w:color="auto"/>
                  </w:divBdr>
                </w:div>
                <w:div w:id="537546780">
                  <w:marLeft w:val="640"/>
                  <w:marRight w:val="0"/>
                  <w:marTop w:val="0"/>
                  <w:marBottom w:val="0"/>
                  <w:divBdr>
                    <w:top w:val="none" w:sz="0" w:space="0" w:color="auto"/>
                    <w:left w:val="none" w:sz="0" w:space="0" w:color="auto"/>
                    <w:bottom w:val="none" w:sz="0" w:space="0" w:color="auto"/>
                    <w:right w:val="none" w:sz="0" w:space="0" w:color="auto"/>
                  </w:divBdr>
                </w:div>
                <w:div w:id="540559312">
                  <w:marLeft w:val="640"/>
                  <w:marRight w:val="0"/>
                  <w:marTop w:val="0"/>
                  <w:marBottom w:val="0"/>
                  <w:divBdr>
                    <w:top w:val="none" w:sz="0" w:space="0" w:color="auto"/>
                    <w:left w:val="none" w:sz="0" w:space="0" w:color="auto"/>
                    <w:bottom w:val="none" w:sz="0" w:space="0" w:color="auto"/>
                    <w:right w:val="none" w:sz="0" w:space="0" w:color="auto"/>
                  </w:divBdr>
                </w:div>
                <w:div w:id="570653363">
                  <w:marLeft w:val="640"/>
                  <w:marRight w:val="0"/>
                  <w:marTop w:val="0"/>
                  <w:marBottom w:val="0"/>
                  <w:divBdr>
                    <w:top w:val="none" w:sz="0" w:space="0" w:color="auto"/>
                    <w:left w:val="none" w:sz="0" w:space="0" w:color="auto"/>
                    <w:bottom w:val="none" w:sz="0" w:space="0" w:color="auto"/>
                    <w:right w:val="none" w:sz="0" w:space="0" w:color="auto"/>
                  </w:divBdr>
                </w:div>
                <w:div w:id="694110696">
                  <w:marLeft w:val="640"/>
                  <w:marRight w:val="0"/>
                  <w:marTop w:val="0"/>
                  <w:marBottom w:val="0"/>
                  <w:divBdr>
                    <w:top w:val="none" w:sz="0" w:space="0" w:color="auto"/>
                    <w:left w:val="none" w:sz="0" w:space="0" w:color="auto"/>
                    <w:bottom w:val="none" w:sz="0" w:space="0" w:color="auto"/>
                    <w:right w:val="none" w:sz="0" w:space="0" w:color="auto"/>
                  </w:divBdr>
                </w:div>
                <w:div w:id="696850057">
                  <w:marLeft w:val="640"/>
                  <w:marRight w:val="0"/>
                  <w:marTop w:val="0"/>
                  <w:marBottom w:val="0"/>
                  <w:divBdr>
                    <w:top w:val="none" w:sz="0" w:space="0" w:color="auto"/>
                    <w:left w:val="none" w:sz="0" w:space="0" w:color="auto"/>
                    <w:bottom w:val="none" w:sz="0" w:space="0" w:color="auto"/>
                    <w:right w:val="none" w:sz="0" w:space="0" w:color="auto"/>
                  </w:divBdr>
                </w:div>
                <w:div w:id="747195094">
                  <w:marLeft w:val="640"/>
                  <w:marRight w:val="0"/>
                  <w:marTop w:val="0"/>
                  <w:marBottom w:val="0"/>
                  <w:divBdr>
                    <w:top w:val="none" w:sz="0" w:space="0" w:color="auto"/>
                    <w:left w:val="none" w:sz="0" w:space="0" w:color="auto"/>
                    <w:bottom w:val="none" w:sz="0" w:space="0" w:color="auto"/>
                    <w:right w:val="none" w:sz="0" w:space="0" w:color="auto"/>
                  </w:divBdr>
                </w:div>
                <w:div w:id="751242371">
                  <w:marLeft w:val="640"/>
                  <w:marRight w:val="0"/>
                  <w:marTop w:val="0"/>
                  <w:marBottom w:val="0"/>
                  <w:divBdr>
                    <w:top w:val="none" w:sz="0" w:space="0" w:color="auto"/>
                    <w:left w:val="none" w:sz="0" w:space="0" w:color="auto"/>
                    <w:bottom w:val="none" w:sz="0" w:space="0" w:color="auto"/>
                    <w:right w:val="none" w:sz="0" w:space="0" w:color="auto"/>
                  </w:divBdr>
                </w:div>
                <w:div w:id="803501753">
                  <w:marLeft w:val="640"/>
                  <w:marRight w:val="0"/>
                  <w:marTop w:val="0"/>
                  <w:marBottom w:val="0"/>
                  <w:divBdr>
                    <w:top w:val="none" w:sz="0" w:space="0" w:color="auto"/>
                    <w:left w:val="none" w:sz="0" w:space="0" w:color="auto"/>
                    <w:bottom w:val="none" w:sz="0" w:space="0" w:color="auto"/>
                    <w:right w:val="none" w:sz="0" w:space="0" w:color="auto"/>
                  </w:divBdr>
                </w:div>
                <w:div w:id="847906149">
                  <w:marLeft w:val="640"/>
                  <w:marRight w:val="0"/>
                  <w:marTop w:val="0"/>
                  <w:marBottom w:val="0"/>
                  <w:divBdr>
                    <w:top w:val="none" w:sz="0" w:space="0" w:color="auto"/>
                    <w:left w:val="none" w:sz="0" w:space="0" w:color="auto"/>
                    <w:bottom w:val="none" w:sz="0" w:space="0" w:color="auto"/>
                    <w:right w:val="none" w:sz="0" w:space="0" w:color="auto"/>
                  </w:divBdr>
                </w:div>
                <w:div w:id="862137124">
                  <w:marLeft w:val="640"/>
                  <w:marRight w:val="0"/>
                  <w:marTop w:val="0"/>
                  <w:marBottom w:val="0"/>
                  <w:divBdr>
                    <w:top w:val="none" w:sz="0" w:space="0" w:color="auto"/>
                    <w:left w:val="none" w:sz="0" w:space="0" w:color="auto"/>
                    <w:bottom w:val="none" w:sz="0" w:space="0" w:color="auto"/>
                    <w:right w:val="none" w:sz="0" w:space="0" w:color="auto"/>
                  </w:divBdr>
                </w:div>
                <w:div w:id="922297627">
                  <w:marLeft w:val="640"/>
                  <w:marRight w:val="0"/>
                  <w:marTop w:val="0"/>
                  <w:marBottom w:val="0"/>
                  <w:divBdr>
                    <w:top w:val="none" w:sz="0" w:space="0" w:color="auto"/>
                    <w:left w:val="none" w:sz="0" w:space="0" w:color="auto"/>
                    <w:bottom w:val="none" w:sz="0" w:space="0" w:color="auto"/>
                    <w:right w:val="none" w:sz="0" w:space="0" w:color="auto"/>
                  </w:divBdr>
                </w:div>
                <w:div w:id="923879698">
                  <w:marLeft w:val="640"/>
                  <w:marRight w:val="0"/>
                  <w:marTop w:val="0"/>
                  <w:marBottom w:val="0"/>
                  <w:divBdr>
                    <w:top w:val="none" w:sz="0" w:space="0" w:color="auto"/>
                    <w:left w:val="none" w:sz="0" w:space="0" w:color="auto"/>
                    <w:bottom w:val="none" w:sz="0" w:space="0" w:color="auto"/>
                    <w:right w:val="none" w:sz="0" w:space="0" w:color="auto"/>
                  </w:divBdr>
                </w:div>
                <w:div w:id="951940718">
                  <w:marLeft w:val="640"/>
                  <w:marRight w:val="0"/>
                  <w:marTop w:val="0"/>
                  <w:marBottom w:val="0"/>
                  <w:divBdr>
                    <w:top w:val="none" w:sz="0" w:space="0" w:color="auto"/>
                    <w:left w:val="none" w:sz="0" w:space="0" w:color="auto"/>
                    <w:bottom w:val="none" w:sz="0" w:space="0" w:color="auto"/>
                    <w:right w:val="none" w:sz="0" w:space="0" w:color="auto"/>
                  </w:divBdr>
                </w:div>
                <w:div w:id="1237281177">
                  <w:marLeft w:val="640"/>
                  <w:marRight w:val="0"/>
                  <w:marTop w:val="0"/>
                  <w:marBottom w:val="0"/>
                  <w:divBdr>
                    <w:top w:val="none" w:sz="0" w:space="0" w:color="auto"/>
                    <w:left w:val="none" w:sz="0" w:space="0" w:color="auto"/>
                    <w:bottom w:val="none" w:sz="0" w:space="0" w:color="auto"/>
                    <w:right w:val="none" w:sz="0" w:space="0" w:color="auto"/>
                  </w:divBdr>
                </w:div>
                <w:div w:id="1271548411">
                  <w:marLeft w:val="640"/>
                  <w:marRight w:val="0"/>
                  <w:marTop w:val="0"/>
                  <w:marBottom w:val="0"/>
                  <w:divBdr>
                    <w:top w:val="none" w:sz="0" w:space="0" w:color="auto"/>
                    <w:left w:val="none" w:sz="0" w:space="0" w:color="auto"/>
                    <w:bottom w:val="none" w:sz="0" w:space="0" w:color="auto"/>
                    <w:right w:val="none" w:sz="0" w:space="0" w:color="auto"/>
                  </w:divBdr>
                </w:div>
                <w:div w:id="1304315098">
                  <w:marLeft w:val="640"/>
                  <w:marRight w:val="0"/>
                  <w:marTop w:val="0"/>
                  <w:marBottom w:val="0"/>
                  <w:divBdr>
                    <w:top w:val="none" w:sz="0" w:space="0" w:color="auto"/>
                    <w:left w:val="none" w:sz="0" w:space="0" w:color="auto"/>
                    <w:bottom w:val="none" w:sz="0" w:space="0" w:color="auto"/>
                    <w:right w:val="none" w:sz="0" w:space="0" w:color="auto"/>
                  </w:divBdr>
                </w:div>
                <w:div w:id="1411122651">
                  <w:marLeft w:val="640"/>
                  <w:marRight w:val="0"/>
                  <w:marTop w:val="0"/>
                  <w:marBottom w:val="0"/>
                  <w:divBdr>
                    <w:top w:val="none" w:sz="0" w:space="0" w:color="auto"/>
                    <w:left w:val="none" w:sz="0" w:space="0" w:color="auto"/>
                    <w:bottom w:val="none" w:sz="0" w:space="0" w:color="auto"/>
                    <w:right w:val="none" w:sz="0" w:space="0" w:color="auto"/>
                  </w:divBdr>
                </w:div>
                <w:div w:id="1454716106">
                  <w:marLeft w:val="640"/>
                  <w:marRight w:val="0"/>
                  <w:marTop w:val="0"/>
                  <w:marBottom w:val="0"/>
                  <w:divBdr>
                    <w:top w:val="none" w:sz="0" w:space="0" w:color="auto"/>
                    <w:left w:val="none" w:sz="0" w:space="0" w:color="auto"/>
                    <w:bottom w:val="none" w:sz="0" w:space="0" w:color="auto"/>
                    <w:right w:val="none" w:sz="0" w:space="0" w:color="auto"/>
                  </w:divBdr>
                </w:div>
                <w:div w:id="1480920117">
                  <w:marLeft w:val="640"/>
                  <w:marRight w:val="0"/>
                  <w:marTop w:val="0"/>
                  <w:marBottom w:val="0"/>
                  <w:divBdr>
                    <w:top w:val="none" w:sz="0" w:space="0" w:color="auto"/>
                    <w:left w:val="none" w:sz="0" w:space="0" w:color="auto"/>
                    <w:bottom w:val="none" w:sz="0" w:space="0" w:color="auto"/>
                    <w:right w:val="none" w:sz="0" w:space="0" w:color="auto"/>
                  </w:divBdr>
                </w:div>
                <w:div w:id="1497766628">
                  <w:marLeft w:val="640"/>
                  <w:marRight w:val="0"/>
                  <w:marTop w:val="0"/>
                  <w:marBottom w:val="0"/>
                  <w:divBdr>
                    <w:top w:val="none" w:sz="0" w:space="0" w:color="auto"/>
                    <w:left w:val="none" w:sz="0" w:space="0" w:color="auto"/>
                    <w:bottom w:val="none" w:sz="0" w:space="0" w:color="auto"/>
                    <w:right w:val="none" w:sz="0" w:space="0" w:color="auto"/>
                  </w:divBdr>
                </w:div>
                <w:div w:id="1541436871">
                  <w:marLeft w:val="640"/>
                  <w:marRight w:val="0"/>
                  <w:marTop w:val="0"/>
                  <w:marBottom w:val="0"/>
                  <w:divBdr>
                    <w:top w:val="none" w:sz="0" w:space="0" w:color="auto"/>
                    <w:left w:val="none" w:sz="0" w:space="0" w:color="auto"/>
                    <w:bottom w:val="none" w:sz="0" w:space="0" w:color="auto"/>
                    <w:right w:val="none" w:sz="0" w:space="0" w:color="auto"/>
                  </w:divBdr>
                </w:div>
                <w:div w:id="1583566087">
                  <w:marLeft w:val="640"/>
                  <w:marRight w:val="0"/>
                  <w:marTop w:val="0"/>
                  <w:marBottom w:val="0"/>
                  <w:divBdr>
                    <w:top w:val="none" w:sz="0" w:space="0" w:color="auto"/>
                    <w:left w:val="none" w:sz="0" w:space="0" w:color="auto"/>
                    <w:bottom w:val="none" w:sz="0" w:space="0" w:color="auto"/>
                    <w:right w:val="none" w:sz="0" w:space="0" w:color="auto"/>
                  </w:divBdr>
                </w:div>
                <w:div w:id="1616790890">
                  <w:marLeft w:val="640"/>
                  <w:marRight w:val="0"/>
                  <w:marTop w:val="0"/>
                  <w:marBottom w:val="0"/>
                  <w:divBdr>
                    <w:top w:val="none" w:sz="0" w:space="0" w:color="auto"/>
                    <w:left w:val="none" w:sz="0" w:space="0" w:color="auto"/>
                    <w:bottom w:val="none" w:sz="0" w:space="0" w:color="auto"/>
                    <w:right w:val="none" w:sz="0" w:space="0" w:color="auto"/>
                  </w:divBdr>
                </w:div>
                <w:div w:id="1616792840">
                  <w:marLeft w:val="640"/>
                  <w:marRight w:val="0"/>
                  <w:marTop w:val="0"/>
                  <w:marBottom w:val="0"/>
                  <w:divBdr>
                    <w:top w:val="none" w:sz="0" w:space="0" w:color="auto"/>
                    <w:left w:val="none" w:sz="0" w:space="0" w:color="auto"/>
                    <w:bottom w:val="none" w:sz="0" w:space="0" w:color="auto"/>
                    <w:right w:val="none" w:sz="0" w:space="0" w:color="auto"/>
                  </w:divBdr>
                </w:div>
                <w:div w:id="1686201240">
                  <w:marLeft w:val="640"/>
                  <w:marRight w:val="0"/>
                  <w:marTop w:val="0"/>
                  <w:marBottom w:val="0"/>
                  <w:divBdr>
                    <w:top w:val="none" w:sz="0" w:space="0" w:color="auto"/>
                    <w:left w:val="none" w:sz="0" w:space="0" w:color="auto"/>
                    <w:bottom w:val="none" w:sz="0" w:space="0" w:color="auto"/>
                    <w:right w:val="none" w:sz="0" w:space="0" w:color="auto"/>
                  </w:divBdr>
                </w:div>
                <w:div w:id="1810782912">
                  <w:marLeft w:val="640"/>
                  <w:marRight w:val="0"/>
                  <w:marTop w:val="0"/>
                  <w:marBottom w:val="0"/>
                  <w:divBdr>
                    <w:top w:val="none" w:sz="0" w:space="0" w:color="auto"/>
                    <w:left w:val="none" w:sz="0" w:space="0" w:color="auto"/>
                    <w:bottom w:val="none" w:sz="0" w:space="0" w:color="auto"/>
                    <w:right w:val="none" w:sz="0" w:space="0" w:color="auto"/>
                  </w:divBdr>
                </w:div>
                <w:div w:id="1825659512">
                  <w:marLeft w:val="640"/>
                  <w:marRight w:val="0"/>
                  <w:marTop w:val="0"/>
                  <w:marBottom w:val="0"/>
                  <w:divBdr>
                    <w:top w:val="none" w:sz="0" w:space="0" w:color="auto"/>
                    <w:left w:val="none" w:sz="0" w:space="0" w:color="auto"/>
                    <w:bottom w:val="none" w:sz="0" w:space="0" w:color="auto"/>
                    <w:right w:val="none" w:sz="0" w:space="0" w:color="auto"/>
                  </w:divBdr>
                </w:div>
                <w:div w:id="1857501447">
                  <w:marLeft w:val="640"/>
                  <w:marRight w:val="0"/>
                  <w:marTop w:val="0"/>
                  <w:marBottom w:val="0"/>
                  <w:divBdr>
                    <w:top w:val="none" w:sz="0" w:space="0" w:color="auto"/>
                    <w:left w:val="none" w:sz="0" w:space="0" w:color="auto"/>
                    <w:bottom w:val="none" w:sz="0" w:space="0" w:color="auto"/>
                    <w:right w:val="none" w:sz="0" w:space="0" w:color="auto"/>
                  </w:divBdr>
                </w:div>
                <w:div w:id="1930891463">
                  <w:marLeft w:val="640"/>
                  <w:marRight w:val="0"/>
                  <w:marTop w:val="0"/>
                  <w:marBottom w:val="0"/>
                  <w:divBdr>
                    <w:top w:val="none" w:sz="0" w:space="0" w:color="auto"/>
                    <w:left w:val="none" w:sz="0" w:space="0" w:color="auto"/>
                    <w:bottom w:val="none" w:sz="0" w:space="0" w:color="auto"/>
                    <w:right w:val="none" w:sz="0" w:space="0" w:color="auto"/>
                  </w:divBdr>
                </w:div>
                <w:div w:id="1936740520">
                  <w:marLeft w:val="640"/>
                  <w:marRight w:val="0"/>
                  <w:marTop w:val="0"/>
                  <w:marBottom w:val="0"/>
                  <w:divBdr>
                    <w:top w:val="none" w:sz="0" w:space="0" w:color="auto"/>
                    <w:left w:val="none" w:sz="0" w:space="0" w:color="auto"/>
                    <w:bottom w:val="none" w:sz="0" w:space="0" w:color="auto"/>
                    <w:right w:val="none" w:sz="0" w:space="0" w:color="auto"/>
                  </w:divBdr>
                </w:div>
                <w:div w:id="1956136818">
                  <w:marLeft w:val="640"/>
                  <w:marRight w:val="0"/>
                  <w:marTop w:val="0"/>
                  <w:marBottom w:val="0"/>
                  <w:divBdr>
                    <w:top w:val="none" w:sz="0" w:space="0" w:color="auto"/>
                    <w:left w:val="none" w:sz="0" w:space="0" w:color="auto"/>
                    <w:bottom w:val="none" w:sz="0" w:space="0" w:color="auto"/>
                    <w:right w:val="none" w:sz="0" w:space="0" w:color="auto"/>
                  </w:divBdr>
                </w:div>
                <w:div w:id="1997147243">
                  <w:marLeft w:val="640"/>
                  <w:marRight w:val="0"/>
                  <w:marTop w:val="0"/>
                  <w:marBottom w:val="0"/>
                  <w:divBdr>
                    <w:top w:val="none" w:sz="0" w:space="0" w:color="auto"/>
                    <w:left w:val="none" w:sz="0" w:space="0" w:color="auto"/>
                    <w:bottom w:val="none" w:sz="0" w:space="0" w:color="auto"/>
                    <w:right w:val="none" w:sz="0" w:space="0" w:color="auto"/>
                  </w:divBdr>
                </w:div>
                <w:div w:id="2103798926">
                  <w:marLeft w:val="640"/>
                  <w:marRight w:val="0"/>
                  <w:marTop w:val="0"/>
                  <w:marBottom w:val="0"/>
                  <w:divBdr>
                    <w:top w:val="none" w:sz="0" w:space="0" w:color="auto"/>
                    <w:left w:val="none" w:sz="0" w:space="0" w:color="auto"/>
                    <w:bottom w:val="none" w:sz="0" w:space="0" w:color="auto"/>
                    <w:right w:val="none" w:sz="0" w:space="0" w:color="auto"/>
                  </w:divBdr>
                </w:div>
                <w:div w:id="2115130323">
                  <w:marLeft w:val="640"/>
                  <w:marRight w:val="0"/>
                  <w:marTop w:val="0"/>
                  <w:marBottom w:val="0"/>
                  <w:divBdr>
                    <w:top w:val="none" w:sz="0" w:space="0" w:color="auto"/>
                    <w:left w:val="none" w:sz="0" w:space="0" w:color="auto"/>
                    <w:bottom w:val="none" w:sz="0" w:space="0" w:color="auto"/>
                    <w:right w:val="none" w:sz="0" w:space="0" w:color="auto"/>
                  </w:divBdr>
                </w:div>
              </w:divsChild>
            </w:div>
            <w:div w:id="1645156054">
              <w:marLeft w:val="0"/>
              <w:marRight w:val="0"/>
              <w:marTop w:val="0"/>
              <w:marBottom w:val="0"/>
              <w:divBdr>
                <w:top w:val="none" w:sz="0" w:space="0" w:color="auto"/>
                <w:left w:val="none" w:sz="0" w:space="0" w:color="auto"/>
                <w:bottom w:val="none" w:sz="0" w:space="0" w:color="auto"/>
                <w:right w:val="none" w:sz="0" w:space="0" w:color="auto"/>
              </w:divBdr>
              <w:divsChild>
                <w:div w:id="136344876">
                  <w:marLeft w:val="640"/>
                  <w:marRight w:val="0"/>
                  <w:marTop w:val="0"/>
                  <w:marBottom w:val="0"/>
                  <w:divBdr>
                    <w:top w:val="none" w:sz="0" w:space="0" w:color="auto"/>
                    <w:left w:val="none" w:sz="0" w:space="0" w:color="auto"/>
                    <w:bottom w:val="none" w:sz="0" w:space="0" w:color="auto"/>
                    <w:right w:val="none" w:sz="0" w:space="0" w:color="auto"/>
                  </w:divBdr>
                </w:div>
                <w:div w:id="159004768">
                  <w:marLeft w:val="640"/>
                  <w:marRight w:val="0"/>
                  <w:marTop w:val="0"/>
                  <w:marBottom w:val="0"/>
                  <w:divBdr>
                    <w:top w:val="none" w:sz="0" w:space="0" w:color="auto"/>
                    <w:left w:val="none" w:sz="0" w:space="0" w:color="auto"/>
                    <w:bottom w:val="none" w:sz="0" w:space="0" w:color="auto"/>
                    <w:right w:val="none" w:sz="0" w:space="0" w:color="auto"/>
                  </w:divBdr>
                </w:div>
                <w:div w:id="194854133">
                  <w:marLeft w:val="640"/>
                  <w:marRight w:val="0"/>
                  <w:marTop w:val="0"/>
                  <w:marBottom w:val="0"/>
                  <w:divBdr>
                    <w:top w:val="none" w:sz="0" w:space="0" w:color="auto"/>
                    <w:left w:val="none" w:sz="0" w:space="0" w:color="auto"/>
                    <w:bottom w:val="none" w:sz="0" w:space="0" w:color="auto"/>
                    <w:right w:val="none" w:sz="0" w:space="0" w:color="auto"/>
                  </w:divBdr>
                </w:div>
                <w:div w:id="208346678">
                  <w:marLeft w:val="640"/>
                  <w:marRight w:val="0"/>
                  <w:marTop w:val="0"/>
                  <w:marBottom w:val="0"/>
                  <w:divBdr>
                    <w:top w:val="none" w:sz="0" w:space="0" w:color="auto"/>
                    <w:left w:val="none" w:sz="0" w:space="0" w:color="auto"/>
                    <w:bottom w:val="none" w:sz="0" w:space="0" w:color="auto"/>
                    <w:right w:val="none" w:sz="0" w:space="0" w:color="auto"/>
                  </w:divBdr>
                </w:div>
                <w:div w:id="222958408">
                  <w:marLeft w:val="640"/>
                  <w:marRight w:val="0"/>
                  <w:marTop w:val="0"/>
                  <w:marBottom w:val="0"/>
                  <w:divBdr>
                    <w:top w:val="none" w:sz="0" w:space="0" w:color="auto"/>
                    <w:left w:val="none" w:sz="0" w:space="0" w:color="auto"/>
                    <w:bottom w:val="none" w:sz="0" w:space="0" w:color="auto"/>
                    <w:right w:val="none" w:sz="0" w:space="0" w:color="auto"/>
                  </w:divBdr>
                </w:div>
                <w:div w:id="225606871">
                  <w:marLeft w:val="640"/>
                  <w:marRight w:val="0"/>
                  <w:marTop w:val="0"/>
                  <w:marBottom w:val="0"/>
                  <w:divBdr>
                    <w:top w:val="none" w:sz="0" w:space="0" w:color="auto"/>
                    <w:left w:val="none" w:sz="0" w:space="0" w:color="auto"/>
                    <w:bottom w:val="none" w:sz="0" w:space="0" w:color="auto"/>
                    <w:right w:val="none" w:sz="0" w:space="0" w:color="auto"/>
                  </w:divBdr>
                </w:div>
                <w:div w:id="243691386">
                  <w:marLeft w:val="640"/>
                  <w:marRight w:val="0"/>
                  <w:marTop w:val="0"/>
                  <w:marBottom w:val="0"/>
                  <w:divBdr>
                    <w:top w:val="none" w:sz="0" w:space="0" w:color="auto"/>
                    <w:left w:val="none" w:sz="0" w:space="0" w:color="auto"/>
                    <w:bottom w:val="none" w:sz="0" w:space="0" w:color="auto"/>
                    <w:right w:val="none" w:sz="0" w:space="0" w:color="auto"/>
                  </w:divBdr>
                </w:div>
                <w:div w:id="303047546">
                  <w:marLeft w:val="640"/>
                  <w:marRight w:val="0"/>
                  <w:marTop w:val="0"/>
                  <w:marBottom w:val="0"/>
                  <w:divBdr>
                    <w:top w:val="none" w:sz="0" w:space="0" w:color="auto"/>
                    <w:left w:val="none" w:sz="0" w:space="0" w:color="auto"/>
                    <w:bottom w:val="none" w:sz="0" w:space="0" w:color="auto"/>
                    <w:right w:val="none" w:sz="0" w:space="0" w:color="auto"/>
                  </w:divBdr>
                </w:div>
                <w:div w:id="308292866">
                  <w:marLeft w:val="640"/>
                  <w:marRight w:val="0"/>
                  <w:marTop w:val="0"/>
                  <w:marBottom w:val="0"/>
                  <w:divBdr>
                    <w:top w:val="none" w:sz="0" w:space="0" w:color="auto"/>
                    <w:left w:val="none" w:sz="0" w:space="0" w:color="auto"/>
                    <w:bottom w:val="none" w:sz="0" w:space="0" w:color="auto"/>
                    <w:right w:val="none" w:sz="0" w:space="0" w:color="auto"/>
                  </w:divBdr>
                </w:div>
                <w:div w:id="443038592">
                  <w:marLeft w:val="640"/>
                  <w:marRight w:val="0"/>
                  <w:marTop w:val="0"/>
                  <w:marBottom w:val="0"/>
                  <w:divBdr>
                    <w:top w:val="none" w:sz="0" w:space="0" w:color="auto"/>
                    <w:left w:val="none" w:sz="0" w:space="0" w:color="auto"/>
                    <w:bottom w:val="none" w:sz="0" w:space="0" w:color="auto"/>
                    <w:right w:val="none" w:sz="0" w:space="0" w:color="auto"/>
                  </w:divBdr>
                </w:div>
                <w:div w:id="478957110">
                  <w:marLeft w:val="640"/>
                  <w:marRight w:val="0"/>
                  <w:marTop w:val="0"/>
                  <w:marBottom w:val="0"/>
                  <w:divBdr>
                    <w:top w:val="none" w:sz="0" w:space="0" w:color="auto"/>
                    <w:left w:val="none" w:sz="0" w:space="0" w:color="auto"/>
                    <w:bottom w:val="none" w:sz="0" w:space="0" w:color="auto"/>
                    <w:right w:val="none" w:sz="0" w:space="0" w:color="auto"/>
                  </w:divBdr>
                </w:div>
                <w:div w:id="484855659">
                  <w:marLeft w:val="640"/>
                  <w:marRight w:val="0"/>
                  <w:marTop w:val="0"/>
                  <w:marBottom w:val="0"/>
                  <w:divBdr>
                    <w:top w:val="none" w:sz="0" w:space="0" w:color="auto"/>
                    <w:left w:val="none" w:sz="0" w:space="0" w:color="auto"/>
                    <w:bottom w:val="none" w:sz="0" w:space="0" w:color="auto"/>
                    <w:right w:val="none" w:sz="0" w:space="0" w:color="auto"/>
                  </w:divBdr>
                </w:div>
                <w:div w:id="495146973">
                  <w:marLeft w:val="640"/>
                  <w:marRight w:val="0"/>
                  <w:marTop w:val="0"/>
                  <w:marBottom w:val="0"/>
                  <w:divBdr>
                    <w:top w:val="none" w:sz="0" w:space="0" w:color="auto"/>
                    <w:left w:val="none" w:sz="0" w:space="0" w:color="auto"/>
                    <w:bottom w:val="none" w:sz="0" w:space="0" w:color="auto"/>
                    <w:right w:val="none" w:sz="0" w:space="0" w:color="auto"/>
                  </w:divBdr>
                </w:div>
                <w:div w:id="590091758">
                  <w:marLeft w:val="640"/>
                  <w:marRight w:val="0"/>
                  <w:marTop w:val="0"/>
                  <w:marBottom w:val="0"/>
                  <w:divBdr>
                    <w:top w:val="none" w:sz="0" w:space="0" w:color="auto"/>
                    <w:left w:val="none" w:sz="0" w:space="0" w:color="auto"/>
                    <w:bottom w:val="none" w:sz="0" w:space="0" w:color="auto"/>
                    <w:right w:val="none" w:sz="0" w:space="0" w:color="auto"/>
                  </w:divBdr>
                </w:div>
                <w:div w:id="625744107">
                  <w:marLeft w:val="640"/>
                  <w:marRight w:val="0"/>
                  <w:marTop w:val="0"/>
                  <w:marBottom w:val="0"/>
                  <w:divBdr>
                    <w:top w:val="none" w:sz="0" w:space="0" w:color="auto"/>
                    <w:left w:val="none" w:sz="0" w:space="0" w:color="auto"/>
                    <w:bottom w:val="none" w:sz="0" w:space="0" w:color="auto"/>
                    <w:right w:val="none" w:sz="0" w:space="0" w:color="auto"/>
                  </w:divBdr>
                </w:div>
                <w:div w:id="651561357">
                  <w:marLeft w:val="640"/>
                  <w:marRight w:val="0"/>
                  <w:marTop w:val="0"/>
                  <w:marBottom w:val="0"/>
                  <w:divBdr>
                    <w:top w:val="none" w:sz="0" w:space="0" w:color="auto"/>
                    <w:left w:val="none" w:sz="0" w:space="0" w:color="auto"/>
                    <w:bottom w:val="none" w:sz="0" w:space="0" w:color="auto"/>
                    <w:right w:val="none" w:sz="0" w:space="0" w:color="auto"/>
                  </w:divBdr>
                </w:div>
                <w:div w:id="755830644">
                  <w:marLeft w:val="640"/>
                  <w:marRight w:val="0"/>
                  <w:marTop w:val="0"/>
                  <w:marBottom w:val="0"/>
                  <w:divBdr>
                    <w:top w:val="none" w:sz="0" w:space="0" w:color="auto"/>
                    <w:left w:val="none" w:sz="0" w:space="0" w:color="auto"/>
                    <w:bottom w:val="none" w:sz="0" w:space="0" w:color="auto"/>
                    <w:right w:val="none" w:sz="0" w:space="0" w:color="auto"/>
                  </w:divBdr>
                </w:div>
                <w:div w:id="767041096">
                  <w:marLeft w:val="640"/>
                  <w:marRight w:val="0"/>
                  <w:marTop w:val="0"/>
                  <w:marBottom w:val="0"/>
                  <w:divBdr>
                    <w:top w:val="none" w:sz="0" w:space="0" w:color="auto"/>
                    <w:left w:val="none" w:sz="0" w:space="0" w:color="auto"/>
                    <w:bottom w:val="none" w:sz="0" w:space="0" w:color="auto"/>
                    <w:right w:val="none" w:sz="0" w:space="0" w:color="auto"/>
                  </w:divBdr>
                </w:div>
                <w:div w:id="784229000">
                  <w:marLeft w:val="640"/>
                  <w:marRight w:val="0"/>
                  <w:marTop w:val="0"/>
                  <w:marBottom w:val="0"/>
                  <w:divBdr>
                    <w:top w:val="none" w:sz="0" w:space="0" w:color="auto"/>
                    <w:left w:val="none" w:sz="0" w:space="0" w:color="auto"/>
                    <w:bottom w:val="none" w:sz="0" w:space="0" w:color="auto"/>
                    <w:right w:val="none" w:sz="0" w:space="0" w:color="auto"/>
                  </w:divBdr>
                </w:div>
                <w:div w:id="865027437">
                  <w:marLeft w:val="640"/>
                  <w:marRight w:val="0"/>
                  <w:marTop w:val="0"/>
                  <w:marBottom w:val="0"/>
                  <w:divBdr>
                    <w:top w:val="none" w:sz="0" w:space="0" w:color="auto"/>
                    <w:left w:val="none" w:sz="0" w:space="0" w:color="auto"/>
                    <w:bottom w:val="none" w:sz="0" w:space="0" w:color="auto"/>
                    <w:right w:val="none" w:sz="0" w:space="0" w:color="auto"/>
                  </w:divBdr>
                </w:div>
                <w:div w:id="881594684">
                  <w:marLeft w:val="640"/>
                  <w:marRight w:val="0"/>
                  <w:marTop w:val="0"/>
                  <w:marBottom w:val="0"/>
                  <w:divBdr>
                    <w:top w:val="none" w:sz="0" w:space="0" w:color="auto"/>
                    <w:left w:val="none" w:sz="0" w:space="0" w:color="auto"/>
                    <w:bottom w:val="none" w:sz="0" w:space="0" w:color="auto"/>
                    <w:right w:val="none" w:sz="0" w:space="0" w:color="auto"/>
                  </w:divBdr>
                </w:div>
                <w:div w:id="908422898">
                  <w:marLeft w:val="640"/>
                  <w:marRight w:val="0"/>
                  <w:marTop w:val="0"/>
                  <w:marBottom w:val="0"/>
                  <w:divBdr>
                    <w:top w:val="none" w:sz="0" w:space="0" w:color="auto"/>
                    <w:left w:val="none" w:sz="0" w:space="0" w:color="auto"/>
                    <w:bottom w:val="none" w:sz="0" w:space="0" w:color="auto"/>
                    <w:right w:val="none" w:sz="0" w:space="0" w:color="auto"/>
                  </w:divBdr>
                </w:div>
                <w:div w:id="919757163">
                  <w:marLeft w:val="640"/>
                  <w:marRight w:val="0"/>
                  <w:marTop w:val="0"/>
                  <w:marBottom w:val="0"/>
                  <w:divBdr>
                    <w:top w:val="none" w:sz="0" w:space="0" w:color="auto"/>
                    <w:left w:val="none" w:sz="0" w:space="0" w:color="auto"/>
                    <w:bottom w:val="none" w:sz="0" w:space="0" w:color="auto"/>
                    <w:right w:val="none" w:sz="0" w:space="0" w:color="auto"/>
                  </w:divBdr>
                </w:div>
                <w:div w:id="1060444509">
                  <w:marLeft w:val="640"/>
                  <w:marRight w:val="0"/>
                  <w:marTop w:val="0"/>
                  <w:marBottom w:val="0"/>
                  <w:divBdr>
                    <w:top w:val="none" w:sz="0" w:space="0" w:color="auto"/>
                    <w:left w:val="none" w:sz="0" w:space="0" w:color="auto"/>
                    <w:bottom w:val="none" w:sz="0" w:space="0" w:color="auto"/>
                    <w:right w:val="none" w:sz="0" w:space="0" w:color="auto"/>
                  </w:divBdr>
                </w:div>
                <w:div w:id="1097019717">
                  <w:marLeft w:val="640"/>
                  <w:marRight w:val="0"/>
                  <w:marTop w:val="0"/>
                  <w:marBottom w:val="0"/>
                  <w:divBdr>
                    <w:top w:val="none" w:sz="0" w:space="0" w:color="auto"/>
                    <w:left w:val="none" w:sz="0" w:space="0" w:color="auto"/>
                    <w:bottom w:val="none" w:sz="0" w:space="0" w:color="auto"/>
                    <w:right w:val="none" w:sz="0" w:space="0" w:color="auto"/>
                  </w:divBdr>
                </w:div>
                <w:div w:id="1117601099">
                  <w:marLeft w:val="640"/>
                  <w:marRight w:val="0"/>
                  <w:marTop w:val="0"/>
                  <w:marBottom w:val="0"/>
                  <w:divBdr>
                    <w:top w:val="none" w:sz="0" w:space="0" w:color="auto"/>
                    <w:left w:val="none" w:sz="0" w:space="0" w:color="auto"/>
                    <w:bottom w:val="none" w:sz="0" w:space="0" w:color="auto"/>
                    <w:right w:val="none" w:sz="0" w:space="0" w:color="auto"/>
                  </w:divBdr>
                </w:div>
                <w:div w:id="1122454803">
                  <w:marLeft w:val="640"/>
                  <w:marRight w:val="0"/>
                  <w:marTop w:val="0"/>
                  <w:marBottom w:val="0"/>
                  <w:divBdr>
                    <w:top w:val="none" w:sz="0" w:space="0" w:color="auto"/>
                    <w:left w:val="none" w:sz="0" w:space="0" w:color="auto"/>
                    <w:bottom w:val="none" w:sz="0" w:space="0" w:color="auto"/>
                    <w:right w:val="none" w:sz="0" w:space="0" w:color="auto"/>
                  </w:divBdr>
                </w:div>
                <w:div w:id="1201017213">
                  <w:marLeft w:val="640"/>
                  <w:marRight w:val="0"/>
                  <w:marTop w:val="0"/>
                  <w:marBottom w:val="0"/>
                  <w:divBdr>
                    <w:top w:val="none" w:sz="0" w:space="0" w:color="auto"/>
                    <w:left w:val="none" w:sz="0" w:space="0" w:color="auto"/>
                    <w:bottom w:val="none" w:sz="0" w:space="0" w:color="auto"/>
                    <w:right w:val="none" w:sz="0" w:space="0" w:color="auto"/>
                  </w:divBdr>
                </w:div>
                <w:div w:id="1215778842">
                  <w:marLeft w:val="640"/>
                  <w:marRight w:val="0"/>
                  <w:marTop w:val="0"/>
                  <w:marBottom w:val="0"/>
                  <w:divBdr>
                    <w:top w:val="none" w:sz="0" w:space="0" w:color="auto"/>
                    <w:left w:val="none" w:sz="0" w:space="0" w:color="auto"/>
                    <w:bottom w:val="none" w:sz="0" w:space="0" w:color="auto"/>
                    <w:right w:val="none" w:sz="0" w:space="0" w:color="auto"/>
                  </w:divBdr>
                </w:div>
                <w:div w:id="1240939403">
                  <w:marLeft w:val="640"/>
                  <w:marRight w:val="0"/>
                  <w:marTop w:val="0"/>
                  <w:marBottom w:val="0"/>
                  <w:divBdr>
                    <w:top w:val="none" w:sz="0" w:space="0" w:color="auto"/>
                    <w:left w:val="none" w:sz="0" w:space="0" w:color="auto"/>
                    <w:bottom w:val="none" w:sz="0" w:space="0" w:color="auto"/>
                    <w:right w:val="none" w:sz="0" w:space="0" w:color="auto"/>
                  </w:divBdr>
                </w:div>
                <w:div w:id="1258252176">
                  <w:marLeft w:val="640"/>
                  <w:marRight w:val="0"/>
                  <w:marTop w:val="0"/>
                  <w:marBottom w:val="0"/>
                  <w:divBdr>
                    <w:top w:val="none" w:sz="0" w:space="0" w:color="auto"/>
                    <w:left w:val="none" w:sz="0" w:space="0" w:color="auto"/>
                    <w:bottom w:val="none" w:sz="0" w:space="0" w:color="auto"/>
                    <w:right w:val="none" w:sz="0" w:space="0" w:color="auto"/>
                  </w:divBdr>
                </w:div>
                <w:div w:id="1273587066">
                  <w:marLeft w:val="640"/>
                  <w:marRight w:val="0"/>
                  <w:marTop w:val="0"/>
                  <w:marBottom w:val="0"/>
                  <w:divBdr>
                    <w:top w:val="none" w:sz="0" w:space="0" w:color="auto"/>
                    <w:left w:val="none" w:sz="0" w:space="0" w:color="auto"/>
                    <w:bottom w:val="none" w:sz="0" w:space="0" w:color="auto"/>
                    <w:right w:val="none" w:sz="0" w:space="0" w:color="auto"/>
                  </w:divBdr>
                </w:div>
                <w:div w:id="1285574844">
                  <w:marLeft w:val="640"/>
                  <w:marRight w:val="0"/>
                  <w:marTop w:val="0"/>
                  <w:marBottom w:val="0"/>
                  <w:divBdr>
                    <w:top w:val="none" w:sz="0" w:space="0" w:color="auto"/>
                    <w:left w:val="none" w:sz="0" w:space="0" w:color="auto"/>
                    <w:bottom w:val="none" w:sz="0" w:space="0" w:color="auto"/>
                    <w:right w:val="none" w:sz="0" w:space="0" w:color="auto"/>
                  </w:divBdr>
                </w:div>
                <w:div w:id="1308586099">
                  <w:marLeft w:val="640"/>
                  <w:marRight w:val="0"/>
                  <w:marTop w:val="0"/>
                  <w:marBottom w:val="0"/>
                  <w:divBdr>
                    <w:top w:val="none" w:sz="0" w:space="0" w:color="auto"/>
                    <w:left w:val="none" w:sz="0" w:space="0" w:color="auto"/>
                    <w:bottom w:val="none" w:sz="0" w:space="0" w:color="auto"/>
                    <w:right w:val="none" w:sz="0" w:space="0" w:color="auto"/>
                  </w:divBdr>
                </w:div>
                <w:div w:id="1349328528">
                  <w:marLeft w:val="640"/>
                  <w:marRight w:val="0"/>
                  <w:marTop w:val="0"/>
                  <w:marBottom w:val="0"/>
                  <w:divBdr>
                    <w:top w:val="none" w:sz="0" w:space="0" w:color="auto"/>
                    <w:left w:val="none" w:sz="0" w:space="0" w:color="auto"/>
                    <w:bottom w:val="none" w:sz="0" w:space="0" w:color="auto"/>
                    <w:right w:val="none" w:sz="0" w:space="0" w:color="auto"/>
                  </w:divBdr>
                </w:div>
                <w:div w:id="1391264543">
                  <w:marLeft w:val="640"/>
                  <w:marRight w:val="0"/>
                  <w:marTop w:val="0"/>
                  <w:marBottom w:val="0"/>
                  <w:divBdr>
                    <w:top w:val="none" w:sz="0" w:space="0" w:color="auto"/>
                    <w:left w:val="none" w:sz="0" w:space="0" w:color="auto"/>
                    <w:bottom w:val="none" w:sz="0" w:space="0" w:color="auto"/>
                    <w:right w:val="none" w:sz="0" w:space="0" w:color="auto"/>
                  </w:divBdr>
                </w:div>
                <w:div w:id="1413164791">
                  <w:marLeft w:val="640"/>
                  <w:marRight w:val="0"/>
                  <w:marTop w:val="0"/>
                  <w:marBottom w:val="0"/>
                  <w:divBdr>
                    <w:top w:val="none" w:sz="0" w:space="0" w:color="auto"/>
                    <w:left w:val="none" w:sz="0" w:space="0" w:color="auto"/>
                    <w:bottom w:val="none" w:sz="0" w:space="0" w:color="auto"/>
                    <w:right w:val="none" w:sz="0" w:space="0" w:color="auto"/>
                  </w:divBdr>
                </w:div>
                <w:div w:id="1416246590">
                  <w:marLeft w:val="640"/>
                  <w:marRight w:val="0"/>
                  <w:marTop w:val="0"/>
                  <w:marBottom w:val="0"/>
                  <w:divBdr>
                    <w:top w:val="none" w:sz="0" w:space="0" w:color="auto"/>
                    <w:left w:val="none" w:sz="0" w:space="0" w:color="auto"/>
                    <w:bottom w:val="none" w:sz="0" w:space="0" w:color="auto"/>
                    <w:right w:val="none" w:sz="0" w:space="0" w:color="auto"/>
                  </w:divBdr>
                </w:div>
                <w:div w:id="1454981871">
                  <w:marLeft w:val="640"/>
                  <w:marRight w:val="0"/>
                  <w:marTop w:val="0"/>
                  <w:marBottom w:val="0"/>
                  <w:divBdr>
                    <w:top w:val="none" w:sz="0" w:space="0" w:color="auto"/>
                    <w:left w:val="none" w:sz="0" w:space="0" w:color="auto"/>
                    <w:bottom w:val="none" w:sz="0" w:space="0" w:color="auto"/>
                    <w:right w:val="none" w:sz="0" w:space="0" w:color="auto"/>
                  </w:divBdr>
                </w:div>
                <w:div w:id="1507748456">
                  <w:marLeft w:val="640"/>
                  <w:marRight w:val="0"/>
                  <w:marTop w:val="0"/>
                  <w:marBottom w:val="0"/>
                  <w:divBdr>
                    <w:top w:val="none" w:sz="0" w:space="0" w:color="auto"/>
                    <w:left w:val="none" w:sz="0" w:space="0" w:color="auto"/>
                    <w:bottom w:val="none" w:sz="0" w:space="0" w:color="auto"/>
                    <w:right w:val="none" w:sz="0" w:space="0" w:color="auto"/>
                  </w:divBdr>
                </w:div>
                <w:div w:id="1535195439">
                  <w:marLeft w:val="640"/>
                  <w:marRight w:val="0"/>
                  <w:marTop w:val="0"/>
                  <w:marBottom w:val="0"/>
                  <w:divBdr>
                    <w:top w:val="none" w:sz="0" w:space="0" w:color="auto"/>
                    <w:left w:val="none" w:sz="0" w:space="0" w:color="auto"/>
                    <w:bottom w:val="none" w:sz="0" w:space="0" w:color="auto"/>
                    <w:right w:val="none" w:sz="0" w:space="0" w:color="auto"/>
                  </w:divBdr>
                </w:div>
                <w:div w:id="1539392676">
                  <w:marLeft w:val="640"/>
                  <w:marRight w:val="0"/>
                  <w:marTop w:val="0"/>
                  <w:marBottom w:val="0"/>
                  <w:divBdr>
                    <w:top w:val="none" w:sz="0" w:space="0" w:color="auto"/>
                    <w:left w:val="none" w:sz="0" w:space="0" w:color="auto"/>
                    <w:bottom w:val="none" w:sz="0" w:space="0" w:color="auto"/>
                    <w:right w:val="none" w:sz="0" w:space="0" w:color="auto"/>
                  </w:divBdr>
                </w:div>
                <w:div w:id="1554973330">
                  <w:marLeft w:val="640"/>
                  <w:marRight w:val="0"/>
                  <w:marTop w:val="0"/>
                  <w:marBottom w:val="0"/>
                  <w:divBdr>
                    <w:top w:val="none" w:sz="0" w:space="0" w:color="auto"/>
                    <w:left w:val="none" w:sz="0" w:space="0" w:color="auto"/>
                    <w:bottom w:val="none" w:sz="0" w:space="0" w:color="auto"/>
                    <w:right w:val="none" w:sz="0" w:space="0" w:color="auto"/>
                  </w:divBdr>
                </w:div>
                <w:div w:id="1563130630">
                  <w:marLeft w:val="640"/>
                  <w:marRight w:val="0"/>
                  <w:marTop w:val="0"/>
                  <w:marBottom w:val="0"/>
                  <w:divBdr>
                    <w:top w:val="none" w:sz="0" w:space="0" w:color="auto"/>
                    <w:left w:val="none" w:sz="0" w:space="0" w:color="auto"/>
                    <w:bottom w:val="none" w:sz="0" w:space="0" w:color="auto"/>
                    <w:right w:val="none" w:sz="0" w:space="0" w:color="auto"/>
                  </w:divBdr>
                </w:div>
                <w:div w:id="1593933806">
                  <w:marLeft w:val="640"/>
                  <w:marRight w:val="0"/>
                  <w:marTop w:val="0"/>
                  <w:marBottom w:val="0"/>
                  <w:divBdr>
                    <w:top w:val="none" w:sz="0" w:space="0" w:color="auto"/>
                    <w:left w:val="none" w:sz="0" w:space="0" w:color="auto"/>
                    <w:bottom w:val="none" w:sz="0" w:space="0" w:color="auto"/>
                    <w:right w:val="none" w:sz="0" w:space="0" w:color="auto"/>
                  </w:divBdr>
                </w:div>
                <w:div w:id="1602760552">
                  <w:marLeft w:val="640"/>
                  <w:marRight w:val="0"/>
                  <w:marTop w:val="0"/>
                  <w:marBottom w:val="0"/>
                  <w:divBdr>
                    <w:top w:val="none" w:sz="0" w:space="0" w:color="auto"/>
                    <w:left w:val="none" w:sz="0" w:space="0" w:color="auto"/>
                    <w:bottom w:val="none" w:sz="0" w:space="0" w:color="auto"/>
                    <w:right w:val="none" w:sz="0" w:space="0" w:color="auto"/>
                  </w:divBdr>
                </w:div>
                <w:div w:id="1653018994">
                  <w:marLeft w:val="640"/>
                  <w:marRight w:val="0"/>
                  <w:marTop w:val="0"/>
                  <w:marBottom w:val="0"/>
                  <w:divBdr>
                    <w:top w:val="none" w:sz="0" w:space="0" w:color="auto"/>
                    <w:left w:val="none" w:sz="0" w:space="0" w:color="auto"/>
                    <w:bottom w:val="none" w:sz="0" w:space="0" w:color="auto"/>
                    <w:right w:val="none" w:sz="0" w:space="0" w:color="auto"/>
                  </w:divBdr>
                </w:div>
                <w:div w:id="1690180078">
                  <w:marLeft w:val="640"/>
                  <w:marRight w:val="0"/>
                  <w:marTop w:val="0"/>
                  <w:marBottom w:val="0"/>
                  <w:divBdr>
                    <w:top w:val="none" w:sz="0" w:space="0" w:color="auto"/>
                    <w:left w:val="none" w:sz="0" w:space="0" w:color="auto"/>
                    <w:bottom w:val="none" w:sz="0" w:space="0" w:color="auto"/>
                    <w:right w:val="none" w:sz="0" w:space="0" w:color="auto"/>
                  </w:divBdr>
                </w:div>
                <w:div w:id="1815834357">
                  <w:marLeft w:val="640"/>
                  <w:marRight w:val="0"/>
                  <w:marTop w:val="0"/>
                  <w:marBottom w:val="0"/>
                  <w:divBdr>
                    <w:top w:val="none" w:sz="0" w:space="0" w:color="auto"/>
                    <w:left w:val="none" w:sz="0" w:space="0" w:color="auto"/>
                    <w:bottom w:val="none" w:sz="0" w:space="0" w:color="auto"/>
                    <w:right w:val="none" w:sz="0" w:space="0" w:color="auto"/>
                  </w:divBdr>
                </w:div>
                <w:div w:id="1881433540">
                  <w:marLeft w:val="640"/>
                  <w:marRight w:val="0"/>
                  <w:marTop w:val="0"/>
                  <w:marBottom w:val="0"/>
                  <w:divBdr>
                    <w:top w:val="none" w:sz="0" w:space="0" w:color="auto"/>
                    <w:left w:val="none" w:sz="0" w:space="0" w:color="auto"/>
                    <w:bottom w:val="none" w:sz="0" w:space="0" w:color="auto"/>
                    <w:right w:val="none" w:sz="0" w:space="0" w:color="auto"/>
                  </w:divBdr>
                </w:div>
                <w:div w:id="1944410265">
                  <w:marLeft w:val="640"/>
                  <w:marRight w:val="0"/>
                  <w:marTop w:val="0"/>
                  <w:marBottom w:val="0"/>
                  <w:divBdr>
                    <w:top w:val="none" w:sz="0" w:space="0" w:color="auto"/>
                    <w:left w:val="none" w:sz="0" w:space="0" w:color="auto"/>
                    <w:bottom w:val="none" w:sz="0" w:space="0" w:color="auto"/>
                    <w:right w:val="none" w:sz="0" w:space="0" w:color="auto"/>
                  </w:divBdr>
                </w:div>
                <w:div w:id="1999454773">
                  <w:marLeft w:val="640"/>
                  <w:marRight w:val="0"/>
                  <w:marTop w:val="0"/>
                  <w:marBottom w:val="0"/>
                  <w:divBdr>
                    <w:top w:val="none" w:sz="0" w:space="0" w:color="auto"/>
                    <w:left w:val="none" w:sz="0" w:space="0" w:color="auto"/>
                    <w:bottom w:val="none" w:sz="0" w:space="0" w:color="auto"/>
                    <w:right w:val="none" w:sz="0" w:space="0" w:color="auto"/>
                  </w:divBdr>
                </w:div>
                <w:div w:id="2076581442">
                  <w:marLeft w:val="640"/>
                  <w:marRight w:val="0"/>
                  <w:marTop w:val="0"/>
                  <w:marBottom w:val="0"/>
                  <w:divBdr>
                    <w:top w:val="none" w:sz="0" w:space="0" w:color="auto"/>
                    <w:left w:val="none" w:sz="0" w:space="0" w:color="auto"/>
                    <w:bottom w:val="none" w:sz="0" w:space="0" w:color="auto"/>
                    <w:right w:val="none" w:sz="0" w:space="0" w:color="auto"/>
                  </w:divBdr>
                </w:div>
                <w:div w:id="2134590664">
                  <w:marLeft w:val="640"/>
                  <w:marRight w:val="0"/>
                  <w:marTop w:val="0"/>
                  <w:marBottom w:val="0"/>
                  <w:divBdr>
                    <w:top w:val="none" w:sz="0" w:space="0" w:color="auto"/>
                    <w:left w:val="none" w:sz="0" w:space="0" w:color="auto"/>
                    <w:bottom w:val="none" w:sz="0" w:space="0" w:color="auto"/>
                    <w:right w:val="none" w:sz="0" w:space="0" w:color="auto"/>
                  </w:divBdr>
                </w:div>
              </w:divsChild>
            </w:div>
            <w:div w:id="2093118642">
              <w:marLeft w:val="0"/>
              <w:marRight w:val="0"/>
              <w:marTop w:val="0"/>
              <w:marBottom w:val="0"/>
              <w:divBdr>
                <w:top w:val="none" w:sz="0" w:space="0" w:color="auto"/>
                <w:left w:val="none" w:sz="0" w:space="0" w:color="auto"/>
                <w:bottom w:val="none" w:sz="0" w:space="0" w:color="auto"/>
                <w:right w:val="none" w:sz="0" w:space="0" w:color="auto"/>
              </w:divBdr>
              <w:divsChild>
                <w:div w:id="9534112">
                  <w:marLeft w:val="640"/>
                  <w:marRight w:val="0"/>
                  <w:marTop w:val="0"/>
                  <w:marBottom w:val="0"/>
                  <w:divBdr>
                    <w:top w:val="none" w:sz="0" w:space="0" w:color="auto"/>
                    <w:left w:val="none" w:sz="0" w:space="0" w:color="auto"/>
                    <w:bottom w:val="none" w:sz="0" w:space="0" w:color="auto"/>
                    <w:right w:val="none" w:sz="0" w:space="0" w:color="auto"/>
                  </w:divBdr>
                </w:div>
                <w:div w:id="123934549">
                  <w:marLeft w:val="640"/>
                  <w:marRight w:val="0"/>
                  <w:marTop w:val="0"/>
                  <w:marBottom w:val="0"/>
                  <w:divBdr>
                    <w:top w:val="none" w:sz="0" w:space="0" w:color="auto"/>
                    <w:left w:val="none" w:sz="0" w:space="0" w:color="auto"/>
                    <w:bottom w:val="none" w:sz="0" w:space="0" w:color="auto"/>
                    <w:right w:val="none" w:sz="0" w:space="0" w:color="auto"/>
                  </w:divBdr>
                </w:div>
                <w:div w:id="211238372">
                  <w:marLeft w:val="640"/>
                  <w:marRight w:val="0"/>
                  <w:marTop w:val="0"/>
                  <w:marBottom w:val="0"/>
                  <w:divBdr>
                    <w:top w:val="none" w:sz="0" w:space="0" w:color="auto"/>
                    <w:left w:val="none" w:sz="0" w:space="0" w:color="auto"/>
                    <w:bottom w:val="none" w:sz="0" w:space="0" w:color="auto"/>
                    <w:right w:val="none" w:sz="0" w:space="0" w:color="auto"/>
                  </w:divBdr>
                </w:div>
                <w:div w:id="232932693">
                  <w:marLeft w:val="640"/>
                  <w:marRight w:val="0"/>
                  <w:marTop w:val="0"/>
                  <w:marBottom w:val="0"/>
                  <w:divBdr>
                    <w:top w:val="none" w:sz="0" w:space="0" w:color="auto"/>
                    <w:left w:val="none" w:sz="0" w:space="0" w:color="auto"/>
                    <w:bottom w:val="none" w:sz="0" w:space="0" w:color="auto"/>
                    <w:right w:val="none" w:sz="0" w:space="0" w:color="auto"/>
                  </w:divBdr>
                </w:div>
                <w:div w:id="245916937">
                  <w:marLeft w:val="640"/>
                  <w:marRight w:val="0"/>
                  <w:marTop w:val="0"/>
                  <w:marBottom w:val="0"/>
                  <w:divBdr>
                    <w:top w:val="none" w:sz="0" w:space="0" w:color="auto"/>
                    <w:left w:val="none" w:sz="0" w:space="0" w:color="auto"/>
                    <w:bottom w:val="none" w:sz="0" w:space="0" w:color="auto"/>
                    <w:right w:val="none" w:sz="0" w:space="0" w:color="auto"/>
                  </w:divBdr>
                </w:div>
                <w:div w:id="277184076">
                  <w:marLeft w:val="640"/>
                  <w:marRight w:val="0"/>
                  <w:marTop w:val="0"/>
                  <w:marBottom w:val="0"/>
                  <w:divBdr>
                    <w:top w:val="none" w:sz="0" w:space="0" w:color="auto"/>
                    <w:left w:val="none" w:sz="0" w:space="0" w:color="auto"/>
                    <w:bottom w:val="none" w:sz="0" w:space="0" w:color="auto"/>
                    <w:right w:val="none" w:sz="0" w:space="0" w:color="auto"/>
                  </w:divBdr>
                </w:div>
                <w:div w:id="333653502">
                  <w:marLeft w:val="640"/>
                  <w:marRight w:val="0"/>
                  <w:marTop w:val="0"/>
                  <w:marBottom w:val="0"/>
                  <w:divBdr>
                    <w:top w:val="none" w:sz="0" w:space="0" w:color="auto"/>
                    <w:left w:val="none" w:sz="0" w:space="0" w:color="auto"/>
                    <w:bottom w:val="none" w:sz="0" w:space="0" w:color="auto"/>
                    <w:right w:val="none" w:sz="0" w:space="0" w:color="auto"/>
                  </w:divBdr>
                </w:div>
                <w:div w:id="337931138">
                  <w:marLeft w:val="640"/>
                  <w:marRight w:val="0"/>
                  <w:marTop w:val="0"/>
                  <w:marBottom w:val="0"/>
                  <w:divBdr>
                    <w:top w:val="none" w:sz="0" w:space="0" w:color="auto"/>
                    <w:left w:val="none" w:sz="0" w:space="0" w:color="auto"/>
                    <w:bottom w:val="none" w:sz="0" w:space="0" w:color="auto"/>
                    <w:right w:val="none" w:sz="0" w:space="0" w:color="auto"/>
                  </w:divBdr>
                </w:div>
                <w:div w:id="354890223">
                  <w:marLeft w:val="640"/>
                  <w:marRight w:val="0"/>
                  <w:marTop w:val="0"/>
                  <w:marBottom w:val="0"/>
                  <w:divBdr>
                    <w:top w:val="none" w:sz="0" w:space="0" w:color="auto"/>
                    <w:left w:val="none" w:sz="0" w:space="0" w:color="auto"/>
                    <w:bottom w:val="none" w:sz="0" w:space="0" w:color="auto"/>
                    <w:right w:val="none" w:sz="0" w:space="0" w:color="auto"/>
                  </w:divBdr>
                </w:div>
                <w:div w:id="491525319">
                  <w:marLeft w:val="640"/>
                  <w:marRight w:val="0"/>
                  <w:marTop w:val="0"/>
                  <w:marBottom w:val="0"/>
                  <w:divBdr>
                    <w:top w:val="none" w:sz="0" w:space="0" w:color="auto"/>
                    <w:left w:val="none" w:sz="0" w:space="0" w:color="auto"/>
                    <w:bottom w:val="none" w:sz="0" w:space="0" w:color="auto"/>
                    <w:right w:val="none" w:sz="0" w:space="0" w:color="auto"/>
                  </w:divBdr>
                </w:div>
                <w:div w:id="503325490">
                  <w:marLeft w:val="640"/>
                  <w:marRight w:val="0"/>
                  <w:marTop w:val="0"/>
                  <w:marBottom w:val="0"/>
                  <w:divBdr>
                    <w:top w:val="none" w:sz="0" w:space="0" w:color="auto"/>
                    <w:left w:val="none" w:sz="0" w:space="0" w:color="auto"/>
                    <w:bottom w:val="none" w:sz="0" w:space="0" w:color="auto"/>
                    <w:right w:val="none" w:sz="0" w:space="0" w:color="auto"/>
                  </w:divBdr>
                </w:div>
                <w:div w:id="508522022">
                  <w:marLeft w:val="640"/>
                  <w:marRight w:val="0"/>
                  <w:marTop w:val="0"/>
                  <w:marBottom w:val="0"/>
                  <w:divBdr>
                    <w:top w:val="none" w:sz="0" w:space="0" w:color="auto"/>
                    <w:left w:val="none" w:sz="0" w:space="0" w:color="auto"/>
                    <w:bottom w:val="none" w:sz="0" w:space="0" w:color="auto"/>
                    <w:right w:val="none" w:sz="0" w:space="0" w:color="auto"/>
                  </w:divBdr>
                </w:div>
                <w:div w:id="577447165">
                  <w:marLeft w:val="640"/>
                  <w:marRight w:val="0"/>
                  <w:marTop w:val="0"/>
                  <w:marBottom w:val="0"/>
                  <w:divBdr>
                    <w:top w:val="none" w:sz="0" w:space="0" w:color="auto"/>
                    <w:left w:val="none" w:sz="0" w:space="0" w:color="auto"/>
                    <w:bottom w:val="none" w:sz="0" w:space="0" w:color="auto"/>
                    <w:right w:val="none" w:sz="0" w:space="0" w:color="auto"/>
                  </w:divBdr>
                </w:div>
                <w:div w:id="718091340">
                  <w:marLeft w:val="640"/>
                  <w:marRight w:val="0"/>
                  <w:marTop w:val="0"/>
                  <w:marBottom w:val="0"/>
                  <w:divBdr>
                    <w:top w:val="none" w:sz="0" w:space="0" w:color="auto"/>
                    <w:left w:val="none" w:sz="0" w:space="0" w:color="auto"/>
                    <w:bottom w:val="none" w:sz="0" w:space="0" w:color="auto"/>
                    <w:right w:val="none" w:sz="0" w:space="0" w:color="auto"/>
                  </w:divBdr>
                </w:div>
                <w:div w:id="722677776">
                  <w:marLeft w:val="640"/>
                  <w:marRight w:val="0"/>
                  <w:marTop w:val="0"/>
                  <w:marBottom w:val="0"/>
                  <w:divBdr>
                    <w:top w:val="none" w:sz="0" w:space="0" w:color="auto"/>
                    <w:left w:val="none" w:sz="0" w:space="0" w:color="auto"/>
                    <w:bottom w:val="none" w:sz="0" w:space="0" w:color="auto"/>
                    <w:right w:val="none" w:sz="0" w:space="0" w:color="auto"/>
                  </w:divBdr>
                </w:div>
                <w:div w:id="742988741">
                  <w:marLeft w:val="640"/>
                  <w:marRight w:val="0"/>
                  <w:marTop w:val="0"/>
                  <w:marBottom w:val="0"/>
                  <w:divBdr>
                    <w:top w:val="none" w:sz="0" w:space="0" w:color="auto"/>
                    <w:left w:val="none" w:sz="0" w:space="0" w:color="auto"/>
                    <w:bottom w:val="none" w:sz="0" w:space="0" w:color="auto"/>
                    <w:right w:val="none" w:sz="0" w:space="0" w:color="auto"/>
                  </w:divBdr>
                </w:div>
                <w:div w:id="749159605">
                  <w:marLeft w:val="640"/>
                  <w:marRight w:val="0"/>
                  <w:marTop w:val="0"/>
                  <w:marBottom w:val="0"/>
                  <w:divBdr>
                    <w:top w:val="none" w:sz="0" w:space="0" w:color="auto"/>
                    <w:left w:val="none" w:sz="0" w:space="0" w:color="auto"/>
                    <w:bottom w:val="none" w:sz="0" w:space="0" w:color="auto"/>
                    <w:right w:val="none" w:sz="0" w:space="0" w:color="auto"/>
                  </w:divBdr>
                </w:div>
                <w:div w:id="764347845">
                  <w:marLeft w:val="640"/>
                  <w:marRight w:val="0"/>
                  <w:marTop w:val="0"/>
                  <w:marBottom w:val="0"/>
                  <w:divBdr>
                    <w:top w:val="none" w:sz="0" w:space="0" w:color="auto"/>
                    <w:left w:val="none" w:sz="0" w:space="0" w:color="auto"/>
                    <w:bottom w:val="none" w:sz="0" w:space="0" w:color="auto"/>
                    <w:right w:val="none" w:sz="0" w:space="0" w:color="auto"/>
                  </w:divBdr>
                </w:div>
                <w:div w:id="765885664">
                  <w:marLeft w:val="640"/>
                  <w:marRight w:val="0"/>
                  <w:marTop w:val="0"/>
                  <w:marBottom w:val="0"/>
                  <w:divBdr>
                    <w:top w:val="none" w:sz="0" w:space="0" w:color="auto"/>
                    <w:left w:val="none" w:sz="0" w:space="0" w:color="auto"/>
                    <w:bottom w:val="none" w:sz="0" w:space="0" w:color="auto"/>
                    <w:right w:val="none" w:sz="0" w:space="0" w:color="auto"/>
                  </w:divBdr>
                </w:div>
                <w:div w:id="863203653">
                  <w:marLeft w:val="640"/>
                  <w:marRight w:val="0"/>
                  <w:marTop w:val="0"/>
                  <w:marBottom w:val="0"/>
                  <w:divBdr>
                    <w:top w:val="none" w:sz="0" w:space="0" w:color="auto"/>
                    <w:left w:val="none" w:sz="0" w:space="0" w:color="auto"/>
                    <w:bottom w:val="none" w:sz="0" w:space="0" w:color="auto"/>
                    <w:right w:val="none" w:sz="0" w:space="0" w:color="auto"/>
                  </w:divBdr>
                </w:div>
                <w:div w:id="882135177">
                  <w:marLeft w:val="640"/>
                  <w:marRight w:val="0"/>
                  <w:marTop w:val="0"/>
                  <w:marBottom w:val="0"/>
                  <w:divBdr>
                    <w:top w:val="none" w:sz="0" w:space="0" w:color="auto"/>
                    <w:left w:val="none" w:sz="0" w:space="0" w:color="auto"/>
                    <w:bottom w:val="none" w:sz="0" w:space="0" w:color="auto"/>
                    <w:right w:val="none" w:sz="0" w:space="0" w:color="auto"/>
                  </w:divBdr>
                </w:div>
                <w:div w:id="883326272">
                  <w:marLeft w:val="640"/>
                  <w:marRight w:val="0"/>
                  <w:marTop w:val="0"/>
                  <w:marBottom w:val="0"/>
                  <w:divBdr>
                    <w:top w:val="none" w:sz="0" w:space="0" w:color="auto"/>
                    <w:left w:val="none" w:sz="0" w:space="0" w:color="auto"/>
                    <w:bottom w:val="none" w:sz="0" w:space="0" w:color="auto"/>
                    <w:right w:val="none" w:sz="0" w:space="0" w:color="auto"/>
                  </w:divBdr>
                </w:div>
                <w:div w:id="911934024">
                  <w:marLeft w:val="640"/>
                  <w:marRight w:val="0"/>
                  <w:marTop w:val="0"/>
                  <w:marBottom w:val="0"/>
                  <w:divBdr>
                    <w:top w:val="none" w:sz="0" w:space="0" w:color="auto"/>
                    <w:left w:val="none" w:sz="0" w:space="0" w:color="auto"/>
                    <w:bottom w:val="none" w:sz="0" w:space="0" w:color="auto"/>
                    <w:right w:val="none" w:sz="0" w:space="0" w:color="auto"/>
                  </w:divBdr>
                </w:div>
                <w:div w:id="950822741">
                  <w:marLeft w:val="640"/>
                  <w:marRight w:val="0"/>
                  <w:marTop w:val="0"/>
                  <w:marBottom w:val="0"/>
                  <w:divBdr>
                    <w:top w:val="none" w:sz="0" w:space="0" w:color="auto"/>
                    <w:left w:val="none" w:sz="0" w:space="0" w:color="auto"/>
                    <w:bottom w:val="none" w:sz="0" w:space="0" w:color="auto"/>
                    <w:right w:val="none" w:sz="0" w:space="0" w:color="auto"/>
                  </w:divBdr>
                </w:div>
                <w:div w:id="1015882503">
                  <w:marLeft w:val="640"/>
                  <w:marRight w:val="0"/>
                  <w:marTop w:val="0"/>
                  <w:marBottom w:val="0"/>
                  <w:divBdr>
                    <w:top w:val="none" w:sz="0" w:space="0" w:color="auto"/>
                    <w:left w:val="none" w:sz="0" w:space="0" w:color="auto"/>
                    <w:bottom w:val="none" w:sz="0" w:space="0" w:color="auto"/>
                    <w:right w:val="none" w:sz="0" w:space="0" w:color="auto"/>
                  </w:divBdr>
                </w:div>
                <w:div w:id="1022433786">
                  <w:marLeft w:val="640"/>
                  <w:marRight w:val="0"/>
                  <w:marTop w:val="0"/>
                  <w:marBottom w:val="0"/>
                  <w:divBdr>
                    <w:top w:val="none" w:sz="0" w:space="0" w:color="auto"/>
                    <w:left w:val="none" w:sz="0" w:space="0" w:color="auto"/>
                    <w:bottom w:val="none" w:sz="0" w:space="0" w:color="auto"/>
                    <w:right w:val="none" w:sz="0" w:space="0" w:color="auto"/>
                  </w:divBdr>
                </w:div>
                <w:div w:id="1086808477">
                  <w:marLeft w:val="640"/>
                  <w:marRight w:val="0"/>
                  <w:marTop w:val="0"/>
                  <w:marBottom w:val="0"/>
                  <w:divBdr>
                    <w:top w:val="none" w:sz="0" w:space="0" w:color="auto"/>
                    <w:left w:val="none" w:sz="0" w:space="0" w:color="auto"/>
                    <w:bottom w:val="none" w:sz="0" w:space="0" w:color="auto"/>
                    <w:right w:val="none" w:sz="0" w:space="0" w:color="auto"/>
                  </w:divBdr>
                </w:div>
                <w:div w:id="1115709273">
                  <w:marLeft w:val="640"/>
                  <w:marRight w:val="0"/>
                  <w:marTop w:val="0"/>
                  <w:marBottom w:val="0"/>
                  <w:divBdr>
                    <w:top w:val="none" w:sz="0" w:space="0" w:color="auto"/>
                    <w:left w:val="none" w:sz="0" w:space="0" w:color="auto"/>
                    <w:bottom w:val="none" w:sz="0" w:space="0" w:color="auto"/>
                    <w:right w:val="none" w:sz="0" w:space="0" w:color="auto"/>
                  </w:divBdr>
                </w:div>
                <w:div w:id="1152941453">
                  <w:marLeft w:val="640"/>
                  <w:marRight w:val="0"/>
                  <w:marTop w:val="0"/>
                  <w:marBottom w:val="0"/>
                  <w:divBdr>
                    <w:top w:val="none" w:sz="0" w:space="0" w:color="auto"/>
                    <w:left w:val="none" w:sz="0" w:space="0" w:color="auto"/>
                    <w:bottom w:val="none" w:sz="0" w:space="0" w:color="auto"/>
                    <w:right w:val="none" w:sz="0" w:space="0" w:color="auto"/>
                  </w:divBdr>
                </w:div>
                <w:div w:id="1184711043">
                  <w:marLeft w:val="640"/>
                  <w:marRight w:val="0"/>
                  <w:marTop w:val="0"/>
                  <w:marBottom w:val="0"/>
                  <w:divBdr>
                    <w:top w:val="none" w:sz="0" w:space="0" w:color="auto"/>
                    <w:left w:val="none" w:sz="0" w:space="0" w:color="auto"/>
                    <w:bottom w:val="none" w:sz="0" w:space="0" w:color="auto"/>
                    <w:right w:val="none" w:sz="0" w:space="0" w:color="auto"/>
                  </w:divBdr>
                </w:div>
                <w:div w:id="1191991949">
                  <w:marLeft w:val="640"/>
                  <w:marRight w:val="0"/>
                  <w:marTop w:val="0"/>
                  <w:marBottom w:val="0"/>
                  <w:divBdr>
                    <w:top w:val="none" w:sz="0" w:space="0" w:color="auto"/>
                    <w:left w:val="none" w:sz="0" w:space="0" w:color="auto"/>
                    <w:bottom w:val="none" w:sz="0" w:space="0" w:color="auto"/>
                    <w:right w:val="none" w:sz="0" w:space="0" w:color="auto"/>
                  </w:divBdr>
                </w:div>
                <w:div w:id="1216702386">
                  <w:marLeft w:val="640"/>
                  <w:marRight w:val="0"/>
                  <w:marTop w:val="0"/>
                  <w:marBottom w:val="0"/>
                  <w:divBdr>
                    <w:top w:val="none" w:sz="0" w:space="0" w:color="auto"/>
                    <w:left w:val="none" w:sz="0" w:space="0" w:color="auto"/>
                    <w:bottom w:val="none" w:sz="0" w:space="0" w:color="auto"/>
                    <w:right w:val="none" w:sz="0" w:space="0" w:color="auto"/>
                  </w:divBdr>
                </w:div>
                <w:div w:id="1272854352">
                  <w:marLeft w:val="640"/>
                  <w:marRight w:val="0"/>
                  <w:marTop w:val="0"/>
                  <w:marBottom w:val="0"/>
                  <w:divBdr>
                    <w:top w:val="none" w:sz="0" w:space="0" w:color="auto"/>
                    <w:left w:val="none" w:sz="0" w:space="0" w:color="auto"/>
                    <w:bottom w:val="none" w:sz="0" w:space="0" w:color="auto"/>
                    <w:right w:val="none" w:sz="0" w:space="0" w:color="auto"/>
                  </w:divBdr>
                </w:div>
                <w:div w:id="1312174895">
                  <w:marLeft w:val="640"/>
                  <w:marRight w:val="0"/>
                  <w:marTop w:val="0"/>
                  <w:marBottom w:val="0"/>
                  <w:divBdr>
                    <w:top w:val="none" w:sz="0" w:space="0" w:color="auto"/>
                    <w:left w:val="none" w:sz="0" w:space="0" w:color="auto"/>
                    <w:bottom w:val="none" w:sz="0" w:space="0" w:color="auto"/>
                    <w:right w:val="none" w:sz="0" w:space="0" w:color="auto"/>
                  </w:divBdr>
                </w:div>
                <w:div w:id="1397976271">
                  <w:marLeft w:val="640"/>
                  <w:marRight w:val="0"/>
                  <w:marTop w:val="0"/>
                  <w:marBottom w:val="0"/>
                  <w:divBdr>
                    <w:top w:val="none" w:sz="0" w:space="0" w:color="auto"/>
                    <w:left w:val="none" w:sz="0" w:space="0" w:color="auto"/>
                    <w:bottom w:val="none" w:sz="0" w:space="0" w:color="auto"/>
                    <w:right w:val="none" w:sz="0" w:space="0" w:color="auto"/>
                  </w:divBdr>
                </w:div>
                <w:div w:id="1422679842">
                  <w:marLeft w:val="640"/>
                  <w:marRight w:val="0"/>
                  <w:marTop w:val="0"/>
                  <w:marBottom w:val="0"/>
                  <w:divBdr>
                    <w:top w:val="none" w:sz="0" w:space="0" w:color="auto"/>
                    <w:left w:val="none" w:sz="0" w:space="0" w:color="auto"/>
                    <w:bottom w:val="none" w:sz="0" w:space="0" w:color="auto"/>
                    <w:right w:val="none" w:sz="0" w:space="0" w:color="auto"/>
                  </w:divBdr>
                </w:div>
                <w:div w:id="1470856187">
                  <w:marLeft w:val="640"/>
                  <w:marRight w:val="0"/>
                  <w:marTop w:val="0"/>
                  <w:marBottom w:val="0"/>
                  <w:divBdr>
                    <w:top w:val="none" w:sz="0" w:space="0" w:color="auto"/>
                    <w:left w:val="none" w:sz="0" w:space="0" w:color="auto"/>
                    <w:bottom w:val="none" w:sz="0" w:space="0" w:color="auto"/>
                    <w:right w:val="none" w:sz="0" w:space="0" w:color="auto"/>
                  </w:divBdr>
                </w:div>
                <w:div w:id="1616404215">
                  <w:marLeft w:val="640"/>
                  <w:marRight w:val="0"/>
                  <w:marTop w:val="0"/>
                  <w:marBottom w:val="0"/>
                  <w:divBdr>
                    <w:top w:val="none" w:sz="0" w:space="0" w:color="auto"/>
                    <w:left w:val="none" w:sz="0" w:space="0" w:color="auto"/>
                    <w:bottom w:val="none" w:sz="0" w:space="0" w:color="auto"/>
                    <w:right w:val="none" w:sz="0" w:space="0" w:color="auto"/>
                  </w:divBdr>
                </w:div>
                <w:div w:id="1624311964">
                  <w:marLeft w:val="640"/>
                  <w:marRight w:val="0"/>
                  <w:marTop w:val="0"/>
                  <w:marBottom w:val="0"/>
                  <w:divBdr>
                    <w:top w:val="none" w:sz="0" w:space="0" w:color="auto"/>
                    <w:left w:val="none" w:sz="0" w:space="0" w:color="auto"/>
                    <w:bottom w:val="none" w:sz="0" w:space="0" w:color="auto"/>
                    <w:right w:val="none" w:sz="0" w:space="0" w:color="auto"/>
                  </w:divBdr>
                </w:div>
                <w:div w:id="1648974912">
                  <w:marLeft w:val="640"/>
                  <w:marRight w:val="0"/>
                  <w:marTop w:val="0"/>
                  <w:marBottom w:val="0"/>
                  <w:divBdr>
                    <w:top w:val="none" w:sz="0" w:space="0" w:color="auto"/>
                    <w:left w:val="none" w:sz="0" w:space="0" w:color="auto"/>
                    <w:bottom w:val="none" w:sz="0" w:space="0" w:color="auto"/>
                    <w:right w:val="none" w:sz="0" w:space="0" w:color="auto"/>
                  </w:divBdr>
                </w:div>
                <w:div w:id="1660813824">
                  <w:marLeft w:val="640"/>
                  <w:marRight w:val="0"/>
                  <w:marTop w:val="0"/>
                  <w:marBottom w:val="0"/>
                  <w:divBdr>
                    <w:top w:val="none" w:sz="0" w:space="0" w:color="auto"/>
                    <w:left w:val="none" w:sz="0" w:space="0" w:color="auto"/>
                    <w:bottom w:val="none" w:sz="0" w:space="0" w:color="auto"/>
                    <w:right w:val="none" w:sz="0" w:space="0" w:color="auto"/>
                  </w:divBdr>
                </w:div>
                <w:div w:id="1691758590">
                  <w:marLeft w:val="640"/>
                  <w:marRight w:val="0"/>
                  <w:marTop w:val="0"/>
                  <w:marBottom w:val="0"/>
                  <w:divBdr>
                    <w:top w:val="none" w:sz="0" w:space="0" w:color="auto"/>
                    <w:left w:val="none" w:sz="0" w:space="0" w:color="auto"/>
                    <w:bottom w:val="none" w:sz="0" w:space="0" w:color="auto"/>
                    <w:right w:val="none" w:sz="0" w:space="0" w:color="auto"/>
                  </w:divBdr>
                </w:div>
                <w:div w:id="1709836859">
                  <w:marLeft w:val="640"/>
                  <w:marRight w:val="0"/>
                  <w:marTop w:val="0"/>
                  <w:marBottom w:val="0"/>
                  <w:divBdr>
                    <w:top w:val="none" w:sz="0" w:space="0" w:color="auto"/>
                    <w:left w:val="none" w:sz="0" w:space="0" w:color="auto"/>
                    <w:bottom w:val="none" w:sz="0" w:space="0" w:color="auto"/>
                    <w:right w:val="none" w:sz="0" w:space="0" w:color="auto"/>
                  </w:divBdr>
                </w:div>
                <w:div w:id="1761371130">
                  <w:marLeft w:val="640"/>
                  <w:marRight w:val="0"/>
                  <w:marTop w:val="0"/>
                  <w:marBottom w:val="0"/>
                  <w:divBdr>
                    <w:top w:val="none" w:sz="0" w:space="0" w:color="auto"/>
                    <w:left w:val="none" w:sz="0" w:space="0" w:color="auto"/>
                    <w:bottom w:val="none" w:sz="0" w:space="0" w:color="auto"/>
                    <w:right w:val="none" w:sz="0" w:space="0" w:color="auto"/>
                  </w:divBdr>
                </w:div>
                <w:div w:id="1836217492">
                  <w:marLeft w:val="640"/>
                  <w:marRight w:val="0"/>
                  <w:marTop w:val="0"/>
                  <w:marBottom w:val="0"/>
                  <w:divBdr>
                    <w:top w:val="none" w:sz="0" w:space="0" w:color="auto"/>
                    <w:left w:val="none" w:sz="0" w:space="0" w:color="auto"/>
                    <w:bottom w:val="none" w:sz="0" w:space="0" w:color="auto"/>
                    <w:right w:val="none" w:sz="0" w:space="0" w:color="auto"/>
                  </w:divBdr>
                </w:div>
                <w:div w:id="1886485270">
                  <w:marLeft w:val="640"/>
                  <w:marRight w:val="0"/>
                  <w:marTop w:val="0"/>
                  <w:marBottom w:val="0"/>
                  <w:divBdr>
                    <w:top w:val="none" w:sz="0" w:space="0" w:color="auto"/>
                    <w:left w:val="none" w:sz="0" w:space="0" w:color="auto"/>
                    <w:bottom w:val="none" w:sz="0" w:space="0" w:color="auto"/>
                    <w:right w:val="none" w:sz="0" w:space="0" w:color="auto"/>
                  </w:divBdr>
                </w:div>
                <w:div w:id="1886940546">
                  <w:marLeft w:val="640"/>
                  <w:marRight w:val="0"/>
                  <w:marTop w:val="0"/>
                  <w:marBottom w:val="0"/>
                  <w:divBdr>
                    <w:top w:val="none" w:sz="0" w:space="0" w:color="auto"/>
                    <w:left w:val="none" w:sz="0" w:space="0" w:color="auto"/>
                    <w:bottom w:val="none" w:sz="0" w:space="0" w:color="auto"/>
                    <w:right w:val="none" w:sz="0" w:space="0" w:color="auto"/>
                  </w:divBdr>
                </w:div>
                <w:div w:id="1933125898">
                  <w:marLeft w:val="640"/>
                  <w:marRight w:val="0"/>
                  <w:marTop w:val="0"/>
                  <w:marBottom w:val="0"/>
                  <w:divBdr>
                    <w:top w:val="none" w:sz="0" w:space="0" w:color="auto"/>
                    <w:left w:val="none" w:sz="0" w:space="0" w:color="auto"/>
                    <w:bottom w:val="none" w:sz="0" w:space="0" w:color="auto"/>
                    <w:right w:val="none" w:sz="0" w:space="0" w:color="auto"/>
                  </w:divBdr>
                </w:div>
                <w:div w:id="1946426314">
                  <w:marLeft w:val="640"/>
                  <w:marRight w:val="0"/>
                  <w:marTop w:val="0"/>
                  <w:marBottom w:val="0"/>
                  <w:divBdr>
                    <w:top w:val="none" w:sz="0" w:space="0" w:color="auto"/>
                    <w:left w:val="none" w:sz="0" w:space="0" w:color="auto"/>
                    <w:bottom w:val="none" w:sz="0" w:space="0" w:color="auto"/>
                    <w:right w:val="none" w:sz="0" w:space="0" w:color="auto"/>
                  </w:divBdr>
                </w:div>
                <w:div w:id="1957979730">
                  <w:marLeft w:val="640"/>
                  <w:marRight w:val="0"/>
                  <w:marTop w:val="0"/>
                  <w:marBottom w:val="0"/>
                  <w:divBdr>
                    <w:top w:val="none" w:sz="0" w:space="0" w:color="auto"/>
                    <w:left w:val="none" w:sz="0" w:space="0" w:color="auto"/>
                    <w:bottom w:val="none" w:sz="0" w:space="0" w:color="auto"/>
                    <w:right w:val="none" w:sz="0" w:space="0" w:color="auto"/>
                  </w:divBdr>
                </w:div>
                <w:div w:id="2024941158">
                  <w:marLeft w:val="640"/>
                  <w:marRight w:val="0"/>
                  <w:marTop w:val="0"/>
                  <w:marBottom w:val="0"/>
                  <w:divBdr>
                    <w:top w:val="none" w:sz="0" w:space="0" w:color="auto"/>
                    <w:left w:val="none" w:sz="0" w:space="0" w:color="auto"/>
                    <w:bottom w:val="none" w:sz="0" w:space="0" w:color="auto"/>
                    <w:right w:val="none" w:sz="0" w:space="0" w:color="auto"/>
                  </w:divBdr>
                </w:div>
                <w:div w:id="2107074724">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242570850">
          <w:marLeft w:val="640"/>
          <w:marRight w:val="0"/>
          <w:marTop w:val="0"/>
          <w:marBottom w:val="0"/>
          <w:divBdr>
            <w:top w:val="none" w:sz="0" w:space="0" w:color="auto"/>
            <w:left w:val="none" w:sz="0" w:space="0" w:color="auto"/>
            <w:bottom w:val="none" w:sz="0" w:space="0" w:color="auto"/>
            <w:right w:val="none" w:sz="0" w:space="0" w:color="auto"/>
          </w:divBdr>
        </w:div>
        <w:div w:id="324404499">
          <w:marLeft w:val="640"/>
          <w:marRight w:val="0"/>
          <w:marTop w:val="0"/>
          <w:marBottom w:val="0"/>
          <w:divBdr>
            <w:top w:val="none" w:sz="0" w:space="0" w:color="auto"/>
            <w:left w:val="none" w:sz="0" w:space="0" w:color="auto"/>
            <w:bottom w:val="none" w:sz="0" w:space="0" w:color="auto"/>
            <w:right w:val="none" w:sz="0" w:space="0" w:color="auto"/>
          </w:divBdr>
        </w:div>
        <w:div w:id="355886545">
          <w:marLeft w:val="640"/>
          <w:marRight w:val="0"/>
          <w:marTop w:val="0"/>
          <w:marBottom w:val="0"/>
          <w:divBdr>
            <w:top w:val="none" w:sz="0" w:space="0" w:color="auto"/>
            <w:left w:val="none" w:sz="0" w:space="0" w:color="auto"/>
            <w:bottom w:val="none" w:sz="0" w:space="0" w:color="auto"/>
            <w:right w:val="none" w:sz="0" w:space="0" w:color="auto"/>
          </w:divBdr>
        </w:div>
        <w:div w:id="383917962">
          <w:marLeft w:val="640"/>
          <w:marRight w:val="0"/>
          <w:marTop w:val="0"/>
          <w:marBottom w:val="0"/>
          <w:divBdr>
            <w:top w:val="none" w:sz="0" w:space="0" w:color="auto"/>
            <w:left w:val="none" w:sz="0" w:space="0" w:color="auto"/>
            <w:bottom w:val="none" w:sz="0" w:space="0" w:color="auto"/>
            <w:right w:val="none" w:sz="0" w:space="0" w:color="auto"/>
          </w:divBdr>
        </w:div>
        <w:div w:id="432676345">
          <w:marLeft w:val="640"/>
          <w:marRight w:val="0"/>
          <w:marTop w:val="0"/>
          <w:marBottom w:val="0"/>
          <w:divBdr>
            <w:top w:val="none" w:sz="0" w:space="0" w:color="auto"/>
            <w:left w:val="none" w:sz="0" w:space="0" w:color="auto"/>
            <w:bottom w:val="none" w:sz="0" w:space="0" w:color="auto"/>
            <w:right w:val="none" w:sz="0" w:space="0" w:color="auto"/>
          </w:divBdr>
        </w:div>
        <w:div w:id="481971815">
          <w:marLeft w:val="640"/>
          <w:marRight w:val="0"/>
          <w:marTop w:val="0"/>
          <w:marBottom w:val="0"/>
          <w:divBdr>
            <w:top w:val="none" w:sz="0" w:space="0" w:color="auto"/>
            <w:left w:val="none" w:sz="0" w:space="0" w:color="auto"/>
            <w:bottom w:val="none" w:sz="0" w:space="0" w:color="auto"/>
            <w:right w:val="none" w:sz="0" w:space="0" w:color="auto"/>
          </w:divBdr>
        </w:div>
        <w:div w:id="536242010">
          <w:marLeft w:val="640"/>
          <w:marRight w:val="0"/>
          <w:marTop w:val="0"/>
          <w:marBottom w:val="0"/>
          <w:divBdr>
            <w:top w:val="none" w:sz="0" w:space="0" w:color="auto"/>
            <w:left w:val="none" w:sz="0" w:space="0" w:color="auto"/>
            <w:bottom w:val="none" w:sz="0" w:space="0" w:color="auto"/>
            <w:right w:val="none" w:sz="0" w:space="0" w:color="auto"/>
          </w:divBdr>
        </w:div>
        <w:div w:id="637732569">
          <w:marLeft w:val="640"/>
          <w:marRight w:val="0"/>
          <w:marTop w:val="0"/>
          <w:marBottom w:val="0"/>
          <w:divBdr>
            <w:top w:val="none" w:sz="0" w:space="0" w:color="auto"/>
            <w:left w:val="none" w:sz="0" w:space="0" w:color="auto"/>
            <w:bottom w:val="none" w:sz="0" w:space="0" w:color="auto"/>
            <w:right w:val="none" w:sz="0" w:space="0" w:color="auto"/>
          </w:divBdr>
        </w:div>
        <w:div w:id="643891396">
          <w:marLeft w:val="640"/>
          <w:marRight w:val="0"/>
          <w:marTop w:val="0"/>
          <w:marBottom w:val="0"/>
          <w:divBdr>
            <w:top w:val="none" w:sz="0" w:space="0" w:color="auto"/>
            <w:left w:val="none" w:sz="0" w:space="0" w:color="auto"/>
            <w:bottom w:val="none" w:sz="0" w:space="0" w:color="auto"/>
            <w:right w:val="none" w:sz="0" w:space="0" w:color="auto"/>
          </w:divBdr>
        </w:div>
        <w:div w:id="644093496">
          <w:marLeft w:val="640"/>
          <w:marRight w:val="0"/>
          <w:marTop w:val="0"/>
          <w:marBottom w:val="0"/>
          <w:divBdr>
            <w:top w:val="none" w:sz="0" w:space="0" w:color="auto"/>
            <w:left w:val="none" w:sz="0" w:space="0" w:color="auto"/>
            <w:bottom w:val="none" w:sz="0" w:space="0" w:color="auto"/>
            <w:right w:val="none" w:sz="0" w:space="0" w:color="auto"/>
          </w:divBdr>
        </w:div>
        <w:div w:id="677391609">
          <w:marLeft w:val="640"/>
          <w:marRight w:val="0"/>
          <w:marTop w:val="0"/>
          <w:marBottom w:val="0"/>
          <w:divBdr>
            <w:top w:val="none" w:sz="0" w:space="0" w:color="auto"/>
            <w:left w:val="none" w:sz="0" w:space="0" w:color="auto"/>
            <w:bottom w:val="none" w:sz="0" w:space="0" w:color="auto"/>
            <w:right w:val="none" w:sz="0" w:space="0" w:color="auto"/>
          </w:divBdr>
        </w:div>
        <w:div w:id="685406434">
          <w:marLeft w:val="640"/>
          <w:marRight w:val="0"/>
          <w:marTop w:val="0"/>
          <w:marBottom w:val="0"/>
          <w:divBdr>
            <w:top w:val="none" w:sz="0" w:space="0" w:color="auto"/>
            <w:left w:val="none" w:sz="0" w:space="0" w:color="auto"/>
            <w:bottom w:val="none" w:sz="0" w:space="0" w:color="auto"/>
            <w:right w:val="none" w:sz="0" w:space="0" w:color="auto"/>
          </w:divBdr>
        </w:div>
        <w:div w:id="719286769">
          <w:marLeft w:val="640"/>
          <w:marRight w:val="0"/>
          <w:marTop w:val="0"/>
          <w:marBottom w:val="0"/>
          <w:divBdr>
            <w:top w:val="none" w:sz="0" w:space="0" w:color="auto"/>
            <w:left w:val="none" w:sz="0" w:space="0" w:color="auto"/>
            <w:bottom w:val="none" w:sz="0" w:space="0" w:color="auto"/>
            <w:right w:val="none" w:sz="0" w:space="0" w:color="auto"/>
          </w:divBdr>
        </w:div>
        <w:div w:id="770856861">
          <w:marLeft w:val="640"/>
          <w:marRight w:val="0"/>
          <w:marTop w:val="0"/>
          <w:marBottom w:val="0"/>
          <w:divBdr>
            <w:top w:val="none" w:sz="0" w:space="0" w:color="auto"/>
            <w:left w:val="none" w:sz="0" w:space="0" w:color="auto"/>
            <w:bottom w:val="none" w:sz="0" w:space="0" w:color="auto"/>
            <w:right w:val="none" w:sz="0" w:space="0" w:color="auto"/>
          </w:divBdr>
        </w:div>
        <w:div w:id="880551911">
          <w:marLeft w:val="640"/>
          <w:marRight w:val="0"/>
          <w:marTop w:val="0"/>
          <w:marBottom w:val="0"/>
          <w:divBdr>
            <w:top w:val="none" w:sz="0" w:space="0" w:color="auto"/>
            <w:left w:val="none" w:sz="0" w:space="0" w:color="auto"/>
            <w:bottom w:val="none" w:sz="0" w:space="0" w:color="auto"/>
            <w:right w:val="none" w:sz="0" w:space="0" w:color="auto"/>
          </w:divBdr>
        </w:div>
        <w:div w:id="888344540">
          <w:marLeft w:val="640"/>
          <w:marRight w:val="0"/>
          <w:marTop w:val="0"/>
          <w:marBottom w:val="0"/>
          <w:divBdr>
            <w:top w:val="none" w:sz="0" w:space="0" w:color="auto"/>
            <w:left w:val="none" w:sz="0" w:space="0" w:color="auto"/>
            <w:bottom w:val="none" w:sz="0" w:space="0" w:color="auto"/>
            <w:right w:val="none" w:sz="0" w:space="0" w:color="auto"/>
          </w:divBdr>
        </w:div>
        <w:div w:id="940986583">
          <w:marLeft w:val="640"/>
          <w:marRight w:val="0"/>
          <w:marTop w:val="0"/>
          <w:marBottom w:val="0"/>
          <w:divBdr>
            <w:top w:val="none" w:sz="0" w:space="0" w:color="auto"/>
            <w:left w:val="none" w:sz="0" w:space="0" w:color="auto"/>
            <w:bottom w:val="none" w:sz="0" w:space="0" w:color="auto"/>
            <w:right w:val="none" w:sz="0" w:space="0" w:color="auto"/>
          </w:divBdr>
        </w:div>
        <w:div w:id="954869754">
          <w:marLeft w:val="640"/>
          <w:marRight w:val="0"/>
          <w:marTop w:val="0"/>
          <w:marBottom w:val="0"/>
          <w:divBdr>
            <w:top w:val="none" w:sz="0" w:space="0" w:color="auto"/>
            <w:left w:val="none" w:sz="0" w:space="0" w:color="auto"/>
            <w:bottom w:val="none" w:sz="0" w:space="0" w:color="auto"/>
            <w:right w:val="none" w:sz="0" w:space="0" w:color="auto"/>
          </w:divBdr>
        </w:div>
        <w:div w:id="1020929643">
          <w:marLeft w:val="640"/>
          <w:marRight w:val="0"/>
          <w:marTop w:val="0"/>
          <w:marBottom w:val="0"/>
          <w:divBdr>
            <w:top w:val="none" w:sz="0" w:space="0" w:color="auto"/>
            <w:left w:val="none" w:sz="0" w:space="0" w:color="auto"/>
            <w:bottom w:val="none" w:sz="0" w:space="0" w:color="auto"/>
            <w:right w:val="none" w:sz="0" w:space="0" w:color="auto"/>
          </w:divBdr>
        </w:div>
        <w:div w:id="1187911633">
          <w:marLeft w:val="640"/>
          <w:marRight w:val="0"/>
          <w:marTop w:val="0"/>
          <w:marBottom w:val="0"/>
          <w:divBdr>
            <w:top w:val="none" w:sz="0" w:space="0" w:color="auto"/>
            <w:left w:val="none" w:sz="0" w:space="0" w:color="auto"/>
            <w:bottom w:val="none" w:sz="0" w:space="0" w:color="auto"/>
            <w:right w:val="none" w:sz="0" w:space="0" w:color="auto"/>
          </w:divBdr>
        </w:div>
        <w:div w:id="1210923763">
          <w:marLeft w:val="640"/>
          <w:marRight w:val="0"/>
          <w:marTop w:val="0"/>
          <w:marBottom w:val="0"/>
          <w:divBdr>
            <w:top w:val="none" w:sz="0" w:space="0" w:color="auto"/>
            <w:left w:val="none" w:sz="0" w:space="0" w:color="auto"/>
            <w:bottom w:val="none" w:sz="0" w:space="0" w:color="auto"/>
            <w:right w:val="none" w:sz="0" w:space="0" w:color="auto"/>
          </w:divBdr>
        </w:div>
        <w:div w:id="1218779133">
          <w:marLeft w:val="640"/>
          <w:marRight w:val="0"/>
          <w:marTop w:val="0"/>
          <w:marBottom w:val="0"/>
          <w:divBdr>
            <w:top w:val="none" w:sz="0" w:space="0" w:color="auto"/>
            <w:left w:val="none" w:sz="0" w:space="0" w:color="auto"/>
            <w:bottom w:val="none" w:sz="0" w:space="0" w:color="auto"/>
            <w:right w:val="none" w:sz="0" w:space="0" w:color="auto"/>
          </w:divBdr>
        </w:div>
        <w:div w:id="1230312315">
          <w:marLeft w:val="640"/>
          <w:marRight w:val="0"/>
          <w:marTop w:val="0"/>
          <w:marBottom w:val="0"/>
          <w:divBdr>
            <w:top w:val="none" w:sz="0" w:space="0" w:color="auto"/>
            <w:left w:val="none" w:sz="0" w:space="0" w:color="auto"/>
            <w:bottom w:val="none" w:sz="0" w:space="0" w:color="auto"/>
            <w:right w:val="none" w:sz="0" w:space="0" w:color="auto"/>
          </w:divBdr>
        </w:div>
        <w:div w:id="1274904509">
          <w:marLeft w:val="640"/>
          <w:marRight w:val="0"/>
          <w:marTop w:val="0"/>
          <w:marBottom w:val="0"/>
          <w:divBdr>
            <w:top w:val="none" w:sz="0" w:space="0" w:color="auto"/>
            <w:left w:val="none" w:sz="0" w:space="0" w:color="auto"/>
            <w:bottom w:val="none" w:sz="0" w:space="0" w:color="auto"/>
            <w:right w:val="none" w:sz="0" w:space="0" w:color="auto"/>
          </w:divBdr>
        </w:div>
        <w:div w:id="1363674729">
          <w:marLeft w:val="640"/>
          <w:marRight w:val="0"/>
          <w:marTop w:val="0"/>
          <w:marBottom w:val="0"/>
          <w:divBdr>
            <w:top w:val="none" w:sz="0" w:space="0" w:color="auto"/>
            <w:left w:val="none" w:sz="0" w:space="0" w:color="auto"/>
            <w:bottom w:val="none" w:sz="0" w:space="0" w:color="auto"/>
            <w:right w:val="none" w:sz="0" w:space="0" w:color="auto"/>
          </w:divBdr>
        </w:div>
        <w:div w:id="1379208324">
          <w:marLeft w:val="640"/>
          <w:marRight w:val="0"/>
          <w:marTop w:val="0"/>
          <w:marBottom w:val="0"/>
          <w:divBdr>
            <w:top w:val="none" w:sz="0" w:space="0" w:color="auto"/>
            <w:left w:val="none" w:sz="0" w:space="0" w:color="auto"/>
            <w:bottom w:val="none" w:sz="0" w:space="0" w:color="auto"/>
            <w:right w:val="none" w:sz="0" w:space="0" w:color="auto"/>
          </w:divBdr>
        </w:div>
        <w:div w:id="1477145434">
          <w:marLeft w:val="640"/>
          <w:marRight w:val="0"/>
          <w:marTop w:val="0"/>
          <w:marBottom w:val="0"/>
          <w:divBdr>
            <w:top w:val="none" w:sz="0" w:space="0" w:color="auto"/>
            <w:left w:val="none" w:sz="0" w:space="0" w:color="auto"/>
            <w:bottom w:val="none" w:sz="0" w:space="0" w:color="auto"/>
            <w:right w:val="none" w:sz="0" w:space="0" w:color="auto"/>
          </w:divBdr>
        </w:div>
        <w:div w:id="1492256819">
          <w:marLeft w:val="640"/>
          <w:marRight w:val="0"/>
          <w:marTop w:val="0"/>
          <w:marBottom w:val="0"/>
          <w:divBdr>
            <w:top w:val="none" w:sz="0" w:space="0" w:color="auto"/>
            <w:left w:val="none" w:sz="0" w:space="0" w:color="auto"/>
            <w:bottom w:val="none" w:sz="0" w:space="0" w:color="auto"/>
            <w:right w:val="none" w:sz="0" w:space="0" w:color="auto"/>
          </w:divBdr>
        </w:div>
        <w:div w:id="1522822426">
          <w:marLeft w:val="640"/>
          <w:marRight w:val="0"/>
          <w:marTop w:val="0"/>
          <w:marBottom w:val="0"/>
          <w:divBdr>
            <w:top w:val="none" w:sz="0" w:space="0" w:color="auto"/>
            <w:left w:val="none" w:sz="0" w:space="0" w:color="auto"/>
            <w:bottom w:val="none" w:sz="0" w:space="0" w:color="auto"/>
            <w:right w:val="none" w:sz="0" w:space="0" w:color="auto"/>
          </w:divBdr>
        </w:div>
        <w:div w:id="1563708423">
          <w:marLeft w:val="640"/>
          <w:marRight w:val="0"/>
          <w:marTop w:val="0"/>
          <w:marBottom w:val="0"/>
          <w:divBdr>
            <w:top w:val="none" w:sz="0" w:space="0" w:color="auto"/>
            <w:left w:val="none" w:sz="0" w:space="0" w:color="auto"/>
            <w:bottom w:val="none" w:sz="0" w:space="0" w:color="auto"/>
            <w:right w:val="none" w:sz="0" w:space="0" w:color="auto"/>
          </w:divBdr>
        </w:div>
        <w:div w:id="1589190104">
          <w:marLeft w:val="640"/>
          <w:marRight w:val="0"/>
          <w:marTop w:val="0"/>
          <w:marBottom w:val="0"/>
          <w:divBdr>
            <w:top w:val="none" w:sz="0" w:space="0" w:color="auto"/>
            <w:left w:val="none" w:sz="0" w:space="0" w:color="auto"/>
            <w:bottom w:val="none" w:sz="0" w:space="0" w:color="auto"/>
            <w:right w:val="none" w:sz="0" w:space="0" w:color="auto"/>
          </w:divBdr>
        </w:div>
        <w:div w:id="1644196127">
          <w:marLeft w:val="640"/>
          <w:marRight w:val="0"/>
          <w:marTop w:val="0"/>
          <w:marBottom w:val="0"/>
          <w:divBdr>
            <w:top w:val="none" w:sz="0" w:space="0" w:color="auto"/>
            <w:left w:val="none" w:sz="0" w:space="0" w:color="auto"/>
            <w:bottom w:val="none" w:sz="0" w:space="0" w:color="auto"/>
            <w:right w:val="none" w:sz="0" w:space="0" w:color="auto"/>
          </w:divBdr>
        </w:div>
        <w:div w:id="1666935291">
          <w:marLeft w:val="640"/>
          <w:marRight w:val="0"/>
          <w:marTop w:val="0"/>
          <w:marBottom w:val="0"/>
          <w:divBdr>
            <w:top w:val="none" w:sz="0" w:space="0" w:color="auto"/>
            <w:left w:val="none" w:sz="0" w:space="0" w:color="auto"/>
            <w:bottom w:val="none" w:sz="0" w:space="0" w:color="auto"/>
            <w:right w:val="none" w:sz="0" w:space="0" w:color="auto"/>
          </w:divBdr>
        </w:div>
        <w:div w:id="1668092581">
          <w:marLeft w:val="640"/>
          <w:marRight w:val="0"/>
          <w:marTop w:val="0"/>
          <w:marBottom w:val="0"/>
          <w:divBdr>
            <w:top w:val="none" w:sz="0" w:space="0" w:color="auto"/>
            <w:left w:val="none" w:sz="0" w:space="0" w:color="auto"/>
            <w:bottom w:val="none" w:sz="0" w:space="0" w:color="auto"/>
            <w:right w:val="none" w:sz="0" w:space="0" w:color="auto"/>
          </w:divBdr>
        </w:div>
        <w:div w:id="1686322845">
          <w:marLeft w:val="640"/>
          <w:marRight w:val="0"/>
          <w:marTop w:val="0"/>
          <w:marBottom w:val="0"/>
          <w:divBdr>
            <w:top w:val="none" w:sz="0" w:space="0" w:color="auto"/>
            <w:left w:val="none" w:sz="0" w:space="0" w:color="auto"/>
            <w:bottom w:val="none" w:sz="0" w:space="0" w:color="auto"/>
            <w:right w:val="none" w:sz="0" w:space="0" w:color="auto"/>
          </w:divBdr>
        </w:div>
        <w:div w:id="1714840793">
          <w:marLeft w:val="640"/>
          <w:marRight w:val="0"/>
          <w:marTop w:val="0"/>
          <w:marBottom w:val="0"/>
          <w:divBdr>
            <w:top w:val="none" w:sz="0" w:space="0" w:color="auto"/>
            <w:left w:val="none" w:sz="0" w:space="0" w:color="auto"/>
            <w:bottom w:val="none" w:sz="0" w:space="0" w:color="auto"/>
            <w:right w:val="none" w:sz="0" w:space="0" w:color="auto"/>
          </w:divBdr>
        </w:div>
        <w:div w:id="1715156631">
          <w:marLeft w:val="640"/>
          <w:marRight w:val="0"/>
          <w:marTop w:val="0"/>
          <w:marBottom w:val="0"/>
          <w:divBdr>
            <w:top w:val="none" w:sz="0" w:space="0" w:color="auto"/>
            <w:left w:val="none" w:sz="0" w:space="0" w:color="auto"/>
            <w:bottom w:val="none" w:sz="0" w:space="0" w:color="auto"/>
            <w:right w:val="none" w:sz="0" w:space="0" w:color="auto"/>
          </w:divBdr>
        </w:div>
        <w:div w:id="1721242373">
          <w:marLeft w:val="640"/>
          <w:marRight w:val="0"/>
          <w:marTop w:val="0"/>
          <w:marBottom w:val="0"/>
          <w:divBdr>
            <w:top w:val="none" w:sz="0" w:space="0" w:color="auto"/>
            <w:left w:val="none" w:sz="0" w:space="0" w:color="auto"/>
            <w:bottom w:val="none" w:sz="0" w:space="0" w:color="auto"/>
            <w:right w:val="none" w:sz="0" w:space="0" w:color="auto"/>
          </w:divBdr>
        </w:div>
        <w:div w:id="1736515503">
          <w:marLeft w:val="640"/>
          <w:marRight w:val="0"/>
          <w:marTop w:val="0"/>
          <w:marBottom w:val="0"/>
          <w:divBdr>
            <w:top w:val="none" w:sz="0" w:space="0" w:color="auto"/>
            <w:left w:val="none" w:sz="0" w:space="0" w:color="auto"/>
            <w:bottom w:val="none" w:sz="0" w:space="0" w:color="auto"/>
            <w:right w:val="none" w:sz="0" w:space="0" w:color="auto"/>
          </w:divBdr>
        </w:div>
        <w:div w:id="1773162867">
          <w:marLeft w:val="640"/>
          <w:marRight w:val="0"/>
          <w:marTop w:val="0"/>
          <w:marBottom w:val="0"/>
          <w:divBdr>
            <w:top w:val="none" w:sz="0" w:space="0" w:color="auto"/>
            <w:left w:val="none" w:sz="0" w:space="0" w:color="auto"/>
            <w:bottom w:val="none" w:sz="0" w:space="0" w:color="auto"/>
            <w:right w:val="none" w:sz="0" w:space="0" w:color="auto"/>
          </w:divBdr>
        </w:div>
        <w:div w:id="1808275477">
          <w:marLeft w:val="640"/>
          <w:marRight w:val="0"/>
          <w:marTop w:val="0"/>
          <w:marBottom w:val="0"/>
          <w:divBdr>
            <w:top w:val="none" w:sz="0" w:space="0" w:color="auto"/>
            <w:left w:val="none" w:sz="0" w:space="0" w:color="auto"/>
            <w:bottom w:val="none" w:sz="0" w:space="0" w:color="auto"/>
            <w:right w:val="none" w:sz="0" w:space="0" w:color="auto"/>
          </w:divBdr>
        </w:div>
        <w:div w:id="1812552565">
          <w:marLeft w:val="640"/>
          <w:marRight w:val="0"/>
          <w:marTop w:val="0"/>
          <w:marBottom w:val="0"/>
          <w:divBdr>
            <w:top w:val="none" w:sz="0" w:space="0" w:color="auto"/>
            <w:left w:val="none" w:sz="0" w:space="0" w:color="auto"/>
            <w:bottom w:val="none" w:sz="0" w:space="0" w:color="auto"/>
            <w:right w:val="none" w:sz="0" w:space="0" w:color="auto"/>
          </w:divBdr>
        </w:div>
        <w:div w:id="1813867521">
          <w:marLeft w:val="640"/>
          <w:marRight w:val="0"/>
          <w:marTop w:val="0"/>
          <w:marBottom w:val="0"/>
          <w:divBdr>
            <w:top w:val="none" w:sz="0" w:space="0" w:color="auto"/>
            <w:left w:val="none" w:sz="0" w:space="0" w:color="auto"/>
            <w:bottom w:val="none" w:sz="0" w:space="0" w:color="auto"/>
            <w:right w:val="none" w:sz="0" w:space="0" w:color="auto"/>
          </w:divBdr>
        </w:div>
        <w:div w:id="1855921597">
          <w:marLeft w:val="640"/>
          <w:marRight w:val="0"/>
          <w:marTop w:val="0"/>
          <w:marBottom w:val="0"/>
          <w:divBdr>
            <w:top w:val="none" w:sz="0" w:space="0" w:color="auto"/>
            <w:left w:val="none" w:sz="0" w:space="0" w:color="auto"/>
            <w:bottom w:val="none" w:sz="0" w:space="0" w:color="auto"/>
            <w:right w:val="none" w:sz="0" w:space="0" w:color="auto"/>
          </w:divBdr>
        </w:div>
        <w:div w:id="1856188942">
          <w:marLeft w:val="640"/>
          <w:marRight w:val="0"/>
          <w:marTop w:val="0"/>
          <w:marBottom w:val="0"/>
          <w:divBdr>
            <w:top w:val="none" w:sz="0" w:space="0" w:color="auto"/>
            <w:left w:val="none" w:sz="0" w:space="0" w:color="auto"/>
            <w:bottom w:val="none" w:sz="0" w:space="0" w:color="auto"/>
            <w:right w:val="none" w:sz="0" w:space="0" w:color="auto"/>
          </w:divBdr>
        </w:div>
        <w:div w:id="1896045115">
          <w:marLeft w:val="640"/>
          <w:marRight w:val="0"/>
          <w:marTop w:val="0"/>
          <w:marBottom w:val="0"/>
          <w:divBdr>
            <w:top w:val="none" w:sz="0" w:space="0" w:color="auto"/>
            <w:left w:val="none" w:sz="0" w:space="0" w:color="auto"/>
            <w:bottom w:val="none" w:sz="0" w:space="0" w:color="auto"/>
            <w:right w:val="none" w:sz="0" w:space="0" w:color="auto"/>
          </w:divBdr>
        </w:div>
        <w:div w:id="1958291817">
          <w:marLeft w:val="640"/>
          <w:marRight w:val="0"/>
          <w:marTop w:val="0"/>
          <w:marBottom w:val="0"/>
          <w:divBdr>
            <w:top w:val="none" w:sz="0" w:space="0" w:color="auto"/>
            <w:left w:val="none" w:sz="0" w:space="0" w:color="auto"/>
            <w:bottom w:val="none" w:sz="0" w:space="0" w:color="auto"/>
            <w:right w:val="none" w:sz="0" w:space="0" w:color="auto"/>
          </w:divBdr>
        </w:div>
        <w:div w:id="1980262860">
          <w:marLeft w:val="640"/>
          <w:marRight w:val="0"/>
          <w:marTop w:val="0"/>
          <w:marBottom w:val="0"/>
          <w:divBdr>
            <w:top w:val="none" w:sz="0" w:space="0" w:color="auto"/>
            <w:left w:val="none" w:sz="0" w:space="0" w:color="auto"/>
            <w:bottom w:val="none" w:sz="0" w:space="0" w:color="auto"/>
            <w:right w:val="none" w:sz="0" w:space="0" w:color="auto"/>
          </w:divBdr>
        </w:div>
        <w:div w:id="1994328006">
          <w:marLeft w:val="640"/>
          <w:marRight w:val="0"/>
          <w:marTop w:val="0"/>
          <w:marBottom w:val="0"/>
          <w:divBdr>
            <w:top w:val="none" w:sz="0" w:space="0" w:color="auto"/>
            <w:left w:val="none" w:sz="0" w:space="0" w:color="auto"/>
            <w:bottom w:val="none" w:sz="0" w:space="0" w:color="auto"/>
            <w:right w:val="none" w:sz="0" w:space="0" w:color="auto"/>
          </w:divBdr>
        </w:div>
        <w:div w:id="2091000235">
          <w:marLeft w:val="640"/>
          <w:marRight w:val="0"/>
          <w:marTop w:val="0"/>
          <w:marBottom w:val="0"/>
          <w:divBdr>
            <w:top w:val="none" w:sz="0" w:space="0" w:color="auto"/>
            <w:left w:val="none" w:sz="0" w:space="0" w:color="auto"/>
            <w:bottom w:val="none" w:sz="0" w:space="0" w:color="auto"/>
            <w:right w:val="none" w:sz="0" w:space="0" w:color="auto"/>
          </w:divBdr>
        </w:div>
      </w:divsChild>
    </w:div>
    <w:div w:id="1821649479">
      <w:bodyDiv w:val="1"/>
      <w:marLeft w:val="0"/>
      <w:marRight w:val="0"/>
      <w:marTop w:val="0"/>
      <w:marBottom w:val="0"/>
      <w:divBdr>
        <w:top w:val="none" w:sz="0" w:space="0" w:color="auto"/>
        <w:left w:val="none" w:sz="0" w:space="0" w:color="auto"/>
        <w:bottom w:val="none" w:sz="0" w:space="0" w:color="auto"/>
        <w:right w:val="none" w:sz="0" w:space="0" w:color="auto"/>
      </w:divBdr>
    </w:div>
    <w:div w:id="1824546221">
      <w:bodyDiv w:val="1"/>
      <w:marLeft w:val="0"/>
      <w:marRight w:val="0"/>
      <w:marTop w:val="0"/>
      <w:marBottom w:val="0"/>
      <w:divBdr>
        <w:top w:val="none" w:sz="0" w:space="0" w:color="auto"/>
        <w:left w:val="none" w:sz="0" w:space="0" w:color="auto"/>
        <w:bottom w:val="none" w:sz="0" w:space="0" w:color="auto"/>
        <w:right w:val="none" w:sz="0" w:space="0" w:color="auto"/>
      </w:divBdr>
      <w:divsChild>
        <w:div w:id="129059993">
          <w:marLeft w:val="640"/>
          <w:marRight w:val="0"/>
          <w:marTop w:val="0"/>
          <w:marBottom w:val="0"/>
          <w:divBdr>
            <w:top w:val="none" w:sz="0" w:space="0" w:color="auto"/>
            <w:left w:val="none" w:sz="0" w:space="0" w:color="auto"/>
            <w:bottom w:val="none" w:sz="0" w:space="0" w:color="auto"/>
            <w:right w:val="none" w:sz="0" w:space="0" w:color="auto"/>
          </w:divBdr>
        </w:div>
        <w:div w:id="401876591">
          <w:marLeft w:val="640"/>
          <w:marRight w:val="0"/>
          <w:marTop w:val="0"/>
          <w:marBottom w:val="0"/>
          <w:divBdr>
            <w:top w:val="none" w:sz="0" w:space="0" w:color="auto"/>
            <w:left w:val="none" w:sz="0" w:space="0" w:color="auto"/>
            <w:bottom w:val="none" w:sz="0" w:space="0" w:color="auto"/>
            <w:right w:val="none" w:sz="0" w:space="0" w:color="auto"/>
          </w:divBdr>
        </w:div>
        <w:div w:id="488667507">
          <w:marLeft w:val="640"/>
          <w:marRight w:val="0"/>
          <w:marTop w:val="0"/>
          <w:marBottom w:val="0"/>
          <w:divBdr>
            <w:top w:val="none" w:sz="0" w:space="0" w:color="auto"/>
            <w:left w:val="none" w:sz="0" w:space="0" w:color="auto"/>
            <w:bottom w:val="none" w:sz="0" w:space="0" w:color="auto"/>
            <w:right w:val="none" w:sz="0" w:space="0" w:color="auto"/>
          </w:divBdr>
        </w:div>
        <w:div w:id="498889116">
          <w:marLeft w:val="640"/>
          <w:marRight w:val="0"/>
          <w:marTop w:val="0"/>
          <w:marBottom w:val="0"/>
          <w:divBdr>
            <w:top w:val="none" w:sz="0" w:space="0" w:color="auto"/>
            <w:left w:val="none" w:sz="0" w:space="0" w:color="auto"/>
            <w:bottom w:val="none" w:sz="0" w:space="0" w:color="auto"/>
            <w:right w:val="none" w:sz="0" w:space="0" w:color="auto"/>
          </w:divBdr>
        </w:div>
        <w:div w:id="550655875">
          <w:marLeft w:val="640"/>
          <w:marRight w:val="0"/>
          <w:marTop w:val="0"/>
          <w:marBottom w:val="0"/>
          <w:divBdr>
            <w:top w:val="none" w:sz="0" w:space="0" w:color="auto"/>
            <w:left w:val="none" w:sz="0" w:space="0" w:color="auto"/>
            <w:bottom w:val="none" w:sz="0" w:space="0" w:color="auto"/>
            <w:right w:val="none" w:sz="0" w:space="0" w:color="auto"/>
          </w:divBdr>
        </w:div>
        <w:div w:id="767776228">
          <w:marLeft w:val="640"/>
          <w:marRight w:val="0"/>
          <w:marTop w:val="0"/>
          <w:marBottom w:val="0"/>
          <w:divBdr>
            <w:top w:val="none" w:sz="0" w:space="0" w:color="auto"/>
            <w:left w:val="none" w:sz="0" w:space="0" w:color="auto"/>
            <w:bottom w:val="none" w:sz="0" w:space="0" w:color="auto"/>
            <w:right w:val="none" w:sz="0" w:space="0" w:color="auto"/>
          </w:divBdr>
        </w:div>
        <w:div w:id="1083844338">
          <w:marLeft w:val="640"/>
          <w:marRight w:val="0"/>
          <w:marTop w:val="0"/>
          <w:marBottom w:val="0"/>
          <w:divBdr>
            <w:top w:val="none" w:sz="0" w:space="0" w:color="auto"/>
            <w:left w:val="none" w:sz="0" w:space="0" w:color="auto"/>
            <w:bottom w:val="none" w:sz="0" w:space="0" w:color="auto"/>
            <w:right w:val="none" w:sz="0" w:space="0" w:color="auto"/>
          </w:divBdr>
        </w:div>
        <w:div w:id="1727488478">
          <w:marLeft w:val="640"/>
          <w:marRight w:val="0"/>
          <w:marTop w:val="0"/>
          <w:marBottom w:val="0"/>
          <w:divBdr>
            <w:top w:val="none" w:sz="0" w:space="0" w:color="auto"/>
            <w:left w:val="none" w:sz="0" w:space="0" w:color="auto"/>
            <w:bottom w:val="none" w:sz="0" w:space="0" w:color="auto"/>
            <w:right w:val="none" w:sz="0" w:space="0" w:color="auto"/>
          </w:divBdr>
        </w:div>
        <w:div w:id="1748261400">
          <w:marLeft w:val="640"/>
          <w:marRight w:val="0"/>
          <w:marTop w:val="0"/>
          <w:marBottom w:val="0"/>
          <w:divBdr>
            <w:top w:val="none" w:sz="0" w:space="0" w:color="auto"/>
            <w:left w:val="none" w:sz="0" w:space="0" w:color="auto"/>
            <w:bottom w:val="none" w:sz="0" w:space="0" w:color="auto"/>
            <w:right w:val="none" w:sz="0" w:space="0" w:color="auto"/>
          </w:divBdr>
        </w:div>
        <w:div w:id="1895003359">
          <w:marLeft w:val="640"/>
          <w:marRight w:val="0"/>
          <w:marTop w:val="0"/>
          <w:marBottom w:val="0"/>
          <w:divBdr>
            <w:top w:val="none" w:sz="0" w:space="0" w:color="auto"/>
            <w:left w:val="none" w:sz="0" w:space="0" w:color="auto"/>
            <w:bottom w:val="none" w:sz="0" w:space="0" w:color="auto"/>
            <w:right w:val="none" w:sz="0" w:space="0" w:color="auto"/>
          </w:divBdr>
        </w:div>
      </w:divsChild>
    </w:div>
    <w:div w:id="1886676611">
      <w:bodyDiv w:val="1"/>
      <w:marLeft w:val="0"/>
      <w:marRight w:val="0"/>
      <w:marTop w:val="0"/>
      <w:marBottom w:val="0"/>
      <w:divBdr>
        <w:top w:val="none" w:sz="0" w:space="0" w:color="auto"/>
        <w:left w:val="none" w:sz="0" w:space="0" w:color="auto"/>
        <w:bottom w:val="none" w:sz="0" w:space="0" w:color="auto"/>
        <w:right w:val="none" w:sz="0" w:space="0" w:color="auto"/>
      </w:divBdr>
      <w:divsChild>
        <w:div w:id="35979311">
          <w:marLeft w:val="640"/>
          <w:marRight w:val="0"/>
          <w:marTop w:val="0"/>
          <w:marBottom w:val="0"/>
          <w:divBdr>
            <w:top w:val="none" w:sz="0" w:space="0" w:color="auto"/>
            <w:left w:val="none" w:sz="0" w:space="0" w:color="auto"/>
            <w:bottom w:val="none" w:sz="0" w:space="0" w:color="auto"/>
            <w:right w:val="none" w:sz="0" w:space="0" w:color="auto"/>
          </w:divBdr>
        </w:div>
        <w:div w:id="77989998">
          <w:marLeft w:val="640"/>
          <w:marRight w:val="0"/>
          <w:marTop w:val="0"/>
          <w:marBottom w:val="0"/>
          <w:divBdr>
            <w:top w:val="none" w:sz="0" w:space="0" w:color="auto"/>
            <w:left w:val="none" w:sz="0" w:space="0" w:color="auto"/>
            <w:bottom w:val="none" w:sz="0" w:space="0" w:color="auto"/>
            <w:right w:val="none" w:sz="0" w:space="0" w:color="auto"/>
          </w:divBdr>
        </w:div>
        <w:div w:id="131097755">
          <w:marLeft w:val="640"/>
          <w:marRight w:val="0"/>
          <w:marTop w:val="0"/>
          <w:marBottom w:val="0"/>
          <w:divBdr>
            <w:top w:val="none" w:sz="0" w:space="0" w:color="auto"/>
            <w:left w:val="none" w:sz="0" w:space="0" w:color="auto"/>
            <w:bottom w:val="none" w:sz="0" w:space="0" w:color="auto"/>
            <w:right w:val="none" w:sz="0" w:space="0" w:color="auto"/>
          </w:divBdr>
        </w:div>
        <w:div w:id="193881382">
          <w:marLeft w:val="640"/>
          <w:marRight w:val="0"/>
          <w:marTop w:val="0"/>
          <w:marBottom w:val="0"/>
          <w:divBdr>
            <w:top w:val="none" w:sz="0" w:space="0" w:color="auto"/>
            <w:left w:val="none" w:sz="0" w:space="0" w:color="auto"/>
            <w:bottom w:val="none" w:sz="0" w:space="0" w:color="auto"/>
            <w:right w:val="none" w:sz="0" w:space="0" w:color="auto"/>
          </w:divBdr>
        </w:div>
        <w:div w:id="345717810">
          <w:marLeft w:val="640"/>
          <w:marRight w:val="0"/>
          <w:marTop w:val="0"/>
          <w:marBottom w:val="0"/>
          <w:divBdr>
            <w:top w:val="none" w:sz="0" w:space="0" w:color="auto"/>
            <w:left w:val="none" w:sz="0" w:space="0" w:color="auto"/>
            <w:bottom w:val="none" w:sz="0" w:space="0" w:color="auto"/>
            <w:right w:val="none" w:sz="0" w:space="0" w:color="auto"/>
          </w:divBdr>
        </w:div>
        <w:div w:id="499081169">
          <w:marLeft w:val="640"/>
          <w:marRight w:val="0"/>
          <w:marTop w:val="0"/>
          <w:marBottom w:val="0"/>
          <w:divBdr>
            <w:top w:val="none" w:sz="0" w:space="0" w:color="auto"/>
            <w:left w:val="none" w:sz="0" w:space="0" w:color="auto"/>
            <w:bottom w:val="none" w:sz="0" w:space="0" w:color="auto"/>
            <w:right w:val="none" w:sz="0" w:space="0" w:color="auto"/>
          </w:divBdr>
        </w:div>
        <w:div w:id="578907071">
          <w:marLeft w:val="640"/>
          <w:marRight w:val="0"/>
          <w:marTop w:val="0"/>
          <w:marBottom w:val="0"/>
          <w:divBdr>
            <w:top w:val="none" w:sz="0" w:space="0" w:color="auto"/>
            <w:left w:val="none" w:sz="0" w:space="0" w:color="auto"/>
            <w:bottom w:val="none" w:sz="0" w:space="0" w:color="auto"/>
            <w:right w:val="none" w:sz="0" w:space="0" w:color="auto"/>
          </w:divBdr>
        </w:div>
        <w:div w:id="599333775">
          <w:marLeft w:val="640"/>
          <w:marRight w:val="0"/>
          <w:marTop w:val="0"/>
          <w:marBottom w:val="0"/>
          <w:divBdr>
            <w:top w:val="none" w:sz="0" w:space="0" w:color="auto"/>
            <w:left w:val="none" w:sz="0" w:space="0" w:color="auto"/>
            <w:bottom w:val="none" w:sz="0" w:space="0" w:color="auto"/>
            <w:right w:val="none" w:sz="0" w:space="0" w:color="auto"/>
          </w:divBdr>
        </w:div>
        <w:div w:id="600259090">
          <w:marLeft w:val="640"/>
          <w:marRight w:val="0"/>
          <w:marTop w:val="0"/>
          <w:marBottom w:val="0"/>
          <w:divBdr>
            <w:top w:val="none" w:sz="0" w:space="0" w:color="auto"/>
            <w:left w:val="none" w:sz="0" w:space="0" w:color="auto"/>
            <w:bottom w:val="none" w:sz="0" w:space="0" w:color="auto"/>
            <w:right w:val="none" w:sz="0" w:space="0" w:color="auto"/>
          </w:divBdr>
        </w:div>
        <w:div w:id="752434026">
          <w:marLeft w:val="640"/>
          <w:marRight w:val="0"/>
          <w:marTop w:val="0"/>
          <w:marBottom w:val="0"/>
          <w:divBdr>
            <w:top w:val="none" w:sz="0" w:space="0" w:color="auto"/>
            <w:left w:val="none" w:sz="0" w:space="0" w:color="auto"/>
            <w:bottom w:val="none" w:sz="0" w:space="0" w:color="auto"/>
            <w:right w:val="none" w:sz="0" w:space="0" w:color="auto"/>
          </w:divBdr>
        </w:div>
        <w:div w:id="804784188">
          <w:marLeft w:val="640"/>
          <w:marRight w:val="0"/>
          <w:marTop w:val="0"/>
          <w:marBottom w:val="0"/>
          <w:divBdr>
            <w:top w:val="none" w:sz="0" w:space="0" w:color="auto"/>
            <w:left w:val="none" w:sz="0" w:space="0" w:color="auto"/>
            <w:bottom w:val="none" w:sz="0" w:space="0" w:color="auto"/>
            <w:right w:val="none" w:sz="0" w:space="0" w:color="auto"/>
          </w:divBdr>
        </w:div>
        <w:div w:id="962660447">
          <w:marLeft w:val="640"/>
          <w:marRight w:val="0"/>
          <w:marTop w:val="0"/>
          <w:marBottom w:val="0"/>
          <w:divBdr>
            <w:top w:val="none" w:sz="0" w:space="0" w:color="auto"/>
            <w:left w:val="none" w:sz="0" w:space="0" w:color="auto"/>
            <w:bottom w:val="none" w:sz="0" w:space="0" w:color="auto"/>
            <w:right w:val="none" w:sz="0" w:space="0" w:color="auto"/>
          </w:divBdr>
        </w:div>
        <w:div w:id="977764284">
          <w:marLeft w:val="640"/>
          <w:marRight w:val="0"/>
          <w:marTop w:val="0"/>
          <w:marBottom w:val="0"/>
          <w:divBdr>
            <w:top w:val="none" w:sz="0" w:space="0" w:color="auto"/>
            <w:left w:val="none" w:sz="0" w:space="0" w:color="auto"/>
            <w:bottom w:val="none" w:sz="0" w:space="0" w:color="auto"/>
            <w:right w:val="none" w:sz="0" w:space="0" w:color="auto"/>
          </w:divBdr>
        </w:div>
        <w:div w:id="1014573788">
          <w:marLeft w:val="640"/>
          <w:marRight w:val="0"/>
          <w:marTop w:val="0"/>
          <w:marBottom w:val="0"/>
          <w:divBdr>
            <w:top w:val="none" w:sz="0" w:space="0" w:color="auto"/>
            <w:left w:val="none" w:sz="0" w:space="0" w:color="auto"/>
            <w:bottom w:val="none" w:sz="0" w:space="0" w:color="auto"/>
            <w:right w:val="none" w:sz="0" w:space="0" w:color="auto"/>
          </w:divBdr>
        </w:div>
        <w:div w:id="1185442753">
          <w:marLeft w:val="640"/>
          <w:marRight w:val="0"/>
          <w:marTop w:val="0"/>
          <w:marBottom w:val="0"/>
          <w:divBdr>
            <w:top w:val="none" w:sz="0" w:space="0" w:color="auto"/>
            <w:left w:val="none" w:sz="0" w:space="0" w:color="auto"/>
            <w:bottom w:val="none" w:sz="0" w:space="0" w:color="auto"/>
            <w:right w:val="none" w:sz="0" w:space="0" w:color="auto"/>
          </w:divBdr>
        </w:div>
        <w:div w:id="1323892852">
          <w:marLeft w:val="640"/>
          <w:marRight w:val="0"/>
          <w:marTop w:val="0"/>
          <w:marBottom w:val="0"/>
          <w:divBdr>
            <w:top w:val="none" w:sz="0" w:space="0" w:color="auto"/>
            <w:left w:val="none" w:sz="0" w:space="0" w:color="auto"/>
            <w:bottom w:val="none" w:sz="0" w:space="0" w:color="auto"/>
            <w:right w:val="none" w:sz="0" w:space="0" w:color="auto"/>
          </w:divBdr>
        </w:div>
        <w:div w:id="1371884487">
          <w:marLeft w:val="640"/>
          <w:marRight w:val="0"/>
          <w:marTop w:val="0"/>
          <w:marBottom w:val="0"/>
          <w:divBdr>
            <w:top w:val="none" w:sz="0" w:space="0" w:color="auto"/>
            <w:left w:val="none" w:sz="0" w:space="0" w:color="auto"/>
            <w:bottom w:val="none" w:sz="0" w:space="0" w:color="auto"/>
            <w:right w:val="none" w:sz="0" w:space="0" w:color="auto"/>
          </w:divBdr>
        </w:div>
        <w:div w:id="1378429574">
          <w:marLeft w:val="640"/>
          <w:marRight w:val="0"/>
          <w:marTop w:val="0"/>
          <w:marBottom w:val="0"/>
          <w:divBdr>
            <w:top w:val="none" w:sz="0" w:space="0" w:color="auto"/>
            <w:left w:val="none" w:sz="0" w:space="0" w:color="auto"/>
            <w:bottom w:val="none" w:sz="0" w:space="0" w:color="auto"/>
            <w:right w:val="none" w:sz="0" w:space="0" w:color="auto"/>
          </w:divBdr>
        </w:div>
        <w:div w:id="1382362669">
          <w:marLeft w:val="640"/>
          <w:marRight w:val="0"/>
          <w:marTop w:val="0"/>
          <w:marBottom w:val="0"/>
          <w:divBdr>
            <w:top w:val="none" w:sz="0" w:space="0" w:color="auto"/>
            <w:left w:val="none" w:sz="0" w:space="0" w:color="auto"/>
            <w:bottom w:val="none" w:sz="0" w:space="0" w:color="auto"/>
            <w:right w:val="none" w:sz="0" w:space="0" w:color="auto"/>
          </w:divBdr>
        </w:div>
        <w:div w:id="1480418223">
          <w:marLeft w:val="640"/>
          <w:marRight w:val="0"/>
          <w:marTop w:val="0"/>
          <w:marBottom w:val="0"/>
          <w:divBdr>
            <w:top w:val="none" w:sz="0" w:space="0" w:color="auto"/>
            <w:left w:val="none" w:sz="0" w:space="0" w:color="auto"/>
            <w:bottom w:val="none" w:sz="0" w:space="0" w:color="auto"/>
            <w:right w:val="none" w:sz="0" w:space="0" w:color="auto"/>
          </w:divBdr>
        </w:div>
        <w:div w:id="1532887321">
          <w:marLeft w:val="640"/>
          <w:marRight w:val="0"/>
          <w:marTop w:val="0"/>
          <w:marBottom w:val="0"/>
          <w:divBdr>
            <w:top w:val="none" w:sz="0" w:space="0" w:color="auto"/>
            <w:left w:val="none" w:sz="0" w:space="0" w:color="auto"/>
            <w:bottom w:val="none" w:sz="0" w:space="0" w:color="auto"/>
            <w:right w:val="none" w:sz="0" w:space="0" w:color="auto"/>
          </w:divBdr>
        </w:div>
        <w:div w:id="1540821841">
          <w:marLeft w:val="640"/>
          <w:marRight w:val="0"/>
          <w:marTop w:val="0"/>
          <w:marBottom w:val="0"/>
          <w:divBdr>
            <w:top w:val="none" w:sz="0" w:space="0" w:color="auto"/>
            <w:left w:val="none" w:sz="0" w:space="0" w:color="auto"/>
            <w:bottom w:val="none" w:sz="0" w:space="0" w:color="auto"/>
            <w:right w:val="none" w:sz="0" w:space="0" w:color="auto"/>
          </w:divBdr>
        </w:div>
        <w:div w:id="1561940971">
          <w:marLeft w:val="640"/>
          <w:marRight w:val="0"/>
          <w:marTop w:val="0"/>
          <w:marBottom w:val="0"/>
          <w:divBdr>
            <w:top w:val="none" w:sz="0" w:space="0" w:color="auto"/>
            <w:left w:val="none" w:sz="0" w:space="0" w:color="auto"/>
            <w:bottom w:val="none" w:sz="0" w:space="0" w:color="auto"/>
            <w:right w:val="none" w:sz="0" w:space="0" w:color="auto"/>
          </w:divBdr>
        </w:div>
        <w:div w:id="1599215559">
          <w:marLeft w:val="640"/>
          <w:marRight w:val="0"/>
          <w:marTop w:val="0"/>
          <w:marBottom w:val="0"/>
          <w:divBdr>
            <w:top w:val="none" w:sz="0" w:space="0" w:color="auto"/>
            <w:left w:val="none" w:sz="0" w:space="0" w:color="auto"/>
            <w:bottom w:val="none" w:sz="0" w:space="0" w:color="auto"/>
            <w:right w:val="none" w:sz="0" w:space="0" w:color="auto"/>
          </w:divBdr>
        </w:div>
        <w:div w:id="1688751846">
          <w:marLeft w:val="640"/>
          <w:marRight w:val="0"/>
          <w:marTop w:val="0"/>
          <w:marBottom w:val="0"/>
          <w:divBdr>
            <w:top w:val="none" w:sz="0" w:space="0" w:color="auto"/>
            <w:left w:val="none" w:sz="0" w:space="0" w:color="auto"/>
            <w:bottom w:val="none" w:sz="0" w:space="0" w:color="auto"/>
            <w:right w:val="none" w:sz="0" w:space="0" w:color="auto"/>
          </w:divBdr>
        </w:div>
        <w:div w:id="1689679358">
          <w:marLeft w:val="640"/>
          <w:marRight w:val="0"/>
          <w:marTop w:val="0"/>
          <w:marBottom w:val="0"/>
          <w:divBdr>
            <w:top w:val="none" w:sz="0" w:space="0" w:color="auto"/>
            <w:left w:val="none" w:sz="0" w:space="0" w:color="auto"/>
            <w:bottom w:val="none" w:sz="0" w:space="0" w:color="auto"/>
            <w:right w:val="none" w:sz="0" w:space="0" w:color="auto"/>
          </w:divBdr>
        </w:div>
        <w:div w:id="1726223707">
          <w:marLeft w:val="640"/>
          <w:marRight w:val="0"/>
          <w:marTop w:val="0"/>
          <w:marBottom w:val="0"/>
          <w:divBdr>
            <w:top w:val="none" w:sz="0" w:space="0" w:color="auto"/>
            <w:left w:val="none" w:sz="0" w:space="0" w:color="auto"/>
            <w:bottom w:val="none" w:sz="0" w:space="0" w:color="auto"/>
            <w:right w:val="none" w:sz="0" w:space="0" w:color="auto"/>
          </w:divBdr>
        </w:div>
        <w:div w:id="1764256704">
          <w:marLeft w:val="640"/>
          <w:marRight w:val="0"/>
          <w:marTop w:val="0"/>
          <w:marBottom w:val="0"/>
          <w:divBdr>
            <w:top w:val="none" w:sz="0" w:space="0" w:color="auto"/>
            <w:left w:val="none" w:sz="0" w:space="0" w:color="auto"/>
            <w:bottom w:val="none" w:sz="0" w:space="0" w:color="auto"/>
            <w:right w:val="none" w:sz="0" w:space="0" w:color="auto"/>
          </w:divBdr>
        </w:div>
        <w:div w:id="1855266637">
          <w:marLeft w:val="640"/>
          <w:marRight w:val="0"/>
          <w:marTop w:val="0"/>
          <w:marBottom w:val="0"/>
          <w:divBdr>
            <w:top w:val="none" w:sz="0" w:space="0" w:color="auto"/>
            <w:left w:val="none" w:sz="0" w:space="0" w:color="auto"/>
            <w:bottom w:val="none" w:sz="0" w:space="0" w:color="auto"/>
            <w:right w:val="none" w:sz="0" w:space="0" w:color="auto"/>
          </w:divBdr>
        </w:div>
        <w:div w:id="1917781132">
          <w:marLeft w:val="640"/>
          <w:marRight w:val="0"/>
          <w:marTop w:val="0"/>
          <w:marBottom w:val="0"/>
          <w:divBdr>
            <w:top w:val="none" w:sz="0" w:space="0" w:color="auto"/>
            <w:left w:val="none" w:sz="0" w:space="0" w:color="auto"/>
            <w:bottom w:val="none" w:sz="0" w:space="0" w:color="auto"/>
            <w:right w:val="none" w:sz="0" w:space="0" w:color="auto"/>
          </w:divBdr>
        </w:div>
        <w:div w:id="1924954199">
          <w:marLeft w:val="640"/>
          <w:marRight w:val="0"/>
          <w:marTop w:val="0"/>
          <w:marBottom w:val="0"/>
          <w:divBdr>
            <w:top w:val="none" w:sz="0" w:space="0" w:color="auto"/>
            <w:left w:val="none" w:sz="0" w:space="0" w:color="auto"/>
            <w:bottom w:val="none" w:sz="0" w:space="0" w:color="auto"/>
            <w:right w:val="none" w:sz="0" w:space="0" w:color="auto"/>
          </w:divBdr>
        </w:div>
        <w:div w:id="2107771416">
          <w:marLeft w:val="640"/>
          <w:marRight w:val="0"/>
          <w:marTop w:val="0"/>
          <w:marBottom w:val="0"/>
          <w:divBdr>
            <w:top w:val="none" w:sz="0" w:space="0" w:color="auto"/>
            <w:left w:val="none" w:sz="0" w:space="0" w:color="auto"/>
            <w:bottom w:val="none" w:sz="0" w:space="0" w:color="auto"/>
            <w:right w:val="none" w:sz="0" w:space="0" w:color="auto"/>
          </w:divBdr>
        </w:div>
        <w:div w:id="2141992341">
          <w:marLeft w:val="640"/>
          <w:marRight w:val="0"/>
          <w:marTop w:val="0"/>
          <w:marBottom w:val="0"/>
          <w:divBdr>
            <w:top w:val="none" w:sz="0" w:space="0" w:color="auto"/>
            <w:left w:val="none" w:sz="0" w:space="0" w:color="auto"/>
            <w:bottom w:val="none" w:sz="0" w:space="0" w:color="auto"/>
            <w:right w:val="none" w:sz="0" w:space="0" w:color="auto"/>
          </w:divBdr>
        </w:div>
      </w:divsChild>
    </w:div>
    <w:div w:id="1891378119">
      <w:bodyDiv w:val="1"/>
      <w:marLeft w:val="0"/>
      <w:marRight w:val="0"/>
      <w:marTop w:val="0"/>
      <w:marBottom w:val="0"/>
      <w:divBdr>
        <w:top w:val="none" w:sz="0" w:space="0" w:color="auto"/>
        <w:left w:val="none" w:sz="0" w:space="0" w:color="auto"/>
        <w:bottom w:val="none" w:sz="0" w:space="0" w:color="auto"/>
        <w:right w:val="none" w:sz="0" w:space="0" w:color="auto"/>
      </w:divBdr>
      <w:divsChild>
        <w:div w:id="32930311">
          <w:marLeft w:val="640"/>
          <w:marRight w:val="0"/>
          <w:marTop w:val="0"/>
          <w:marBottom w:val="0"/>
          <w:divBdr>
            <w:top w:val="none" w:sz="0" w:space="0" w:color="auto"/>
            <w:left w:val="none" w:sz="0" w:space="0" w:color="auto"/>
            <w:bottom w:val="none" w:sz="0" w:space="0" w:color="auto"/>
            <w:right w:val="none" w:sz="0" w:space="0" w:color="auto"/>
          </w:divBdr>
        </w:div>
        <w:div w:id="71707736">
          <w:marLeft w:val="640"/>
          <w:marRight w:val="0"/>
          <w:marTop w:val="0"/>
          <w:marBottom w:val="0"/>
          <w:divBdr>
            <w:top w:val="none" w:sz="0" w:space="0" w:color="auto"/>
            <w:left w:val="none" w:sz="0" w:space="0" w:color="auto"/>
            <w:bottom w:val="none" w:sz="0" w:space="0" w:color="auto"/>
            <w:right w:val="none" w:sz="0" w:space="0" w:color="auto"/>
          </w:divBdr>
        </w:div>
        <w:div w:id="92214188">
          <w:marLeft w:val="640"/>
          <w:marRight w:val="0"/>
          <w:marTop w:val="0"/>
          <w:marBottom w:val="0"/>
          <w:divBdr>
            <w:top w:val="none" w:sz="0" w:space="0" w:color="auto"/>
            <w:left w:val="none" w:sz="0" w:space="0" w:color="auto"/>
            <w:bottom w:val="none" w:sz="0" w:space="0" w:color="auto"/>
            <w:right w:val="none" w:sz="0" w:space="0" w:color="auto"/>
          </w:divBdr>
        </w:div>
        <w:div w:id="93088671">
          <w:marLeft w:val="640"/>
          <w:marRight w:val="0"/>
          <w:marTop w:val="0"/>
          <w:marBottom w:val="0"/>
          <w:divBdr>
            <w:top w:val="none" w:sz="0" w:space="0" w:color="auto"/>
            <w:left w:val="none" w:sz="0" w:space="0" w:color="auto"/>
            <w:bottom w:val="none" w:sz="0" w:space="0" w:color="auto"/>
            <w:right w:val="none" w:sz="0" w:space="0" w:color="auto"/>
          </w:divBdr>
        </w:div>
        <w:div w:id="293023413">
          <w:marLeft w:val="640"/>
          <w:marRight w:val="0"/>
          <w:marTop w:val="0"/>
          <w:marBottom w:val="0"/>
          <w:divBdr>
            <w:top w:val="none" w:sz="0" w:space="0" w:color="auto"/>
            <w:left w:val="none" w:sz="0" w:space="0" w:color="auto"/>
            <w:bottom w:val="none" w:sz="0" w:space="0" w:color="auto"/>
            <w:right w:val="none" w:sz="0" w:space="0" w:color="auto"/>
          </w:divBdr>
        </w:div>
        <w:div w:id="333535129">
          <w:marLeft w:val="640"/>
          <w:marRight w:val="0"/>
          <w:marTop w:val="0"/>
          <w:marBottom w:val="0"/>
          <w:divBdr>
            <w:top w:val="none" w:sz="0" w:space="0" w:color="auto"/>
            <w:left w:val="none" w:sz="0" w:space="0" w:color="auto"/>
            <w:bottom w:val="none" w:sz="0" w:space="0" w:color="auto"/>
            <w:right w:val="none" w:sz="0" w:space="0" w:color="auto"/>
          </w:divBdr>
        </w:div>
        <w:div w:id="434062097">
          <w:marLeft w:val="640"/>
          <w:marRight w:val="0"/>
          <w:marTop w:val="0"/>
          <w:marBottom w:val="0"/>
          <w:divBdr>
            <w:top w:val="none" w:sz="0" w:space="0" w:color="auto"/>
            <w:left w:val="none" w:sz="0" w:space="0" w:color="auto"/>
            <w:bottom w:val="none" w:sz="0" w:space="0" w:color="auto"/>
            <w:right w:val="none" w:sz="0" w:space="0" w:color="auto"/>
          </w:divBdr>
        </w:div>
        <w:div w:id="447168363">
          <w:marLeft w:val="640"/>
          <w:marRight w:val="0"/>
          <w:marTop w:val="0"/>
          <w:marBottom w:val="0"/>
          <w:divBdr>
            <w:top w:val="none" w:sz="0" w:space="0" w:color="auto"/>
            <w:left w:val="none" w:sz="0" w:space="0" w:color="auto"/>
            <w:bottom w:val="none" w:sz="0" w:space="0" w:color="auto"/>
            <w:right w:val="none" w:sz="0" w:space="0" w:color="auto"/>
          </w:divBdr>
        </w:div>
        <w:div w:id="696270534">
          <w:marLeft w:val="640"/>
          <w:marRight w:val="0"/>
          <w:marTop w:val="0"/>
          <w:marBottom w:val="0"/>
          <w:divBdr>
            <w:top w:val="none" w:sz="0" w:space="0" w:color="auto"/>
            <w:left w:val="none" w:sz="0" w:space="0" w:color="auto"/>
            <w:bottom w:val="none" w:sz="0" w:space="0" w:color="auto"/>
            <w:right w:val="none" w:sz="0" w:space="0" w:color="auto"/>
          </w:divBdr>
        </w:div>
        <w:div w:id="705906684">
          <w:marLeft w:val="640"/>
          <w:marRight w:val="0"/>
          <w:marTop w:val="0"/>
          <w:marBottom w:val="0"/>
          <w:divBdr>
            <w:top w:val="none" w:sz="0" w:space="0" w:color="auto"/>
            <w:left w:val="none" w:sz="0" w:space="0" w:color="auto"/>
            <w:bottom w:val="none" w:sz="0" w:space="0" w:color="auto"/>
            <w:right w:val="none" w:sz="0" w:space="0" w:color="auto"/>
          </w:divBdr>
        </w:div>
        <w:div w:id="836655347">
          <w:marLeft w:val="640"/>
          <w:marRight w:val="0"/>
          <w:marTop w:val="0"/>
          <w:marBottom w:val="0"/>
          <w:divBdr>
            <w:top w:val="none" w:sz="0" w:space="0" w:color="auto"/>
            <w:left w:val="none" w:sz="0" w:space="0" w:color="auto"/>
            <w:bottom w:val="none" w:sz="0" w:space="0" w:color="auto"/>
            <w:right w:val="none" w:sz="0" w:space="0" w:color="auto"/>
          </w:divBdr>
        </w:div>
        <w:div w:id="957682466">
          <w:marLeft w:val="640"/>
          <w:marRight w:val="0"/>
          <w:marTop w:val="0"/>
          <w:marBottom w:val="0"/>
          <w:divBdr>
            <w:top w:val="none" w:sz="0" w:space="0" w:color="auto"/>
            <w:left w:val="none" w:sz="0" w:space="0" w:color="auto"/>
            <w:bottom w:val="none" w:sz="0" w:space="0" w:color="auto"/>
            <w:right w:val="none" w:sz="0" w:space="0" w:color="auto"/>
          </w:divBdr>
        </w:div>
        <w:div w:id="973100991">
          <w:marLeft w:val="640"/>
          <w:marRight w:val="0"/>
          <w:marTop w:val="0"/>
          <w:marBottom w:val="0"/>
          <w:divBdr>
            <w:top w:val="none" w:sz="0" w:space="0" w:color="auto"/>
            <w:left w:val="none" w:sz="0" w:space="0" w:color="auto"/>
            <w:bottom w:val="none" w:sz="0" w:space="0" w:color="auto"/>
            <w:right w:val="none" w:sz="0" w:space="0" w:color="auto"/>
          </w:divBdr>
        </w:div>
        <w:div w:id="1009066018">
          <w:marLeft w:val="640"/>
          <w:marRight w:val="0"/>
          <w:marTop w:val="0"/>
          <w:marBottom w:val="0"/>
          <w:divBdr>
            <w:top w:val="none" w:sz="0" w:space="0" w:color="auto"/>
            <w:left w:val="none" w:sz="0" w:space="0" w:color="auto"/>
            <w:bottom w:val="none" w:sz="0" w:space="0" w:color="auto"/>
            <w:right w:val="none" w:sz="0" w:space="0" w:color="auto"/>
          </w:divBdr>
        </w:div>
        <w:div w:id="1043359799">
          <w:marLeft w:val="640"/>
          <w:marRight w:val="0"/>
          <w:marTop w:val="0"/>
          <w:marBottom w:val="0"/>
          <w:divBdr>
            <w:top w:val="none" w:sz="0" w:space="0" w:color="auto"/>
            <w:left w:val="none" w:sz="0" w:space="0" w:color="auto"/>
            <w:bottom w:val="none" w:sz="0" w:space="0" w:color="auto"/>
            <w:right w:val="none" w:sz="0" w:space="0" w:color="auto"/>
          </w:divBdr>
        </w:div>
        <w:div w:id="1071346158">
          <w:marLeft w:val="640"/>
          <w:marRight w:val="0"/>
          <w:marTop w:val="0"/>
          <w:marBottom w:val="0"/>
          <w:divBdr>
            <w:top w:val="none" w:sz="0" w:space="0" w:color="auto"/>
            <w:left w:val="none" w:sz="0" w:space="0" w:color="auto"/>
            <w:bottom w:val="none" w:sz="0" w:space="0" w:color="auto"/>
            <w:right w:val="none" w:sz="0" w:space="0" w:color="auto"/>
          </w:divBdr>
        </w:div>
        <w:div w:id="1099905616">
          <w:marLeft w:val="640"/>
          <w:marRight w:val="0"/>
          <w:marTop w:val="0"/>
          <w:marBottom w:val="0"/>
          <w:divBdr>
            <w:top w:val="none" w:sz="0" w:space="0" w:color="auto"/>
            <w:left w:val="none" w:sz="0" w:space="0" w:color="auto"/>
            <w:bottom w:val="none" w:sz="0" w:space="0" w:color="auto"/>
            <w:right w:val="none" w:sz="0" w:space="0" w:color="auto"/>
          </w:divBdr>
        </w:div>
        <w:div w:id="1301687435">
          <w:marLeft w:val="640"/>
          <w:marRight w:val="0"/>
          <w:marTop w:val="0"/>
          <w:marBottom w:val="0"/>
          <w:divBdr>
            <w:top w:val="none" w:sz="0" w:space="0" w:color="auto"/>
            <w:left w:val="none" w:sz="0" w:space="0" w:color="auto"/>
            <w:bottom w:val="none" w:sz="0" w:space="0" w:color="auto"/>
            <w:right w:val="none" w:sz="0" w:space="0" w:color="auto"/>
          </w:divBdr>
        </w:div>
        <w:div w:id="1412968458">
          <w:marLeft w:val="640"/>
          <w:marRight w:val="0"/>
          <w:marTop w:val="0"/>
          <w:marBottom w:val="0"/>
          <w:divBdr>
            <w:top w:val="none" w:sz="0" w:space="0" w:color="auto"/>
            <w:left w:val="none" w:sz="0" w:space="0" w:color="auto"/>
            <w:bottom w:val="none" w:sz="0" w:space="0" w:color="auto"/>
            <w:right w:val="none" w:sz="0" w:space="0" w:color="auto"/>
          </w:divBdr>
        </w:div>
        <w:div w:id="1496146294">
          <w:marLeft w:val="640"/>
          <w:marRight w:val="0"/>
          <w:marTop w:val="0"/>
          <w:marBottom w:val="0"/>
          <w:divBdr>
            <w:top w:val="none" w:sz="0" w:space="0" w:color="auto"/>
            <w:left w:val="none" w:sz="0" w:space="0" w:color="auto"/>
            <w:bottom w:val="none" w:sz="0" w:space="0" w:color="auto"/>
            <w:right w:val="none" w:sz="0" w:space="0" w:color="auto"/>
          </w:divBdr>
        </w:div>
        <w:div w:id="1764256996">
          <w:marLeft w:val="640"/>
          <w:marRight w:val="0"/>
          <w:marTop w:val="0"/>
          <w:marBottom w:val="0"/>
          <w:divBdr>
            <w:top w:val="none" w:sz="0" w:space="0" w:color="auto"/>
            <w:left w:val="none" w:sz="0" w:space="0" w:color="auto"/>
            <w:bottom w:val="none" w:sz="0" w:space="0" w:color="auto"/>
            <w:right w:val="none" w:sz="0" w:space="0" w:color="auto"/>
          </w:divBdr>
        </w:div>
        <w:div w:id="1899045413">
          <w:marLeft w:val="640"/>
          <w:marRight w:val="0"/>
          <w:marTop w:val="0"/>
          <w:marBottom w:val="0"/>
          <w:divBdr>
            <w:top w:val="none" w:sz="0" w:space="0" w:color="auto"/>
            <w:left w:val="none" w:sz="0" w:space="0" w:color="auto"/>
            <w:bottom w:val="none" w:sz="0" w:space="0" w:color="auto"/>
            <w:right w:val="none" w:sz="0" w:space="0" w:color="auto"/>
          </w:divBdr>
        </w:div>
        <w:div w:id="1925914651">
          <w:marLeft w:val="640"/>
          <w:marRight w:val="0"/>
          <w:marTop w:val="0"/>
          <w:marBottom w:val="0"/>
          <w:divBdr>
            <w:top w:val="none" w:sz="0" w:space="0" w:color="auto"/>
            <w:left w:val="none" w:sz="0" w:space="0" w:color="auto"/>
            <w:bottom w:val="none" w:sz="0" w:space="0" w:color="auto"/>
            <w:right w:val="none" w:sz="0" w:space="0" w:color="auto"/>
          </w:divBdr>
        </w:div>
        <w:div w:id="2050185360">
          <w:marLeft w:val="640"/>
          <w:marRight w:val="0"/>
          <w:marTop w:val="0"/>
          <w:marBottom w:val="0"/>
          <w:divBdr>
            <w:top w:val="none" w:sz="0" w:space="0" w:color="auto"/>
            <w:left w:val="none" w:sz="0" w:space="0" w:color="auto"/>
            <w:bottom w:val="none" w:sz="0" w:space="0" w:color="auto"/>
            <w:right w:val="none" w:sz="0" w:space="0" w:color="auto"/>
          </w:divBdr>
        </w:div>
        <w:div w:id="2055733253">
          <w:marLeft w:val="640"/>
          <w:marRight w:val="0"/>
          <w:marTop w:val="0"/>
          <w:marBottom w:val="0"/>
          <w:divBdr>
            <w:top w:val="none" w:sz="0" w:space="0" w:color="auto"/>
            <w:left w:val="none" w:sz="0" w:space="0" w:color="auto"/>
            <w:bottom w:val="none" w:sz="0" w:space="0" w:color="auto"/>
            <w:right w:val="none" w:sz="0" w:space="0" w:color="auto"/>
          </w:divBdr>
        </w:div>
        <w:div w:id="2136023805">
          <w:marLeft w:val="640"/>
          <w:marRight w:val="0"/>
          <w:marTop w:val="0"/>
          <w:marBottom w:val="0"/>
          <w:divBdr>
            <w:top w:val="none" w:sz="0" w:space="0" w:color="auto"/>
            <w:left w:val="none" w:sz="0" w:space="0" w:color="auto"/>
            <w:bottom w:val="none" w:sz="0" w:space="0" w:color="auto"/>
            <w:right w:val="none" w:sz="0" w:space="0" w:color="auto"/>
          </w:divBdr>
        </w:div>
      </w:divsChild>
    </w:div>
    <w:div w:id="1921989477">
      <w:bodyDiv w:val="1"/>
      <w:marLeft w:val="0"/>
      <w:marRight w:val="0"/>
      <w:marTop w:val="0"/>
      <w:marBottom w:val="0"/>
      <w:divBdr>
        <w:top w:val="none" w:sz="0" w:space="0" w:color="auto"/>
        <w:left w:val="none" w:sz="0" w:space="0" w:color="auto"/>
        <w:bottom w:val="none" w:sz="0" w:space="0" w:color="auto"/>
        <w:right w:val="none" w:sz="0" w:space="0" w:color="auto"/>
      </w:divBdr>
      <w:divsChild>
        <w:div w:id="198666386">
          <w:marLeft w:val="640"/>
          <w:marRight w:val="0"/>
          <w:marTop w:val="0"/>
          <w:marBottom w:val="0"/>
          <w:divBdr>
            <w:top w:val="none" w:sz="0" w:space="0" w:color="auto"/>
            <w:left w:val="none" w:sz="0" w:space="0" w:color="auto"/>
            <w:bottom w:val="none" w:sz="0" w:space="0" w:color="auto"/>
            <w:right w:val="none" w:sz="0" w:space="0" w:color="auto"/>
          </w:divBdr>
        </w:div>
        <w:div w:id="918715919">
          <w:marLeft w:val="640"/>
          <w:marRight w:val="0"/>
          <w:marTop w:val="0"/>
          <w:marBottom w:val="0"/>
          <w:divBdr>
            <w:top w:val="none" w:sz="0" w:space="0" w:color="auto"/>
            <w:left w:val="none" w:sz="0" w:space="0" w:color="auto"/>
            <w:bottom w:val="none" w:sz="0" w:space="0" w:color="auto"/>
            <w:right w:val="none" w:sz="0" w:space="0" w:color="auto"/>
          </w:divBdr>
        </w:div>
        <w:div w:id="1136485242">
          <w:marLeft w:val="640"/>
          <w:marRight w:val="0"/>
          <w:marTop w:val="0"/>
          <w:marBottom w:val="0"/>
          <w:divBdr>
            <w:top w:val="none" w:sz="0" w:space="0" w:color="auto"/>
            <w:left w:val="none" w:sz="0" w:space="0" w:color="auto"/>
            <w:bottom w:val="none" w:sz="0" w:space="0" w:color="auto"/>
            <w:right w:val="none" w:sz="0" w:space="0" w:color="auto"/>
          </w:divBdr>
        </w:div>
        <w:div w:id="1428691228">
          <w:marLeft w:val="640"/>
          <w:marRight w:val="0"/>
          <w:marTop w:val="0"/>
          <w:marBottom w:val="0"/>
          <w:divBdr>
            <w:top w:val="none" w:sz="0" w:space="0" w:color="auto"/>
            <w:left w:val="none" w:sz="0" w:space="0" w:color="auto"/>
            <w:bottom w:val="none" w:sz="0" w:space="0" w:color="auto"/>
            <w:right w:val="none" w:sz="0" w:space="0" w:color="auto"/>
          </w:divBdr>
        </w:div>
        <w:div w:id="1451776749">
          <w:marLeft w:val="640"/>
          <w:marRight w:val="0"/>
          <w:marTop w:val="0"/>
          <w:marBottom w:val="0"/>
          <w:divBdr>
            <w:top w:val="none" w:sz="0" w:space="0" w:color="auto"/>
            <w:left w:val="none" w:sz="0" w:space="0" w:color="auto"/>
            <w:bottom w:val="none" w:sz="0" w:space="0" w:color="auto"/>
            <w:right w:val="none" w:sz="0" w:space="0" w:color="auto"/>
          </w:divBdr>
        </w:div>
        <w:div w:id="1575580353">
          <w:marLeft w:val="640"/>
          <w:marRight w:val="0"/>
          <w:marTop w:val="0"/>
          <w:marBottom w:val="0"/>
          <w:divBdr>
            <w:top w:val="none" w:sz="0" w:space="0" w:color="auto"/>
            <w:left w:val="none" w:sz="0" w:space="0" w:color="auto"/>
            <w:bottom w:val="none" w:sz="0" w:space="0" w:color="auto"/>
            <w:right w:val="none" w:sz="0" w:space="0" w:color="auto"/>
          </w:divBdr>
        </w:div>
        <w:div w:id="1606303207">
          <w:marLeft w:val="640"/>
          <w:marRight w:val="0"/>
          <w:marTop w:val="0"/>
          <w:marBottom w:val="0"/>
          <w:divBdr>
            <w:top w:val="none" w:sz="0" w:space="0" w:color="auto"/>
            <w:left w:val="none" w:sz="0" w:space="0" w:color="auto"/>
            <w:bottom w:val="none" w:sz="0" w:space="0" w:color="auto"/>
            <w:right w:val="none" w:sz="0" w:space="0" w:color="auto"/>
          </w:divBdr>
        </w:div>
        <w:div w:id="1638412565">
          <w:marLeft w:val="640"/>
          <w:marRight w:val="0"/>
          <w:marTop w:val="0"/>
          <w:marBottom w:val="0"/>
          <w:divBdr>
            <w:top w:val="none" w:sz="0" w:space="0" w:color="auto"/>
            <w:left w:val="none" w:sz="0" w:space="0" w:color="auto"/>
            <w:bottom w:val="none" w:sz="0" w:space="0" w:color="auto"/>
            <w:right w:val="none" w:sz="0" w:space="0" w:color="auto"/>
          </w:divBdr>
        </w:div>
        <w:div w:id="1730883765">
          <w:marLeft w:val="640"/>
          <w:marRight w:val="0"/>
          <w:marTop w:val="0"/>
          <w:marBottom w:val="0"/>
          <w:divBdr>
            <w:top w:val="none" w:sz="0" w:space="0" w:color="auto"/>
            <w:left w:val="none" w:sz="0" w:space="0" w:color="auto"/>
            <w:bottom w:val="none" w:sz="0" w:space="0" w:color="auto"/>
            <w:right w:val="none" w:sz="0" w:space="0" w:color="auto"/>
          </w:divBdr>
        </w:div>
      </w:divsChild>
    </w:div>
    <w:div w:id="1926067912">
      <w:bodyDiv w:val="1"/>
      <w:marLeft w:val="0"/>
      <w:marRight w:val="0"/>
      <w:marTop w:val="0"/>
      <w:marBottom w:val="0"/>
      <w:divBdr>
        <w:top w:val="none" w:sz="0" w:space="0" w:color="auto"/>
        <w:left w:val="none" w:sz="0" w:space="0" w:color="auto"/>
        <w:bottom w:val="none" w:sz="0" w:space="0" w:color="auto"/>
        <w:right w:val="none" w:sz="0" w:space="0" w:color="auto"/>
      </w:divBdr>
    </w:div>
    <w:div w:id="1950352207">
      <w:bodyDiv w:val="1"/>
      <w:marLeft w:val="0"/>
      <w:marRight w:val="0"/>
      <w:marTop w:val="0"/>
      <w:marBottom w:val="0"/>
      <w:divBdr>
        <w:top w:val="none" w:sz="0" w:space="0" w:color="auto"/>
        <w:left w:val="none" w:sz="0" w:space="0" w:color="auto"/>
        <w:bottom w:val="none" w:sz="0" w:space="0" w:color="auto"/>
        <w:right w:val="none" w:sz="0" w:space="0" w:color="auto"/>
      </w:divBdr>
      <w:divsChild>
        <w:div w:id="8022026">
          <w:marLeft w:val="640"/>
          <w:marRight w:val="0"/>
          <w:marTop w:val="0"/>
          <w:marBottom w:val="0"/>
          <w:divBdr>
            <w:top w:val="none" w:sz="0" w:space="0" w:color="auto"/>
            <w:left w:val="none" w:sz="0" w:space="0" w:color="auto"/>
            <w:bottom w:val="none" w:sz="0" w:space="0" w:color="auto"/>
            <w:right w:val="none" w:sz="0" w:space="0" w:color="auto"/>
          </w:divBdr>
        </w:div>
        <w:div w:id="66390581">
          <w:marLeft w:val="640"/>
          <w:marRight w:val="0"/>
          <w:marTop w:val="0"/>
          <w:marBottom w:val="0"/>
          <w:divBdr>
            <w:top w:val="none" w:sz="0" w:space="0" w:color="auto"/>
            <w:left w:val="none" w:sz="0" w:space="0" w:color="auto"/>
            <w:bottom w:val="none" w:sz="0" w:space="0" w:color="auto"/>
            <w:right w:val="none" w:sz="0" w:space="0" w:color="auto"/>
          </w:divBdr>
        </w:div>
        <w:div w:id="154148975">
          <w:marLeft w:val="640"/>
          <w:marRight w:val="0"/>
          <w:marTop w:val="0"/>
          <w:marBottom w:val="0"/>
          <w:divBdr>
            <w:top w:val="none" w:sz="0" w:space="0" w:color="auto"/>
            <w:left w:val="none" w:sz="0" w:space="0" w:color="auto"/>
            <w:bottom w:val="none" w:sz="0" w:space="0" w:color="auto"/>
            <w:right w:val="none" w:sz="0" w:space="0" w:color="auto"/>
          </w:divBdr>
        </w:div>
        <w:div w:id="283462137">
          <w:marLeft w:val="640"/>
          <w:marRight w:val="0"/>
          <w:marTop w:val="0"/>
          <w:marBottom w:val="0"/>
          <w:divBdr>
            <w:top w:val="none" w:sz="0" w:space="0" w:color="auto"/>
            <w:left w:val="none" w:sz="0" w:space="0" w:color="auto"/>
            <w:bottom w:val="none" w:sz="0" w:space="0" w:color="auto"/>
            <w:right w:val="none" w:sz="0" w:space="0" w:color="auto"/>
          </w:divBdr>
        </w:div>
        <w:div w:id="413864889">
          <w:marLeft w:val="640"/>
          <w:marRight w:val="0"/>
          <w:marTop w:val="0"/>
          <w:marBottom w:val="0"/>
          <w:divBdr>
            <w:top w:val="none" w:sz="0" w:space="0" w:color="auto"/>
            <w:left w:val="none" w:sz="0" w:space="0" w:color="auto"/>
            <w:bottom w:val="none" w:sz="0" w:space="0" w:color="auto"/>
            <w:right w:val="none" w:sz="0" w:space="0" w:color="auto"/>
          </w:divBdr>
        </w:div>
        <w:div w:id="559286392">
          <w:marLeft w:val="640"/>
          <w:marRight w:val="0"/>
          <w:marTop w:val="0"/>
          <w:marBottom w:val="0"/>
          <w:divBdr>
            <w:top w:val="none" w:sz="0" w:space="0" w:color="auto"/>
            <w:left w:val="none" w:sz="0" w:space="0" w:color="auto"/>
            <w:bottom w:val="none" w:sz="0" w:space="0" w:color="auto"/>
            <w:right w:val="none" w:sz="0" w:space="0" w:color="auto"/>
          </w:divBdr>
        </w:div>
        <w:div w:id="618024205">
          <w:marLeft w:val="640"/>
          <w:marRight w:val="0"/>
          <w:marTop w:val="0"/>
          <w:marBottom w:val="0"/>
          <w:divBdr>
            <w:top w:val="none" w:sz="0" w:space="0" w:color="auto"/>
            <w:left w:val="none" w:sz="0" w:space="0" w:color="auto"/>
            <w:bottom w:val="none" w:sz="0" w:space="0" w:color="auto"/>
            <w:right w:val="none" w:sz="0" w:space="0" w:color="auto"/>
          </w:divBdr>
        </w:div>
        <w:div w:id="690954164">
          <w:marLeft w:val="640"/>
          <w:marRight w:val="0"/>
          <w:marTop w:val="0"/>
          <w:marBottom w:val="0"/>
          <w:divBdr>
            <w:top w:val="none" w:sz="0" w:space="0" w:color="auto"/>
            <w:left w:val="none" w:sz="0" w:space="0" w:color="auto"/>
            <w:bottom w:val="none" w:sz="0" w:space="0" w:color="auto"/>
            <w:right w:val="none" w:sz="0" w:space="0" w:color="auto"/>
          </w:divBdr>
        </w:div>
        <w:div w:id="720977211">
          <w:marLeft w:val="640"/>
          <w:marRight w:val="0"/>
          <w:marTop w:val="0"/>
          <w:marBottom w:val="0"/>
          <w:divBdr>
            <w:top w:val="none" w:sz="0" w:space="0" w:color="auto"/>
            <w:left w:val="none" w:sz="0" w:space="0" w:color="auto"/>
            <w:bottom w:val="none" w:sz="0" w:space="0" w:color="auto"/>
            <w:right w:val="none" w:sz="0" w:space="0" w:color="auto"/>
          </w:divBdr>
        </w:div>
        <w:div w:id="786894383">
          <w:marLeft w:val="640"/>
          <w:marRight w:val="0"/>
          <w:marTop w:val="0"/>
          <w:marBottom w:val="0"/>
          <w:divBdr>
            <w:top w:val="none" w:sz="0" w:space="0" w:color="auto"/>
            <w:left w:val="none" w:sz="0" w:space="0" w:color="auto"/>
            <w:bottom w:val="none" w:sz="0" w:space="0" w:color="auto"/>
            <w:right w:val="none" w:sz="0" w:space="0" w:color="auto"/>
          </w:divBdr>
        </w:div>
        <w:div w:id="883175924">
          <w:marLeft w:val="640"/>
          <w:marRight w:val="0"/>
          <w:marTop w:val="0"/>
          <w:marBottom w:val="0"/>
          <w:divBdr>
            <w:top w:val="none" w:sz="0" w:space="0" w:color="auto"/>
            <w:left w:val="none" w:sz="0" w:space="0" w:color="auto"/>
            <w:bottom w:val="none" w:sz="0" w:space="0" w:color="auto"/>
            <w:right w:val="none" w:sz="0" w:space="0" w:color="auto"/>
          </w:divBdr>
        </w:div>
        <w:div w:id="1297642988">
          <w:marLeft w:val="640"/>
          <w:marRight w:val="0"/>
          <w:marTop w:val="0"/>
          <w:marBottom w:val="0"/>
          <w:divBdr>
            <w:top w:val="none" w:sz="0" w:space="0" w:color="auto"/>
            <w:left w:val="none" w:sz="0" w:space="0" w:color="auto"/>
            <w:bottom w:val="none" w:sz="0" w:space="0" w:color="auto"/>
            <w:right w:val="none" w:sz="0" w:space="0" w:color="auto"/>
          </w:divBdr>
        </w:div>
        <w:div w:id="1572078912">
          <w:marLeft w:val="640"/>
          <w:marRight w:val="0"/>
          <w:marTop w:val="0"/>
          <w:marBottom w:val="0"/>
          <w:divBdr>
            <w:top w:val="none" w:sz="0" w:space="0" w:color="auto"/>
            <w:left w:val="none" w:sz="0" w:space="0" w:color="auto"/>
            <w:bottom w:val="none" w:sz="0" w:space="0" w:color="auto"/>
            <w:right w:val="none" w:sz="0" w:space="0" w:color="auto"/>
          </w:divBdr>
        </w:div>
        <w:div w:id="1605722513">
          <w:marLeft w:val="640"/>
          <w:marRight w:val="0"/>
          <w:marTop w:val="0"/>
          <w:marBottom w:val="0"/>
          <w:divBdr>
            <w:top w:val="none" w:sz="0" w:space="0" w:color="auto"/>
            <w:left w:val="none" w:sz="0" w:space="0" w:color="auto"/>
            <w:bottom w:val="none" w:sz="0" w:space="0" w:color="auto"/>
            <w:right w:val="none" w:sz="0" w:space="0" w:color="auto"/>
          </w:divBdr>
        </w:div>
        <w:div w:id="1889416606">
          <w:marLeft w:val="640"/>
          <w:marRight w:val="0"/>
          <w:marTop w:val="0"/>
          <w:marBottom w:val="0"/>
          <w:divBdr>
            <w:top w:val="none" w:sz="0" w:space="0" w:color="auto"/>
            <w:left w:val="none" w:sz="0" w:space="0" w:color="auto"/>
            <w:bottom w:val="none" w:sz="0" w:space="0" w:color="auto"/>
            <w:right w:val="none" w:sz="0" w:space="0" w:color="auto"/>
          </w:divBdr>
        </w:div>
        <w:div w:id="2126465613">
          <w:marLeft w:val="640"/>
          <w:marRight w:val="0"/>
          <w:marTop w:val="0"/>
          <w:marBottom w:val="0"/>
          <w:divBdr>
            <w:top w:val="none" w:sz="0" w:space="0" w:color="auto"/>
            <w:left w:val="none" w:sz="0" w:space="0" w:color="auto"/>
            <w:bottom w:val="none" w:sz="0" w:space="0" w:color="auto"/>
            <w:right w:val="none" w:sz="0" w:space="0" w:color="auto"/>
          </w:divBdr>
        </w:div>
      </w:divsChild>
    </w:div>
    <w:div w:id="1953319126">
      <w:bodyDiv w:val="1"/>
      <w:marLeft w:val="0"/>
      <w:marRight w:val="0"/>
      <w:marTop w:val="0"/>
      <w:marBottom w:val="0"/>
      <w:divBdr>
        <w:top w:val="none" w:sz="0" w:space="0" w:color="auto"/>
        <w:left w:val="none" w:sz="0" w:space="0" w:color="auto"/>
        <w:bottom w:val="none" w:sz="0" w:space="0" w:color="auto"/>
        <w:right w:val="none" w:sz="0" w:space="0" w:color="auto"/>
      </w:divBdr>
      <w:divsChild>
        <w:div w:id="55855786">
          <w:marLeft w:val="640"/>
          <w:marRight w:val="0"/>
          <w:marTop w:val="0"/>
          <w:marBottom w:val="0"/>
          <w:divBdr>
            <w:top w:val="none" w:sz="0" w:space="0" w:color="auto"/>
            <w:left w:val="none" w:sz="0" w:space="0" w:color="auto"/>
            <w:bottom w:val="none" w:sz="0" w:space="0" w:color="auto"/>
            <w:right w:val="none" w:sz="0" w:space="0" w:color="auto"/>
          </w:divBdr>
        </w:div>
        <w:div w:id="71395243">
          <w:marLeft w:val="640"/>
          <w:marRight w:val="0"/>
          <w:marTop w:val="0"/>
          <w:marBottom w:val="0"/>
          <w:divBdr>
            <w:top w:val="none" w:sz="0" w:space="0" w:color="auto"/>
            <w:left w:val="none" w:sz="0" w:space="0" w:color="auto"/>
            <w:bottom w:val="none" w:sz="0" w:space="0" w:color="auto"/>
            <w:right w:val="none" w:sz="0" w:space="0" w:color="auto"/>
          </w:divBdr>
        </w:div>
        <w:div w:id="137576242">
          <w:marLeft w:val="640"/>
          <w:marRight w:val="0"/>
          <w:marTop w:val="0"/>
          <w:marBottom w:val="0"/>
          <w:divBdr>
            <w:top w:val="none" w:sz="0" w:space="0" w:color="auto"/>
            <w:left w:val="none" w:sz="0" w:space="0" w:color="auto"/>
            <w:bottom w:val="none" w:sz="0" w:space="0" w:color="auto"/>
            <w:right w:val="none" w:sz="0" w:space="0" w:color="auto"/>
          </w:divBdr>
        </w:div>
        <w:div w:id="320617644">
          <w:marLeft w:val="640"/>
          <w:marRight w:val="0"/>
          <w:marTop w:val="0"/>
          <w:marBottom w:val="0"/>
          <w:divBdr>
            <w:top w:val="none" w:sz="0" w:space="0" w:color="auto"/>
            <w:left w:val="none" w:sz="0" w:space="0" w:color="auto"/>
            <w:bottom w:val="none" w:sz="0" w:space="0" w:color="auto"/>
            <w:right w:val="none" w:sz="0" w:space="0" w:color="auto"/>
          </w:divBdr>
        </w:div>
        <w:div w:id="353267470">
          <w:marLeft w:val="640"/>
          <w:marRight w:val="0"/>
          <w:marTop w:val="0"/>
          <w:marBottom w:val="0"/>
          <w:divBdr>
            <w:top w:val="none" w:sz="0" w:space="0" w:color="auto"/>
            <w:left w:val="none" w:sz="0" w:space="0" w:color="auto"/>
            <w:bottom w:val="none" w:sz="0" w:space="0" w:color="auto"/>
            <w:right w:val="none" w:sz="0" w:space="0" w:color="auto"/>
          </w:divBdr>
        </w:div>
        <w:div w:id="360711899">
          <w:marLeft w:val="640"/>
          <w:marRight w:val="0"/>
          <w:marTop w:val="0"/>
          <w:marBottom w:val="0"/>
          <w:divBdr>
            <w:top w:val="none" w:sz="0" w:space="0" w:color="auto"/>
            <w:left w:val="none" w:sz="0" w:space="0" w:color="auto"/>
            <w:bottom w:val="none" w:sz="0" w:space="0" w:color="auto"/>
            <w:right w:val="none" w:sz="0" w:space="0" w:color="auto"/>
          </w:divBdr>
        </w:div>
        <w:div w:id="513226919">
          <w:marLeft w:val="640"/>
          <w:marRight w:val="0"/>
          <w:marTop w:val="0"/>
          <w:marBottom w:val="0"/>
          <w:divBdr>
            <w:top w:val="none" w:sz="0" w:space="0" w:color="auto"/>
            <w:left w:val="none" w:sz="0" w:space="0" w:color="auto"/>
            <w:bottom w:val="none" w:sz="0" w:space="0" w:color="auto"/>
            <w:right w:val="none" w:sz="0" w:space="0" w:color="auto"/>
          </w:divBdr>
        </w:div>
        <w:div w:id="794979512">
          <w:marLeft w:val="640"/>
          <w:marRight w:val="0"/>
          <w:marTop w:val="0"/>
          <w:marBottom w:val="0"/>
          <w:divBdr>
            <w:top w:val="none" w:sz="0" w:space="0" w:color="auto"/>
            <w:left w:val="none" w:sz="0" w:space="0" w:color="auto"/>
            <w:bottom w:val="none" w:sz="0" w:space="0" w:color="auto"/>
            <w:right w:val="none" w:sz="0" w:space="0" w:color="auto"/>
          </w:divBdr>
        </w:div>
        <w:div w:id="845942535">
          <w:marLeft w:val="640"/>
          <w:marRight w:val="0"/>
          <w:marTop w:val="0"/>
          <w:marBottom w:val="0"/>
          <w:divBdr>
            <w:top w:val="none" w:sz="0" w:space="0" w:color="auto"/>
            <w:left w:val="none" w:sz="0" w:space="0" w:color="auto"/>
            <w:bottom w:val="none" w:sz="0" w:space="0" w:color="auto"/>
            <w:right w:val="none" w:sz="0" w:space="0" w:color="auto"/>
          </w:divBdr>
        </w:div>
        <w:div w:id="914051227">
          <w:marLeft w:val="640"/>
          <w:marRight w:val="0"/>
          <w:marTop w:val="0"/>
          <w:marBottom w:val="0"/>
          <w:divBdr>
            <w:top w:val="none" w:sz="0" w:space="0" w:color="auto"/>
            <w:left w:val="none" w:sz="0" w:space="0" w:color="auto"/>
            <w:bottom w:val="none" w:sz="0" w:space="0" w:color="auto"/>
            <w:right w:val="none" w:sz="0" w:space="0" w:color="auto"/>
          </w:divBdr>
        </w:div>
        <w:div w:id="961762191">
          <w:marLeft w:val="640"/>
          <w:marRight w:val="0"/>
          <w:marTop w:val="0"/>
          <w:marBottom w:val="0"/>
          <w:divBdr>
            <w:top w:val="none" w:sz="0" w:space="0" w:color="auto"/>
            <w:left w:val="none" w:sz="0" w:space="0" w:color="auto"/>
            <w:bottom w:val="none" w:sz="0" w:space="0" w:color="auto"/>
            <w:right w:val="none" w:sz="0" w:space="0" w:color="auto"/>
          </w:divBdr>
        </w:div>
        <w:div w:id="1785147346">
          <w:marLeft w:val="640"/>
          <w:marRight w:val="0"/>
          <w:marTop w:val="0"/>
          <w:marBottom w:val="0"/>
          <w:divBdr>
            <w:top w:val="none" w:sz="0" w:space="0" w:color="auto"/>
            <w:left w:val="none" w:sz="0" w:space="0" w:color="auto"/>
            <w:bottom w:val="none" w:sz="0" w:space="0" w:color="auto"/>
            <w:right w:val="none" w:sz="0" w:space="0" w:color="auto"/>
          </w:divBdr>
        </w:div>
        <w:div w:id="1838031655">
          <w:marLeft w:val="640"/>
          <w:marRight w:val="0"/>
          <w:marTop w:val="0"/>
          <w:marBottom w:val="0"/>
          <w:divBdr>
            <w:top w:val="none" w:sz="0" w:space="0" w:color="auto"/>
            <w:left w:val="none" w:sz="0" w:space="0" w:color="auto"/>
            <w:bottom w:val="none" w:sz="0" w:space="0" w:color="auto"/>
            <w:right w:val="none" w:sz="0" w:space="0" w:color="auto"/>
          </w:divBdr>
        </w:div>
        <w:div w:id="1936935202">
          <w:marLeft w:val="640"/>
          <w:marRight w:val="0"/>
          <w:marTop w:val="0"/>
          <w:marBottom w:val="0"/>
          <w:divBdr>
            <w:top w:val="none" w:sz="0" w:space="0" w:color="auto"/>
            <w:left w:val="none" w:sz="0" w:space="0" w:color="auto"/>
            <w:bottom w:val="none" w:sz="0" w:space="0" w:color="auto"/>
            <w:right w:val="none" w:sz="0" w:space="0" w:color="auto"/>
          </w:divBdr>
        </w:div>
      </w:divsChild>
    </w:div>
    <w:div w:id="1977492191">
      <w:bodyDiv w:val="1"/>
      <w:marLeft w:val="0"/>
      <w:marRight w:val="0"/>
      <w:marTop w:val="0"/>
      <w:marBottom w:val="0"/>
      <w:divBdr>
        <w:top w:val="none" w:sz="0" w:space="0" w:color="auto"/>
        <w:left w:val="none" w:sz="0" w:space="0" w:color="auto"/>
        <w:bottom w:val="none" w:sz="0" w:space="0" w:color="auto"/>
        <w:right w:val="none" w:sz="0" w:space="0" w:color="auto"/>
      </w:divBdr>
      <w:divsChild>
        <w:div w:id="123427731">
          <w:marLeft w:val="640"/>
          <w:marRight w:val="0"/>
          <w:marTop w:val="0"/>
          <w:marBottom w:val="0"/>
          <w:divBdr>
            <w:top w:val="none" w:sz="0" w:space="0" w:color="auto"/>
            <w:left w:val="none" w:sz="0" w:space="0" w:color="auto"/>
            <w:bottom w:val="none" w:sz="0" w:space="0" w:color="auto"/>
            <w:right w:val="none" w:sz="0" w:space="0" w:color="auto"/>
          </w:divBdr>
        </w:div>
        <w:div w:id="144324459">
          <w:marLeft w:val="640"/>
          <w:marRight w:val="0"/>
          <w:marTop w:val="0"/>
          <w:marBottom w:val="0"/>
          <w:divBdr>
            <w:top w:val="none" w:sz="0" w:space="0" w:color="auto"/>
            <w:left w:val="none" w:sz="0" w:space="0" w:color="auto"/>
            <w:bottom w:val="none" w:sz="0" w:space="0" w:color="auto"/>
            <w:right w:val="none" w:sz="0" w:space="0" w:color="auto"/>
          </w:divBdr>
        </w:div>
        <w:div w:id="149100545">
          <w:marLeft w:val="640"/>
          <w:marRight w:val="0"/>
          <w:marTop w:val="0"/>
          <w:marBottom w:val="0"/>
          <w:divBdr>
            <w:top w:val="none" w:sz="0" w:space="0" w:color="auto"/>
            <w:left w:val="none" w:sz="0" w:space="0" w:color="auto"/>
            <w:bottom w:val="none" w:sz="0" w:space="0" w:color="auto"/>
            <w:right w:val="none" w:sz="0" w:space="0" w:color="auto"/>
          </w:divBdr>
        </w:div>
        <w:div w:id="154995200">
          <w:marLeft w:val="640"/>
          <w:marRight w:val="0"/>
          <w:marTop w:val="0"/>
          <w:marBottom w:val="0"/>
          <w:divBdr>
            <w:top w:val="none" w:sz="0" w:space="0" w:color="auto"/>
            <w:left w:val="none" w:sz="0" w:space="0" w:color="auto"/>
            <w:bottom w:val="none" w:sz="0" w:space="0" w:color="auto"/>
            <w:right w:val="none" w:sz="0" w:space="0" w:color="auto"/>
          </w:divBdr>
        </w:div>
        <w:div w:id="238447594">
          <w:marLeft w:val="640"/>
          <w:marRight w:val="0"/>
          <w:marTop w:val="0"/>
          <w:marBottom w:val="0"/>
          <w:divBdr>
            <w:top w:val="none" w:sz="0" w:space="0" w:color="auto"/>
            <w:left w:val="none" w:sz="0" w:space="0" w:color="auto"/>
            <w:bottom w:val="none" w:sz="0" w:space="0" w:color="auto"/>
            <w:right w:val="none" w:sz="0" w:space="0" w:color="auto"/>
          </w:divBdr>
        </w:div>
        <w:div w:id="327709504">
          <w:marLeft w:val="640"/>
          <w:marRight w:val="0"/>
          <w:marTop w:val="0"/>
          <w:marBottom w:val="0"/>
          <w:divBdr>
            <w:top w:val="none" w:sz="0" w:space="0" w:color="auto"/>
            <w:left w:val="none" w:sz="0" w:space="0" w:color="auto"/>
            <w:bottom w:val="none" w:sz="0" w:space="0" w:color="auto"/>
            <w:right w:val="none" w:sz="0" w:space="0" w:color="auto"/>
          </w:divBdr>
        </w:div>
        <w:div w:id="329187375">
          <w:marLeft w:val="640"/>
          <w:marRight w:val="0"/>
          <w:marTop w:val="0"/>
          <w:marBottom w:val="0"/>
          <w:divBdr>
            <w:top w:val="none" w:sz="0" w:space="0" w:color="auto"/>
            <w:left w:val="none" w:sz="0" w:space="0" w:color="auto"/>
            <w:bottom w:val="none" w:sz="0" w:space="0" w:color="auto"/>
            <w:right w:val="none" w:sz="0" w:space="0" w:color="auto"/>
          </w:divBdr>
        </w:div>
        <w:div w:id="343753822">
          <w:marLeft w:val="640"/>
          <w:marRight w:val="0"/>
          <w:marTop w:val="0"/>
          <w:marBottom w:val="0"/>
          <w:divBdr>
            <w:top w:val="none" w:sz="0" w:space="0" w:color="auto"/>
            <w:left w:val="none" w:sz="0" w:space="0" w:color="auto"/>
            <w:bottom w:val="none" w:sz="0" w:space="0" w:color="auto"/>
            <w:right w:val="none" w:sz="0" w:space="0" w:color="auto"/>
          </w:divBdr>
        </w:div>
        <w:div w:id="521894505">
          <w:marLeft w:val="640"/>
          <w:marRight w:val="0"/>
          <w:marTop w:val="0"/>
          <w:marBottom w:val="0"/>
          <w:divBdr>
            <w:top w:val="none" w:sz="0" w:space="0" w:color="auto"/>
            <w:left w:val="none" w:sz="0" w:space="0" w:color="auto"/>
            <w:bottom w:val="none" w:sz="0" w:space="0" w:color="auto"/>
            <w:right w:val="none" w:sz="0" w:space="0" w:color="auto"/>
          </w:divBdr>
        </w:div>
        <w:div w:id="607733328">
          <w:marLeft w:val="640"/>
          <w:marRight w:val="0"/>
          <w:marTop w:val="0"/>
          <w:marBottom w:val="0"/>
          <w:divBdr>
            <w:top w:val="none" w:sz="0" w:space="0" w:color="auto"/>
            <w:left w:val="none" w:sz="0" w:space="0" w:color="auto"/>
            <w:bottom w:val="none" w:sz="0" w:space="0" w:color="auto"/>
            <w:right w:val="none" w:sz="0" w:space="0" w:color="auto"/>
          </w:divBdr>
        </w:div>
        <w:div w:id="651952151">
          <w:marLeft w:val="640"/>
          <w:marRight w:val="0"/>
          <w:marTop w:val="0"/>
          <w:marBottom w:val="0"/>
          <w:divBdr>
            <w:top w:val="none" w:sz="0" w:space="0" w:color="auto"/>
            <w:left w:val="none" w:sz="0" w:space="0" w:color="auto"/>
            <w:bottom w:val="none" w:sz="0" w:space="0" w:color="auto"/>
            <w:right w:val="none" w:sz="0" w:space="0" w:color="auto"/>
          </w:divBdr>
        </w:div>
        <w:div w:id="731004392">
          <w:marLeft w:val="640"/>
          <w:marRight w:val="0"/>
          <w:marTop w:val="0"/>
          <w:marBottom w:val="0"/>
          <w:divBdr>
            <w:top w:val="none" w:sz="0" w:space="0" w:color="auto"/>
            <w:left w:val="none" w:sz="0" w:space="0" w:color="auto"/>
            <w:bottom w:val="none" w:sz="0" w:space="0" w:color="auto"/>
            <w:right w:val="none" w:sz="0" w:space="0" w:color="auto"/>
          </w:divBdr>
        </w:div>
        <w:div w:id="755445001">
          <w:marLeft w:val="640"/>
          <w:marRight w:val="0"/>
          <w:marTop w:val="0"/>
          <w:marBottom w:val="0"/>
          <w:divBdr>
            <w:top w:val="none" w:sz="0" w:space="0" w:color="auto"/>
            <w:left w:val="none" w:sz="0" w:space="0" w:color="auto"/>
            <w:bottom w:val="none" w:sz="0" w:space="0" w:color="auto"/>
            <w:right w:val="none" w:sz="0" w:space="0" w:color="auto"/>
          </w:divBdr>
        </w:div>
        <w:div w:id="837959293">
          <w:marLeft w:val="640"/>
          <w:marRight w:val="0"/>
          <w:marTop w:val="0"/>
          <w:marBottom w:val="0"/>
          <w:divBdr>
            <w:top w:val="none" w:sz="0" w:space="0" w:color="auto"/>
            <w:left w:val="none" w:sz="0" w:space="0" w:color="auto"/>
            <w:bottom w:val="none" w:sz="0" w:space="0" w:color="auto"/>
            <w:right w:val="none" w:sz="0" w:space="0" w:color="auto"/>
          </w:divBdr>
        </w:div>
        <w:div w:id="848563859">
          <w:marLeft w:val="640"/>
          <w:marRight w:val="0"/>
          <w:marTop w:val="0"/>
          <w:marBottom w:val="0"/>
          <w:divBdr>
            <w:top w:val="none" w:sz="0" w:space="0" w:color="auto"/>
            <w:left w:val="none" w:sz="0" w:space="0" w:color="auto"/>
            <w:bottom w:val="none" w:sz="0" w:space="0" w:color="auto"/>
            <w:right w:val="none" w:sz="0" w:space="0" w:color="auto"/>
          </w:divBdr>
        </w:div>
        <w:div w:id="870146102">
          <w:marLeft w:val="640"/>
          <w:marRight w:val="0"/>
          <w:marTop w:val="0"/>
          <w:marBottom w:val="0"/>
          <w:divBdr>
            <w:top w:val="none" w:sz="0" w:space="0" w:color="auto"/>
            <w:left w:val="none" w:sz="0" w:space="0" w:color="auto"/>
            <w:bottom w:val="none" w:sz="0" w:space="0" w:color="auto"/>
            <w:right w:val="none" w:sz="0" w:space="0" w:color="auto"/>
          </w:divBdr>
        </w:div>
        <w:div w:id="964044976">
          <w:marLeft w:val="640"/>
          <w:marRight w:val="0"/>
          <w:marTop w:val="0"/>
          <w:marBottom w:val="0"/>
          <w:divBdr>
            <w:top w:val="none" w:sz="0" w:space="0" w:color="auto"/>
            <w:left w:val="none" w:sz="0" w:space="0" w:color="auto"/>
            <w:bottom w:val="none" w:sz="0" w:space="0" w:color="auto"/>
            <w:right w:val="none" w:sz="0" w:space="0" w:color="auto"/>
          </w:divBdr>
        </w:div>
        <w:div w:id="1051999202">
          <w:marLeft w:val="640"/>
          <w:marRight w:val="0"/>
          <w:marTop w:val="0"/>
          <w:marBottom w:val="0"/>
          <w:divBdr>
            <w:top w:val="none" w:sz="0" w:space="0" w:color="auto"/>
            <w:left w:val="none" w:sz="0" w:space="0" w:color="auto"/>
            <w:bottom w:val="none" w:sz="0" w:space="0" w:color="auto"/>
            <w:right w:val="none" w:sz="0" w:space="0" w:color="auto"/>
          </w:divBdr>
        </w:div>
        <w:div w:id="1054158672">
          <w:marLeft w:val="640"/>
          <w:marRight w:val="0"/>
          <w:marTop w:val="0"/>
          <w:marBottom w:val="0"/>
          <w:divBdr>
            <w:top w:val="none" w:sz="0" w:space="0" w:color="auto"/>
            <w:left w:val="none" w:sz="0" w:space="0" w:color="auto"/>
            <w:bottom w:val="none" w:sz="0" w:space="0" w:color="auto"/>
            <w:right w:val="none" w:sz="0" w:space="0" w:color="auto"/>
          </w:divBdr>
        </w:div>
        <w:div w:id="1070152098">
          <w:marLeft w:val="640"/>
          <w:marRight w:val="0"/>
          <w:marTop w:val="0"/>
          <w:marBottom w:val="0"/>
          <w:divBdr>
            <w:top w:val="none" w:sz="0" w:space="0" w:color="auto"/>
            <w:left w:val="none" w:sz="0" w:space="0" w:color="auto"/>
            <w:bottom w:val="none" w:sz="0" w:space="0" w:color="auto"/>
            <w:right w:val="none" w:sz="0" w:space="0" w:color="auto"/>
          </w:divBdr>
          <w:divsChild>
            <w:div w:id="114063900">
              <w:marLeft w:val="0"/>
              <w:marRight w:val="0"/>
              <w:marTop w:val="0"/>
              <w:marBottom w:val="0"/>
              <w:divBdr>
                <w:top w:val="none" w:sz="0" w:space="0" w:color="auto"/>
                <w:left w:val="none" w:sz="0" w:space="0" w:color="auto"/>
                <w:bottom w:val="none" w:sz="0" w:space="0" w:color="auto"/>
                <w:right w:val="none" w:sz="0" w:space="0" w:color="auto"/>
              </w:divBdr>
              <w:divsChild>
                <w:div w:id="44568302">
                  <w:marLeft w:val="640"/>
                  <w:marRight w:val="0"/>
                  <w:marTop w:val="0"/>
                  <w:marBottom w:val="0"/>
                  <w:divBdr>
                    <w:top w:val="none" w:sz="0" w:space="0" w:color="auto"/>
                    <w:left w:val="none" w:sz="0" w:space="0" w:color="auto"/>
                    <w:bottom w:val="none" w:sz="0" w:space="0" w:color="auto"/>
                    <w:right w:val="none" w:sz="0" w:space="0" w:color="auto"/>
                  </w:divBdr>
                </w:div>
                <w:div w:id="50884809">
                  <w:marLeft w:val="640"/>
                  <w:marRight w:val="0"/>
                  <w:marTop w:val="0"/>
                  <w:marBottom w:val="0"/>
                  <w:divBdr>
                    <w:top w:val="none" w:sz="0" w:space="0" w:color="auto"/>
                    <w:left w:val="none" w:sz="0" w:space="0" w:color="auto"/>
                    <w:bottom w:val="none" w:sz="0" w:space="0" w:color="auto"/>
                    <w:right w:val="none" w:sz="0" w:space="0" w:color="auto"/>
                  </w:divBdr>
                </w:div>
                <w:div w:id="86535651">
                  <w:marLeft w:val="640"/>
                  <w:marRight w:val="0"/>
                  <w:marTop w:val="0"/>
                  <w:marBottom w:val="0"/>
                  <w:divBdr>
                    <w:top w:val="none" w:sz="0" w:space="0" w:color="auto"/>
                    <w:left w:val="none" w:sz="0" w:space="0" w:color="auto"/>
                    <w:bottom w:val="none" w:sz="0" w:space="0" w:color="auto"/>
                    <w:right w:val="none" w:sz="0" w:space="0" w:color="auto"/>
                  </w:divBdr>
                </w:div>
                <w:div w:id="90207223">
                  <w:marLeft w:val="640"/>
                  <w:marRight w:val="0"/>
                  <w:marTop w:val="0"/>
                  <w:marBottom w:val="0"/>
                  <w:divBdr>
                    <w:top w:val="none" w:sz="0" w:space="0" w:color="auto"/>
                    <w:left w:val="none" w:sz="0" w:space="0" w:color="auto"/>
                    <w:bottom w:val="none" w:sz="0" w:space="0" w:color="auto"/>
                    <w:right w:val="none" w:sz="0" w:space="0" w:color="auto"/>
                  </w:divBdr>
                </w:div>
                <w:div w:id="149446367">
                  <w:marLeft w:val="640"/>
                  <w:marRight w:val="0"/>
                  <w:marTop w:val="0"/>
                  <w:marBottom w:val="0"/>
                  <w:divBdr>
                    <w:top w:val="none" w:sz="0" w:space="0" w:color="auto"/>
                    <w:left w:val="none" w:sz="0" w:space="0" w:color="auto"/>
                    <w:bottom w:val="none" w:sz="0" w:space="0" w:color="auto"/>
                    <w:right w:val="none" w:sz="0" w:space="0" w:color="auto"/>
                  </w:divBdr>
                </w:div>
                <w:div w:id="165751426">
                  <w:marLeft w:val="640"/>
                  <w:marRight w:val="0"/>
                  <w:marTop w:val="0"/>
                  <w:marBottom w:val="0"/>
                  <w:divBdr>
                    <w:top w:val="none" w:sz="0" w:space="0" w:color="auto"/>
                    <w:left w:val="none" w:sz="0" w:space="0" w:color="auto"/>
                    <w:bottom w:val="none" w:sz="0" w:space="0" w:color="auto"/>
                    <w:right w:val="none" w:sz="0" w:space="0" w:color="auto"/>
                  </w:divBdr>
                </w:div>
                <w:div w:id="181163475">
                  <w:marLeft w:val="640"/>
                  <w:marRight w:val="0"/>
                  <w:marTop w:val="0"/>
                  <w:marBottom w:val="0"/>
                  <w:divBdr>
                    <w:top w:val="none" w:sz="0" w:space="0" w:color="auto"/>
                    <w:left w:val="none" w:sz="0" w:space="0" w:color="auto"/>
                    <w:bottom w:val="none" w:sz="0" w:space="0" w:color="auto"/>
                    <w:right w:val="none" w:sz="0" w:space="0" w:color="auto"/>
                  </w:divBdr>
                </w:div>
                <w:div w:id="201286437">
                  <w:marLeft w:val="640"/>
                  <w:marRight w:val="0"/>
                  <w:marTop w:val="0"/>
                  <w:marBottom w:val="0"/>
                  <w:divBdr>
                    <w:top w:val="none" w:sz="0" w:space="0" w:color="auto"/>
                    <w:left w:val="none" w:sz="0" w:space="0" w:color="auto"/>
                    <w:bottom w:val="none" w:sz="0" w:space="0" w:color="auto"/>
                    <w:right w:val="none" w:sz="0" w:space="0" w:color="auto"/>
                  </w:divBdr>
                </w:div>
                <w:div w:id="250285206">
                  <w:marLeft w:val="640"/>
                  <w:marRight w:val="0"/>
                  <w:marTop w:val="0"/>
                  <w:marBottom w:val="0"/>
                  <w:divBdr>
                    <w:top w:val="none" w:sz="0" w:space="0" w:color="auto"/>
                    <w:left w:val="none" w:sz="0" w:space="0" w:color="auto"/>
                    <w:bottom w:val="none" w:sz="0" w:space="0" w:color="auto"/>
                    <w:right w:val="none" w:sz="0" w:space="0" w:color="auto"/>
                  </w:divBdr>
                </w:div>
                <w:div w:id="267664094">
                  <w:marLeft w:val="640"/>
                  <w:marRight w:val="0"/>
                  <w:marTop w:val="0"/>
                  <w:marBottom w:val="0"/>
                  <w:divBdr>
                    <w:top w:val="none" w:sz="0" w:space="0" w:color="auto"/>
                    <w:left w:val="none" w:sz="0" w:space="0" w:color="auto"/>
                    <w:bottom w:val="none" w:sz="0" w:space="0" w:color="auto"/>
                    <w:right w:val="none" w:sz="0" w:space="0" w:color="auto"/>
                  </w:divBdr>
                </w:div>
                <w:div w:id="285279983">
                  <w:marLeft w:val="640"/>
                  <w:marRight w:val="0"/>
                  <w:marTop w:val="0"/>
                  <w:marBottom w:val="0"/>
                  <w:divBdr>
                    <w:top w:val="none" w:sz="0" w:space="0" w:color="auto"/>
                    <w:left w:val="none" w:sz="0" w:space="0" w:color="auto"/>
                    <w:bottom w:val="none" w:sz="0" w:space="0" w:color="auto"/>
                    <w:right w:val="none" w:sz="0" w:space="0" w:color="auto"/>
                  </w:divBdr>
                </w:div>
                <w:div w:id="314338115">
                  <w:marLeft w:val="640"/>
                  <w:marRight w:val="0"/>
                  <w:marTop w:val="0"/>
                  <w:marBottom w:val="0"/>
                  <w:divBdr>
                    <w:top w:val="none" w:sz="0" w:space="0" w:color="auto"/>
                    <w:left w:val="none" w:sz="0" w:space="0" w:color="auto"/>
                    <w:bottom w:val="none" w:sz="0" w:space="0" w:color="auto"/>
                    <w:right w:val="none" w:sz="0" w:space="0" w:color="auto"/>
                  </w:divBdr>
                </w:div>
                <w:div w:id="373817474">
                  <w:marLeft w:val="640"/>
                  <w:marRight w:val="0"/>
                  <w:marTop w:val="0"/>
                  <w:marBottom w:val="0"/>
                  <w:divBdr>
                    <w:top w:val="none" w:sz="0" w:space="0" w:color="auto"/>
                    <w:left w:val="none" w:sz="0" w:space="0" w:color="auto"/>
                    <w:bottom w:val="none" w:sz="0" w:space="0" w:color="auto"/>
                    <w:right w:val="none" w:sz="0" w:space="0" w:color="auto"/>
                  </w:divBdr>
                </w:div>
                <w:div w:id="579800053">
                  <w:marLeft w:val="640"/>
                  <w:marRight w:val="0"/>
                  <w:marTop w:val="0"/>
                  <w:marBottom w:val="0"/>
                  <w:divBdr>
                    <w:top w:val="none" w:sz="0" w:space="0" w:color="auto"/>
                    <w:left w:val="none" w:sz="0" w:space="0" w:color="auto"/>
                    <w:bottom w:val="none" w:sz="0" w:space="0" w:color="auto"/>
                    <w:right w:val="none" w:sz="0" w:space="0" w:color="auto"/>
                  </w:divBdr>
                </w:div>
                <w:div w:id="651836023">
                  <w:marLeft w:val="640"/>
                  <w:marRight w:val="0"/>
                  <w:marTop w:val="0"/>
                  <w:marBottom w:val="0"/>
                  <w:divBdr>
                    <w:top w:val="none" w:sz="0" w:space="0" w:color="auto"/>
                    <w:left w:val="none" w:sz="0" w:space="0" w:color="auto"/>
                    <w:bottom w:val="none" w:sz="0" w:space="0" w:color="auto"/>
                    <w:right w:val="none" w:sz="0" w:space="0" w:color="auto"/>
                  </w:divBdr>
                </w:div>
                <w:div w:id="713701670">
                  <w:marLeft w:val="640"/>
                  <w:marRight w:val="0"/>
                  <w:marTop w:val="0"/>
                  <w:marBottom w:val="0"/>
                  <w:divBdr>
                    <w:top w:val="none" w:sz="0" w:space="0" w:color="auto"/>
                    <w:left w:val="none" w:sz="0" w:space="0" w:color="auto"/>
                    <w:bottom w:val="none" w:sz="0" w:space="0" w:color="auto"/>
                    <w:right w:val="none" w:sz="0" w:space="0" w:color="auto"/>
                  </w:divBdr>
                </w:div>
                <w:div w:id="719209423">
                  <w:marLeft w:val="640"/>
                  <w:marRight w:val="0"/>
                  <w:marTop w:val="0"/>
                  <w:marBottom w:val="0"/>
                  <w:divBdr>
                    <w:top w:val="none" w:sz="0" w:space="0" w:color="auto"/>
                    <w:left w:val="none" w:sz="0" w:space="0" w:color="auto"/>
                    <w:bottom w:val="none" w:sz="0" w:space="0" w:color="auto"/>
                    <w:right w:val="none" w:sz="0" w:space="0" w:color="auto"/>
                  </w:divBdr>
                </w:div>
                <w:div w:id="791480140">
                  <w:marLeft w:val="640"/>
                  <w:marRight w:val="0"/>
                  <w:marTop w:val="0"/>
                  <w:marBottom w:val="0"/>
                  <w:divBdr>
                    <w:top w:val="none" w:sz="0" w:space="0" w:color="auto"/>
                    <w:left w:val="none" w:sz="0" w:space="0" w:color="auto"/>
                    <w:bottom w:val="none" w:sz="0" w:space="0" w:color="auto"/>
                    <w:right w:val="none" w:sz="0" w:space="0" w:color="auto"/>
                  </w:divBdr>
                </w:div>
                <w:div w:id="830559615">
                  <w:marLeft w:val="640"/>
                  <w:marRight w:val="0"/>
                  <w:marTop w:val="0"/>
                  <w:marBottom w:val="0"/>
                  <w:divBdr>
                    <w:top w:val="none" w:sz="0" w:space="0" w:color="auto"/>
                    <w:left w:val="none" w:sz="0" w:space="0" w:color="auto"/>
                    <w:bottom w:val="none" w:sz="0" w:space="0" w:color="auto"/>
                    <w:right w:val="none" w:sz="0" w:space="0" w:color="auto"/>
                  </w:divBdr>
                </w:div>
                <w:div w:id="835536573">
                  <w:marLeft w:val="640"/>
                  <w:marRight w:val="0"/>
                  <w:marTop w:val="0"/>
                  <w:marBottom w:val="0"/>
                  <w:divBdr>
                    <w:top w:val="none" w:sz="0" w:space="0" w:color="auto"/>
                    <w:left w:val="none" w:sz="0" w:space="0" w:color="auto"/>
                    <w:bottom w:val="none" w:sz="0" w:space="0" w:color="auto"/>
                    <w:right w:val="none" w:sz="0" w:space="0" w:color="auto"/>
                  </w:divBdr>
                </w:div>
                <w:div w:id="914241773">
                  <w:marLeft w:val="640"/>
                  <w:marRight w:val="0"/>
                  <w:marTop w:val="0"/>
                  <w:marBottom w:val="0"/>
                  <w:divBdr>
                    <w:top w:val="none" w:sz="0" w:space="0" w:color="auto"/>
                    <w:left w:val="none" w:sz="0" w:space="0" w:color="auto"/>
                    <w:bottom w:val="none" w:sz="0" w:space="0" w:color="auto"/>
                    <w:right w:val="none" w:sz="0" w:space="0" w:color="auto"/>
                  </w:divBdr>
                </w:div>
                <w:div w:id="935094020">
                  <w:marLeft w:val="640"/>
                  <w:marRight w:val="0"/>
                  <w:marTop w:val="0"/>
                  <w:marBottom w:val="0"/>
                  <w:divBdr>
                    <w:top w:val="none" w:sz="0" w:space="0" w:color="auto"/>
                    <w:left w:val="none" w:sz="0" w:space="0" w:color="auto"/>
                    <w:bottom w:val="none" w:sz="0" w:space="0" w:color="auto"/>
                    <w:right w:val="none" w:sz="0" w:space="0" w:color="auto"/>
                  </w:divBdr>
                </w:div>
                <w:div w:id="975142193">
                  <w:marLeft w:val="640"/>
                  <w:marRight w:val="0"/>
                  <w:marTop w:val="0"/>
                  <w:marBottom w:val="0"/>
                  <w:divBdr>
                    <w:top w:val="none" w:sz="0" w:space="0" w:color="auto"/>
                    <w:left w:val="none" w:sz="0" w:space="0" w:color="auto"/>
                    <w:bottom w:val="none" w:sz="0" w:space="0" w:color="auto"/>
                    <w:right w:val="none" w:sz="0" w:space="0" w:color="auto"/>
                  </w:divBdr>
                </w:div>
                <w:div w:id="1079251781">
                  <w:marLeft w:val="640"/>
                  <w:marRight w:val="0"/>
                  <w:marTop w:val="0"/>
                  <w:marBottom w:val="0"/>
                  <w:divBdr>
                    <w:top w:val="none" w:sz="0" w:space="0" w:color="auto"/>
                    <w:left w:val="none" w:sz="0" w:space="0" w:color="auto"/>
                    <w:bottom w:val="none" w:sz="0" w:space="0" w:color="auto"/>
                    <w:right w:val="none" w:sz="0" w:space="0" w:color="auto"/>
                  </w:divBdr>
                </w:div>
                <w:div w:id="1277131848">
                  <w:marLeft w:val="640"/>
                  <w:marRight w:val="0"/>
                  <w:marTop w:val="0"/>
                  <w:marBottom w:val="0"/>
                  <w:divBdr>
                    <w:top w:val="none" w:sz="0" w:space="0" w:color="auto"/>
                    <w:left w:val="none" w:sz="0" w:space="0" w:color="auto"/>
                    <w:bottom w:val="none" w:sz="0" w:space="0" w:color="auto"/>
                    <w:right w:val="none" w:sz="0" w:space="0" w:color="auto"/>
                  </w:divBdr>
                </w:div>
                <w:div w:id="1291472526">
                  <w:marLeft w:val="640"/>
                  <w:marRight w:val="0"/>
                  <w:marTop w:val="0"/>
                  <w:marBottom w:val="0"/>
                  <w:divBdr>
                    <w:top w:val="none" w:sz="0" w:space="0" w:color="auto"/>
                    <w:left w:val="none" w:sz="0" w:space="0" w:color="auto"/>
                    <w:bottom w:val="none" w:sz="0" w:space="0" w:color="auto"/>
                    <w:right w:val="none" w:sz="0" w:space="0" w:color="auto"/>
                  </w:divBdr>
                </w:div>
                <w:div w:id="1358964287">
                  <w:marLeft w:val="640"/>
                  <w:marRight w:val="0"/>
                  <w:marTop w:val="0"/>
                  <w:marBottom w:val="0"/>
                  <w:divBdr>
                    <w:top w:val="none" w:sz="0" w:space="0" w:color="auto"/>
                    <w:left w:val="none" w:sz="0" w:space="0" w:color="auto"/>
                    <w:bottom w:val="none" w:sz="0" w:space="0" w:color="auto"/>
                    <w:right w:val="none" w:sz="0" w:space="0" w:color="auto"/>
                  </w:divBdr>
                </w:div>
                <w:div w:id="1461531305">
                  <w:marLeft w:val="640"/>
                  <w:marRight w:val="0"/>
                  <w:marTop w:val="0"/>
                  <w:marBottom w:val="0"/>
                  <w:divBdr>
                    <w:top w:val="none" w:sz="0" w:space="0" w:color="auto"/>
                    <w:left w:val="none" w:sz="0" w:space="0" w:color="auto"/>
                    <w:bottom w:val="none" w:sz="0" w:space="0" w:color="auto"/>
                    <w:right w:val="none" w:sz="0" w:space="0" w:color="auto"/>
                  </w:divBdr>
                </w:div>
                <w:div w:id="1471247128">
                  <w:marLeft w:val="640"/>
                  <w:marRight w:val="0"/>
                  <w:marTop w:val="0"/>
                  <w:marBottom w:val="0"/>
                  <w:divBdr>
                    <w:top w:val="none" w:sz="0" w:space="0" w:color="auto"/>
                    <w:left w:val="none" w:sz="0" w:space="0" w:color="auto"/>
                    <w:bottom w:val="none" w:sz="0" w:space="0" w:color="auto"/>
                    <w:right w:val="none" w:sz="0" w:space="0" w:color="auto"/>
                  </w:divBdr>
                </w:div>
                <w:div w:id="1587765602">
                  <w:marLeft w:val="640"/>
                  <w:marRight w:val="0"/>
                  <w:marTop w:val="0"/>
                  <w:marBottom w:val="0"/>
                  <w:divBdr>
                    <w:top w:val="none" w:sz="0" w:space="0" w:color="auto"/>
                    <w:left w:val="none" w:sz="0" w:space="0" w:color="auto"/>
                    <w:bottom w:val="none" w:sz="0" w:space="0" w:color="auto"/>
                    <w:right w:val="none" w:sz="0" w:space="0" w:color="auto"/>
                  </w:divBdr>
                </w:div>
                <w:div w:id="1640303685">
                  <w:marLeft w:val="640"/>
                  <w:marRight w:val="0"/>
                  <w:marTop w:val="0"/>
                  <w:marBottom w:val="0"/>
                  <w:divBdr>
                    <w:top w:val="none" w:sz="0" w:space="0" w:color="auto"/>
                    <w:left w:val="none" w:sz="0" w:space="0" w:color="auto"/>
                    <w:bottom w:val="none" w:sz="0" w:space="0" w:color="auto"/>
                    <w:right w:val="none" w:sz="0" w:space="0" w:color="auto"/>
                  </w:divBdr>
                </w:div>
                <w:div w:id="1663388954">
                  <w:marLeft w:val="640"/>
                  <w:marRight w:val="0"/>
                  <w:marTop w:val="0"/>
                  <w:marBottom w:val="0"/>
                  <w:divBdr>
                    <w:top w:val="none" w:sz="0" w:space="0" w:color="auto"/>
                    <w:left w:val="none" w:sz="0" w:space="0" w:color="auto"/>
                    <w:bottom w:val="none" w:sz="0" w:space="0" w:color="auto"/>
                    <w:right w:val="none" w:sz="0" w:space="0" w:color="auto"/>
                  </w:divBdr>
                </w:div>
                <w:div w:id="1670408200">
                  <w:marLeft w:val="640"/>
                  <w:marRight w:val="0"/>
                  <w:marTop w:val="0"/>
                  <w:marBottom w:val="0"/>
                  <w:divBdr>
                    <w:top w:val="none" w:sz="0" w:space="0" w:color="auto"/>
                    <w:left w:val="none" w:sz="0" w:space="0" w:color="auto"/>
                    <w:bottom w:val="none" w:sz="0" w:space="0" w:color="auto"/>
                    <w:right w:val="none" w:sz="0" w:space="0" w:color="auto"/>
                  </w:divBdr>
                </w:div>
                <w:div w:id="1676493710">
                  <w:marLeft w:val="640"/>
                  <w:marRight w:val="0"/>
                  <w:marTop w:val="0"/>
                  <w:marBottom w:val="0"/>
                  <w:divBdr>
                    <w:top w:val="none" w:sz="0" w:space="0" w:color="auto"/>
                    <w:left w:val="none" w:sz="0" w:space="0" w:color="auto"/>
                    <w:bottom w:val="none" w:sz="0" w:space="0" w:color="auto"/>
                    <w:right w:val="none" w:sz="0" w:space="0" w:color="auto"/>
                  </w:divBdr>
                </w:div>
                <w:div w:id="1700624293">
                  <w:marLeft w:val="640"/>
                  <w:marRight w:val="0"/>
                  <w:marTop w:val="0"/>
                  <w:marBottom w:val="0"/>
                  <w:divBdr>
                    <w:top w:val="none" w:sz="0" w:space="0" w:color="auto"/>
                    <w:left w:val="none" w:sz="0" w:space="0" w:color="auto"/>
                    <w:bottom w:val="none" w:sz="0" w:space="0" w:color="auto"/>
                    <w:right w:val="none" w:sz="0" w:space="0" w:color="auto"/>
                  </w:divBdr>
                </w:div>
                <w:div w:id="1765370591">
                  <w:marLeft w:val="640"/>
                  <w:marRight w:val="0"/>
                  <w:marTop w:val="0"/>
                  <w:marBottom w:val="0"/>
                  <w:divBdr>
                    <w:top w:val="none" w:sz="0" w:space="0" w:color="auto"/>
                    <w:left w:val="none" w:sz="0" w:space="0" w:color="auto"/>
                    <w:bottom w:val="none" w:sz="0" w:space="0" w:color="auto"/>
                    <w:right w:val="none" w:sz="0" w:space="0" w:color="auto"/>
                  </w:divBdr>
                </w:div>
                <w:div w:id="1895578032">
                  <w:marLeft w:val="640"/>
                  <w:marRight w:val="0"/>
                  <w:marTop w:val="0"/>
                  <w:marBottom w:val="0"/>
                  <w:divBdr>
                    <w:top w:val="none" w:sz="0" w:space="0" w:color="auto"/>
                    <w:left w:val="none" w:sz="0" w:space="0" w:color="auto"/>
                    <w:bottom w:val="none" w:sz="0" w:space="0" w:color="auto"/>
                    <w:right w:val="none" w:sz="0" w:space="0" w:color="auto"/>
                  </w:divBdr>
                </w:div>
                <w:div w:id="1909338308">
                  <w:marLeft w:val="640"/>
                  <w:marRight w:val="0"/>
                  <w:marTop w:val="0"/>
                  <w:marBottom w:val="0"/>
                  <w:divBdr>
                    <w:top w:val="none" w:sz="0" w:space="0" w:color="auto"/>
                    <w:left w:val="none" w:sz="0" w:space="0" w:color="auto"/>
                    <w:bottom w:val="none" w:sz="0" w:space="0" w:color="auto"/>
                    <w:right w:val="none" w:sz="0" w:space="0" w:color="auto"/>
                  </w:divBdr>
                </w:div>
                <w:div w:id="1921714628">
                  <w:marLeft w:val="640"/>
                  <w:marRight w:val="0"/>
                  <w:marTop w:val="0"/>
                  <w:marBottom w:val="0"/>
                  <w:divBdr>
                    <w:top w:val="none" w:sz="0" w:space="0" w:color="auto"/>
                    <w:left w:val="none" w:sz="0" w:space="0" w:color="auto"/>
                    <w:bottom w:val="none" w:sz="0" w:space="0" w:color="auto"/>
                    <w:right w:val="none" w:sz="0" w:space="0" w:color="auto"/>
                  </w:divBdr>
                </w:div>
                <w:div w:id="1937397498">
                  <w:marLeft w:val="640"/>
                  <w:marRight w:val="0"/>
                  <w:marTop w:val="0"/>
                  <w:marBottom w:val="0"/>
                  <w:divBdr>
                    <w:top w:val="none" w:sz="0" w:space="0" w:color="auto"/>
                    <w:left w:val="none" w:sz="0" w:space="0" w:color="auto"/>
                    <w:bottom w:val="none" w:sz="0" w:space="0" w:color="auto"/>
                    <w:right w:val="none" w:sz="0" w:space="0" w:color="auto"/>
                  </w:divBdr>
                </w:div>
                <w:div w:id="2036152405">
                  <w:marLeft w:val="640"/>
                  <w:marRight w:val="0"/>
                  <w:marTop w:val="0"/>
                  <w:marBottom w:val="0"/>
                  <w:divBdr>
                    <w:top w:val="none" w:sz="0" w:space="0" w:color="auto"/>
                    <w:left w:val="none" w:sz="0" w:space="0" w:color="auto"/>
                    <w:bottom w:val="none" w:sz="0" w:space="0" w:color="auto"/>
                    <w:right w:val="none" w:sz="0" w:space="0" w:color="auto"/>
                  </w:divBdr>
                </w:div>
                <w:div w:id="2122914329">
                  <w:marLeft w:val="640"/>
                  <w:marRight w:val="0"/>
                  <w:marTop w:val="0"/>
                  <w:marBottom w:val="0"/>
                  <w:divBdr>
                    <w:top w:val="none" w:sz="0" w:space="0" w:color="auto"/>
                    <w:left w:val="none" w:sz="0" w:space="0" w:color="auto"/>
                    <w:bottom w:val="none" w:sz="0" w:space="0" w:color="auto"/>
                    <w:right w:val="none" w:sz="0" w:space="0" w:color="auto"/>
                  </w:divBdr>
                </w:div>
                <w:div w:id="2140217206">
                  <w:marLeft w:val="640"/>
                  <w:marRight w:val="0"/>
                  <w:marTop w:val="0"/>
                  <w:marBottom w:val="0"/>
                  <w:divBdr>
                    <w:top w:val="none" w:sz="0" w:space="0" w:color="auto"/>
                    <w:left w:val="none" w:sz="0" w:space="0" w:color="auto"/>
                    <w:bottom w:val="none" w:sz="0" w:space="0" w:color="auto"/>
                    <w:right w:val="none" w:sz="0" w:space="0" w:color="auto"/>
                  </w:divBdr>
                </w:div>
              </w:divsChild>
            </w:div>
            <w:div w:id="156381322">
              <w:marLeft w:val="0"/>
              <w:marRight w:val="0"/>
              <w:marTop w:val="0"/>
              <w:marBottom w:val="0"/>
              <w:divBdr>
                <w:top w:val="none" w:sz="0" w:space="0" w:color="auto"/>
                <w:left w:val="none" w:sz="0" w:space="0" w:color="auto"/>
                <w:bottom w:val="none" w:sz="0" w:space="0" w:color="auto"/>
                <w:right w:val="none" w:sz="0" w:space="0" w:color="auto"/>
              </w:divBdr>
              <w:divsChild>
                <w:div w:id="13121079">
                  <w:marLeft w:val="640"/>
                  <w:marRight w:val="0"/>
                  <w:marTop w:val="0"/>
                  <w:marBottom w:val="0"/>
                  <w:divBdr>
                    <w:top w:val="none" w:sz="0" w:space="0" w:color="auto"/>
                    <w:left w:val="none" w:sz="0" w:space="0" w:color="auto"/>
                    <w:bottom w:val="none" w:sz="0" w:space="0" w:color="auto"/>
                    <w:right w:val="none" w:sz="0" w:space="0" w:color="auto"/>
                  </w:divBdr>
                </w:div>
                <w:div w:id="56049518">
                  <w:marLeft w:val="640"/>
                  <w:marRight w:val="0"/>
                  <w:marTop w:val="0"/>
                  <w:marBottom w:val="0"/>
                  <w:divBdr>
                    <w:top w:val="none" w:sz="0" w:space="0" w:color="auto"/>
                    <w:left w:val="none" w:sz="0" w:space="0" w:color="auto"/>
                    <w:bottom w:val="none" w:sz="0" w:space="0" w:color="auto"/>
                    <w:right w:val="none" w:sz="0" w:space="0" w:color="auto"/>
                  </w:divBdr>
                </w:div>
                <w:div w:id="57754508">
                  <w:marLeft w:val="640"/>
                  <w:marRight w:val="0"/>
                  <w:marTop w:val="0"/>
                  <w:marBottom w:val="0"/>
                  <w:divBdr>
                    <w:top w:val="none" w:sz="0" w:space="0" w:color="auto"/>
                    <w:left w:val="none" w:sz="0" w:space="0" w:color="auto"/>
                    <w:bottom w:val="none" w:sz="0" w:space="0" w:color="auto"/>
                    <w:right w:val="none" w:sz="0" w:space="0" w:color="auto"/>
                  </w:divBdr>
                </w:div>
                <w:div w:id="102772492">
                  <w:marLeft w:val="640"/>
                  <w:marRight w:val="0"/>
                  <w:marTop w:val="0"/>
                  <w:marBottom w:val="0"/>
                  <w:divBdr>
                    <w:top w:val="none" w:sz="0" w:space="0" w:color="auto"/>
                    <w:left w:val="none" w:sz="0" w:space="0" w:color="auto"/>
                    <w:bottom w:val="none" w:sz="0" w:space="0" w:color="auto"/>
                    <w:right w:val="none" w:sz="0" w:space="0" w:color="auto"/>
                  </w:divBdr>
                </w:div>
                <w:div w:id="111369212">
                  <w:marLeft w:val="640"/>
                  <w:marRight w:val="0"/>
                  <w:marTop w:val="0"/>
                  <w:marBottom w:val="0"/>
                  <w:divBdr>
                    <w:top w:val="none" w:sz="0" w:space="0" w:color="auto"/>
                    <w:left w:val="none" w:sz="0" w:space="0" w:color="auto"/>
                    <w:bottom w:val="none" w:sz="0" w:space="0" w:color="auto"/>
                    <w:right w:val="none" w:sz="0" w:space="0" w:color="auto"/>
                  </w:divBdr>
                </w:div>
                <w:div w:id="126053826">
                  <w:marLeft w:val="640"/>
                  <w:marRight w:val="0"/>
                  <w:marTop w:val="0"/>
                  <w:marBottom w:val="0"/>
                  <w:divBdr>
                    <w:top w:val="none" w:sz="0" w:space="0" w:color="auto"/>
                    <w:left w:val="none" w:sz="0" w:space="0" w:color="auto"/>
                    <w:bottom w:val="none" w:sz="0" w:space="0" w:color="auto"/>
                    <w:right w:val="none" w:sz="0" w:space="0" w:color="auto"/>
                  </w:divBdr>
                </w:div>
                <w:div w:id="381180167">
                  <w:marLeft w:val="640"/>
                  <w:marRight w:val="0"/>
                  <w:marTop w:val="0"/>
                  <w:marBottom w:val="0"/>
                  <w:divBdr>
                    <w:top w:val="none" w:sz="0" w:space="0" w:color="auto"/>
                    <w:left w:val="none" w:sz="0" w:space="0" w:color="auto"/>
                    <w:bottom w:val="none" w:sz="0" w:space="0" w:color="auto"/>
                    <w:right w:val="none" w:sz="0" w:space="0" w:color="auto"/>
                  </w:divBdr>
                </w:div>
                <w:div w:id="503281919">
                  <w:marLeft w:val="640"/>
                  <w:marRight w:val="0"/>
                  <w:marTop w:val="0"/>
                  <w:marBottom w:val="0"/>
                  <w:divBdr>
                    <w:top w:val="none" w:sz="0" w:space="0" w:color="auto"/>
                    <w:left w:val="none" w:sz="0" w:space="0" w:color="auto"/>
                    <w:bottom w:val="none" w:sz="0" w:space="0" w:color="auto"/>
                    <w:right w:val="none" w:sz="0" w:space="0" w:color="auto"/>
                  </w:divBdr>
                </w:div>
                <w:div w:id="520121290">
                  <w:marLeft w:val="640"/>
                  <w:marRight w:val="0"/>
                  <w:marTop w:val="0"/>
                  <w:marBottom w:val="0"/>
                  <w:divBdr>
                    <w:top w:val="none" w:sz="0" w:space="0" w:color="auto"/>
                    <w:left w:val="none" w:sz="0" w:space="0" w:color="auto"/>
                    <w:bottom w:val="none" w:sz="0" w:space="0" w:color="auto"/>
                    <w:right w:val="none" w:sz="0" w:space="0" w:color="auto"/>
                  </w:divBdr>
                </w:div>
                <w:div w:id="674191941">
                  <w:marLeft w:val="640"/>
                  <w:marRight w:val="0"/>
                  <w:marTop w:val="0"/>
                  <w:marBottom w:val="0"/>
                  <w:divBdr>
                    <w:top w:val="none" w:sz="0" w:space="0" w:color="auto"/>
                    <w:left w:val="none" w:sz="0" w:space="0" w:color="auto"/>
                    <w:bottom w:val="none" w:sz="0" w:space="0" w:color="auto"/>
                    <w:right w:val="none" w:sz="0" w:space="0" w:color="auto"/>
                  </w:divBdr>
                </w:div>
                <w:div w:id="733356145">
                  <w:marLeft w:val="640"/>
                  <w:marRight w:val="0"/>
                  <w:marTop w:val="0"/>
                  <w:marBottom w:val="0"/>
                  <w:divBdr>
                    <w:top w:val="none" w:sz="0" w:space="0" w:color="auto"/>
                    <w:left w:val="none" w:sz="0" w:space="0" w:color="auto"/>
                    <w:bottom w:val="none" w:sz="0" w:space="0" w:color="auto"/>
                    <w:right w:val="none" w:sz="0" w:space="0" w:color="auto"/>
                  </w:divBdr>
                </w:div>
                <w:div w:id="769155641">
                  <w:marLeft w:val="640"/>
                  <w:marRight w:val="0"/>
                  <w:marTop w:val="0"/>
                  <w:marBottom w:val="0"/>
                  <w:divBdr>
                    <w:top w:val="none" w:sz="0" w:space="0" w:color="auto"/>
                    <w:left w:val="none" w:sz="0" w:space="0" w:color="auto"/>
                    <w:bottom w:val="none" w:sz="0" w:space="0" w:color="auto"/>
                    <w:right w:val="none" w:sz="0" w:space="0" w:color="auto"/>
                  </w:divBdr>
                </w:div>
                <w:div w:id="777337990">
                  <w:marLeft w:val="640"/>
                  <w:marRight w:val="0"/>
                  <w:marTop w:val="0"/>
                  <w:marBottom w:val="0"/>
                  <w:divBdr>
                    <w:top w:val="none" w:sz="0" w:space="0" w:color="auto"/>
                    <w:left w:val="none" w:sz="0" w:space="0" w:color="auto"/>
                    <w:bottom w:val="none" w:sz="0" w:space="0" w:color="auto"/>
                    <w:right w:val="none" w:sz="0" w:space="0" w:color="auto"/>
                  </w:divBdr>
                </w:div>
                <w:div w:id="847141620">
                  <w:marLeft w:val="640"/>
                  <w:marRight w:val="0"/>
                  <w:marTop w:val="0"/>
                  <w:marBottom w:val="0"/>
                  <w:divBdr>
                    <w:top w:val="none" w:sz="0" w:space="0" w:color="auto"/>
                    <w:left w:val="none" w:sz="0" w:space="0" w:color="auto"/>
                    <w:bottom w:val="none" w:sz="0" w:space="0" w:color="auto"/>
                    <w:right w:val="none" w:sz="0" w:space="0" w:color="auto"/>
                  </w:divBdr>
                </w:div>
                <w:div w:id="895314831">
                  <w:marLeft w:val="640"/>
                  <w:marRight w:val="0"/>
                  <w:marTop w:val="0"/>
                  <w:marBottom w:val="0"/>
                  <w:divBdr>
                    <w:top w:val="none" w:sz="0" w:space="0" w:color="auto"/>
                    <w:left w:val="none" w:sz="0" w:space="0" w:color="auto"/>
                    <w:bottom w:val="none" w:sz="0" w:space="0" w:color="auto"/>
                    <w:right w:val="none" w:sz="0" w:space="0" w:color="auto"/>
                  </w:divBdr>
                </w:div>
                <w:div w:id="970676479">
                  <w:marLeft w:val="640"/>
                  <w:marRight w:val="0"/>
                  <w:marTop w:val="0"/>
                  <w:marBottom w:val="0"/>
                  <w:divBdr>
                    <w:top w:val="none" w:sz="0" w:space="0" w:color="auto"/>
                    <w:left w:val="none" w:sz="0" w:space="0" w:color="auto"/>
                    <w:bottom w:val="none" w:sz="0" w:space="0" w:color="auto"/>
                    <w:right w:val="none" w:sz="0" w:space="0" w:color="auto"/>
                  </w:divBdr>
                </w:div>
                <w:div w:id="1014191181">
                  <w:marLeft w:val="640"/>
                  <w:marRight w:val="0"/>
                  <w:marTop w:val="0"/>
                  <w:marBottom w:val="0"/>
                  <w:divBdr>
                    <w:top w:val="none" w:sz="0" w:space="0" w:color="auto"/>
                    <w:left w:val="none" w:sz="0" w:space="0" w:color="auto"/>
                    <w:bottom w:val="none" w:sz="0" w:space="0" w:color="auto"/>
                    <w:right w:val="none" w:sz="0" w:space="0" w:color="auto"/>
                  </w:divBdr>
                </w:div>
                <w:div w:id="1062093233">
                  <w:marLeft w:val="640"/>
                  <w:marRight w:val="0"/>
                  <w:marTop w:val="0"/>
                  <w:marBottom w:val="0"/>
                  <w:divBdr>
                    <w:top w:val="none" w:sz="0" w:space="0" w:color="auto"/>
                    <w:left w:val="none" w:sz="0" w:space="0" w:color="auto"/>
                    <w:bottom w:val="none" w:sz="0" w:space="0" w:color="auto"/>
                    <w:right w:val="none" w:sz="0" w:space="0" w:color="auto"/>
                  </w:divBdr>
                </w:div>
                <w:div w:id="1158417799">
                  <w:marLeft w:val="640"/>
                  <w:marRight w:val="0"/>
                  <w:marTop w:val="0"/>
                  <w:marBottom w:val="0"/>
                  <w:divBdr>
                    <w:top w:val="none" w:sz="0" w:space="0" w:color="auto"/>
                    <w:left w:val="none" w:sz="0" w:space="0" w:color="auto"/>
                    <w:bottom w:val="none" w:sz="0" w:space="0" w:color="auto"/>
                    <w:right w:val="none" w:sz="0" w:space="0" w:color="auto"/>
                  </w:divBdr>
                </w:div>
                <w:div w:id="1166558113">
                  <w:marLeft w:val="640"/>
                  <w:marRight w:val="0"/>
                  <w:marTop w:val="0"/>
                  <w:marBottom w:val="0"/>
                  <w:divBdr>
                    <w:top w:val="none" w:sz="0" w:space="0" w:color="auto"/>
                    <w:left w:val="none" w:sz="0" w:space="0" w:color="auto"/>
                    <w:bottom w:val="none" w:sz="0" w:space="0" w:color="auto"/>
                    <w:right w:val="none" w:sz="0" w:space="0" w:color="auto"/>
                  </w:divBdr>
                </w:div>
                <w:div w:id="1215117600">
                  <w:marLeft w:val="640"/>
                  <w:marRight w:val="0"/>
                  <w:marTop w:val="0"/>
                  <w:marBottom w:val="0"/>
                  <w:divBdr>
                    <w:top w:val="none" w:sz="0" w:space="0" w:color="auto"/>
                    <w:left w:val="none" w:sz="0" w:space="0" w:color="auto"/>
                    <w:bottom w:val="none" w:sz="0" w:space="0" w:color="auto"/>
                    <w:right w:val="none" w:sz="0" w:space="0" w:color="auto"/>
                  </w:divBdr>
                </w:div>
                <w:div w:id="1233009099">
                  <w:marLeft w:val="640"/>
                  <w:marRight w:val="0"/>
                  <w:marTop w:val="0"/>
                  <w:marBottom w:val="0"/>
                  <w:divBdr>
                    <w:top w:val="none" w:sz="0" w:space="0" w:color="auto"/>
                    <w:left w:val="none" w:sz="0" w:space="0" w:color="auto"/>
                    <w:bottom w:val="none" w:sz="0" w:space="0" w:color="auto"/>
                    <w:right w:val="none" w:sz="0" w:space="0" w:color="auto"/>
                  </w:divBdr>
                </w:div>
                <w:div w:id="1271939654">
                  <w:marLeft w:val="640"/>
                  <w:marRight w:val="0"/>
                  <w:marTop w:val="0"/>
                  <w:marBottom w:val="0"/>
                  <w:divBdr>
                    <w:top w:val="none" w:sz="0" w:space="0" w:color="auto"/>
                    <w:left w:val="none" w:sz="0" w:space="0" w:color="auto"/>
                    <w:bottom w:val="none" w:sz="0" w:space="0" w:color="auto"/>
                    <w:right w:val="none" w:sz="0" w:space="0" w:color="auto"/>
                  </w:divBdr>
                </w:div>
                <w:div w:id="1356804848">
                  <w:marLeft w:val="640"/>
                  <w:marRight w:val="0"/>
                  <w:marTop w:val="0"/>
                  <w:marBottom w:val="0"/>
                  <w:divBdr>
                    <w:top w:val="none" w:sz="0" w:space="0" w:color="auto"/>
                    <w:left w:val="none" w:sz="0" w:space="0" w:color="auto"/>
                    <w:bottom w:val="none" w:sz="0" w:space="0" w:color="auto"/>
                    <w:right w:val="none" w:sz="0" w:space="0" w:color="auto"/>
                  </w:divBdr>
                </w:div>
                <w:div w:id="1471706881">
                  <w:marLeft w:val="640"/>
                  <w:marRight w:val="0"/>
                  <w:marTop w:val="0"/>
                  <w:marBottom w:val="0"/>
                  <w:divBdr>
                    <w:top w:val="none" w:sz="0" w:space="0" w:color="auto"/>
                    <w:left w:val="none" w:sz="0" w:space="0" w:color="auto"/>
                    <w:bottom w:val="none" w:sz="0" w:space="0" w:color="auto"/>
                    <w:right w:val="none" w:sz="0" w:space="0" w:color="auto"/>
                  </w:divBdr>
                </w:div>
                <w:div w:id="1612080146">
                  <w:marLeft w:val="640"/>
                  <w:marRight w:val="0"/>
                  <w:marTop w:val="0"/>
                  <w:marBottom w:val="0"/>
                  <w:divBdr>
                    <w:top w:val="none" w:sz="0" w:space="0" w:color="auto"/>
                    <w:left w:val="none" w:sz="0" w:space="0" w:color="auto"/>
                    <w:bottom w:val="none" w:sz="0" w:space="0" w:color="auto"/>
                    <w:right w:val="none" w:sz="0" w:space="0" w:color="auto"/>
                  </w:divBdr>
                </w:div>
                <w:div w:id="1674915094">
                  <w:marLeft w:val="640"/>
                  <w:marRight w:val="0"/>
                  <w:marTop w:val="0"/>
                  <w:marBottom w:val="0"/>
                  <w:divBdr>
                    <w:top w:val="none" w:sz="0" w:space="0" w:color="auto"/>
                    <w:left w:val="none" w:sz="0" w:space="0" w:color="auto"/>
                    <w:bottom w:val="none" w:sz="0" w:space="0" w:color="auto"/>
                    <w:right w:val="none" w:sz="0" w:space="0" w:color="auto"/>
                  </w:divBdr>
                </w:div>
                <w:div w:id="1701735536">
                  <w:marLeft w:val="640"/>
                  <w:marRight w:val="0"/>
                  <w:marTop w:val="0"/>
                  <w:marBottom w:val="0"/>
                  <w:divBdr>
                    <w:top w:val="none" w:sz="0" w:space="0" w:color="auto"/>
                    <w:left w:val="none" w:sz="0" w:space="0" w:color="auto"/>
                    <w:bottom w:val="none" w:sz="0" w:space="0" w:color="auto"/>
                    <w:right w:val="none" w:sz="0" w:space="0" w:color="auto"/>
                  </w:divBdr>
                </w:div>
                <w:div w:id="1703092426">
                  <w:marLeft w:val="640"/>
                  <w:marRight w:val="0"/>
                  <w:marTop w:val="0"/>
                  <w:marBottom w:val="0"/>
                  <w:divBdr>
                    <w:top w:val="none" w:sz="0" w:space="0" w:color="auto"/>
                    <w:left w:val="none" w:sz="0" w:space="0" w:color="auto"/>
                    <w:bottom w:val="none" w:sz="0" w:space="0" w:color="auto"/>
                    <w:right w:val="none" w:sz="0" w:space="0" w:color="auto"/>
                  </w:divBdr>
                </w:div>
                <w:div w:id="1745176950">
                  <w:marLeft w:val="640"/>
                  <w:marRight w:val="0"/>
                  <w:marTop w:val="0"/>
                  <w:marBottom w:val="0"/>
                  <w:divBdr>
                    <w:top w:val="none" w:sz="0" w:space="0" w:color="auto"/>
                    <w:left w:val="none" w:sz="0" w:space="0" w:color="auto"/>
                    <w:bottom w:val="none" w:sz="0" w:space="0" w:color="auto"/>
                    <w:right w:val="none" w:sz="0" w:space="0" w:color="auto"/>
                  </w:divBdr>
                </w:div>
                <w:div w:id="1920481053">
                  <w:marLeft w:val="640"/>
                  <w:marRight w:val="0"/>
                  <w:marTop w:val="0"/>
                  <w:marBottom w:val="0"/>
                  <w:divBdr>
                    <w:top w:val="none" w:sz="0" w:space="0" w:color="auto"/>
                    <w:left w:val="none" w:sz="0" w:space="0" w:color="auto"/>
                    <w:bottom w:val="none" w:sz="0" w:space="0" w:color="auto"/>
                    <w:right w:val="none" w:sz="0" w:space="0" w:color="auto"/>
                  </w:divBdr>
                </w:div>
                <w:div w:id="1920863960">
                  <w:marLeft w:val="640"/>
                  <w:marRight w:val="0"/>
                  <w:marTop w:val="0"/>
                  <w:marBottom w:val="0"/>
                  <w:divBdr>
                    <w:top w:val="none" w:sz="0" w:space="0" w:color="auto"/>
                    <w:left w:val="none" w:sz="0" w:space="0" w:color="auto"/>
                    <w:bottom w:val="none" w:sz="0" w:space="0" w:color="auto"/>
                    <w:right w:val="none" w:sz="0" w:space="0" w:color="auto"/>
                  </w:divBdr>
                </w:div>
                <w:div w:id="1923835631">
                  <w:marLeft w:val="640"/>
                  <w:marRight w:val="0"/>
                  <w:marTop w:val="0"/>
                  <w:marBottom w:val="0"/>
                  <w:divBdr>
                    <w:top w:val="none" w:sz="0" w:space="0" w:color="auto"/>
                    <w:left w:val="none" w:sz="0" w:space="0" w:color="auto"/>
                    <w:bottom w:val="none" w:sz="0" w:space="0" w:color="auto"/>
                    <w:right w:val="none" w:sz="0" w:space="0" w:color="auto"/>
                  </w:divBdr>
                </w:div>
                <w:div w:id="1939556066">
                  <w:marLeft w:val="640"/>
                  <w:marRight w:val="0"/>
                  <w:marTop w:val="0"/>
                  <w:marBottom w:val="0"/>
                  <w:divBdr>
                    <w:top w:val="none" w:sz="0" w:space="0" w:color="auto"/>
                    <w:left w:val="none" w:sz="0" w:space="0" w:color="auto"/>
                    <w:bottom w:val="none" w:sz="0" w:space="0" w:color="auto"/>
                    <w:right w:val="none" w:sz="0" w:space="0" w:color="auto"/>
                  </w:divBdr>
                </w:div>
                <w:div w:id="1972906901">
                  <w:marLeft w:val="640"/>
                  <w:marRight w:val="0"/>
                  <w:marTop w:val="0"/>
                  <w:marBottom w:val="0"/>
                  <w:divBdr>
                    <w:top w:val="none" w:sz="0" w:space="0" w:color="auto"/>
                    <w:left w:val="none" w:sz="0" w:space="0" w:color="auto"/>
                    <w:bottom w:val="none" w:sz="0" w:space="0" w:color="auto"/>
                    <w:right w:val="none" w:sz="0" w:space="0" w:color="auto"/>
                  </w:divBdr>
                </w:div>
                <w:div w:id="1990666203">
                  <w:marLeft w:val="640"/>
                  <w:marRight w:val="0"/>
                  <w:marTop w:val="0"/>
                  <w:marBottom w:val="0"/>
                  <w:divBdr>
                    <w:top w:val="none" w:sz="0" w:space="0" w:color="auto"/>
                    <w:left w:val="none" w:sz="0" w:space="0" w:color="auto"/>
                    <w:bottom w:val="none" w:sz="0" w:space="0" w:color="auto"/>
                    <w:right w:val="none" w:sz="0" w:space="0" w:color="auto"/>
                  </w:divBdr>
                </w:div>
                <w:div w:id="1991405214">
                  <w:marLeft w:val="640"/>
                  <w:marRight w:val="0"/>
                  <w:marTop w:val="0"/>
                  <w:marBottom w:val="0"/>
                  <w:divBdr>
                    <w:top w:val="none" w:sz="0" w:space="0" w:color="auto"/>
                    <w:left w:val="none" w:sz="0" w:space="0" w:color="auto"/>
                    <w:bottom w:val="none" w:sz="0" w:space="0" w:color="auto"/>
                    <w:right w:val="none" w:sz="0" w:space="0" w:color="auto"/>
                  </w:divBdr>
                </w:div>
                <w:div w:id="1999838812">
                  <w:marLeft w:val="640"/>
                  <w:marRight w:val="0"/>
                  <w:marTop w:val="0"/>
                  <w:marBottom w:val="0"/>
                  <w:divBdr>
                    <w:top w:val="none" w:sz="0" w:space="0" w:color="auto"/>
                    <w:left w:val="none" w:sz="0" w:space="0" w:color="auto"/>
                    <w:bottom w:val="none" w:sz="0" w:space="0" w:color="auto"/>
                    <w:right w:val="none" w:sz="0" w:space="0" w:color="auto"/>
                  </w:divBdr>
                </w:div>
                <w:div w:id="2020153482">
                  <w:marLeft w:val="640"/>
                  <w:marRight w:val="0"/>
                  <w:marTop w:val="0"/>
                  <w:marBottom w:val="0"/>
                  <w:divBdr>
                    <w:top w:val="none" w:sz="0" w:space="0" w:color="auto"/>
                    <w:left w:val="none" w:sz="0" w:space="0" w:color="auto"/>
                    <w:bottom w:val="none" w:sz="0" w:space="0" w:color="auto"/>
                    <w:right w:val="none" w:sz="0" w:space="0" w:color="auto"/>
                  </w:divBdr>
                </w:div>
                <w:div w:id="2021735921">
                  <w:marLeft w:val="640"/>
                  <w:marRight w:val="0"/>
                  <w:marTop w:val="0"/>
                  <w:marBottom w:val="0"/>
                  <w:divBdr>
                    <w:top w:val="none" w:sz="0" w:space="0" w:color="auto"/>
                    <w:left w:val="none" w:sz="0" w:space="0" w:color="auto"/>
                    <w:bottom w:val="none" w:sz="0" w:space="0" w:color="auto"/>
                    <w:right w:val="none" w:sz="0" w:space="0" w:color="auto"/>
                  </w:divBdr>
                </w:div>
                <w:div w:id="2079327394">
                  <w:marLeft w:val="640"/>
                  <w:marRight w:val="0"/>
                  <w:marTop w:val="0"/>
                  <w:marBottom w:val="0"/>
                  <w:divBdr>
                    <w:top w:val="none" w:sz="0" w:space="0" w:color="auto"/>
                    <w:left w:val="none" w:sz="0" w:space="0" w:color="auto"/>
                    <w:bottom w:val="none" w:sz="0" w:space="0" w:color="auto"/>
                    <w:right w:val="none" w:sz="0" w:space="0" w:color="auto"/>
                  </w:divBdr>
                </w:div>
                <w:div w:id="2119597765">
                  <w:marLeft w:val="640"/>
                  <w:marRight w:val="0"/>
                  <w:marTop w:val="0"/>
                  <w:marBottom w:val="0"/>
                  <w:divBdr>
                    <w:top w:val="none" w:sz="0" w:space="0" w:color="auto"/>
                    <w:left w:val="none" w:sz="0" w:space="0" w:color="auto"/>
                    <w:bottom w:val="none" w:sz="0" w:space="0" w:color="auto"/>
                    <w:right w:val="none" w:sz="0" w:space="0" w:color="auto"/>
                  </w:divBdr>
                </w:div>
              </w:divsChild>
            </w:div>
            <w:div w:id="382413182">
              <w:marLeft w:val="0"/>
              <w:marRight w:val="0"/>
              <w:marTop w:val="0"/>
              <w:marBottom w:val="0"/>
              <w:divBdr>
                <w:top w:val="none" w:sz="0" w:space="0" w:color="auto"/>
                <w:left w:val="none" w:sz="0" w:space="0" w:color="auto"/>
                <w:bottom w:val="none" w:sz="0" w:space="0" w:color="auto"/>
                <w:right w:val="none" w:sz="0" w:space="0" w:color="auto"/>
              </w:divBdr>
              <w:divsChild>
                <w:div w:id="88964422">
                  <w:marLeft w:val="640"/>
                  <w:marRight w:val="0"/>
                  <w:marTop w:val="0"/>
                  <w:marBottom w:val="0"/>
                  <w:divBdr>
                    <w:top w:val="none" w:sz="0" w:space="0" w:color="auto"/>
                    <w:left w:val="none" w:sz="0" w:space="0" w:color="auto"/>
                    <w:bottom w:val="none" w:sz="0" w:space="0" w:color="auto"/>
                    <w:right w:val="none" w:sz="0" w:space="0" w:color="auto"/>
                  </w:divBdr>
                </w:div>
                <w:div w:id="97141610">
                  <w:marLeft w:val="640"/>
                  <w:marRight w:val="0"/>
                  <w:marTop w:val="0"/>
                  <w:marBottom w:val="0"/>
                  <w:divBdr>
                    <w:top w:val="none" w:sz="0" w:space="0" w:color="auto"/>
                    <w:left w:val="none" w:sz="0" w:space="0" w:color="auto"/>
                    <w:bottom w:val="none" w:sz="0" w:space="0" w:color="auto"/>
                    <w:right w:val="none" w:sz="0" w:space="0" w:color="auto"/>
                  </w:divBdr>
                </w:div>
                <w:div w:id="138350579">
                  <w:marLeft w:val="640"/>
                  <w:marRight w:val="0"/>
                  <w:marTop w:val="0"/>
                  <w:marBottom w:val="0"/>
                  <w:divBdr>
                    <w:top w:val="none" w:sz="0" w:space="0" w:color="auto"/>
                    <w:left w:val="none" w:sz="0" w:space="0" w:color="auto"/>
                    <w:bottom w:val="none" w:sz="0" w:space="0" w:color="auto"/>
                    <w:right w:val="none" w:sz="0" w:space="0" w:color="auto"/>
                  </w:divBdr>
                </w:div>
                <w:div w:id="225531836">
                  <w:marLeft w:val="640"/>
                  <w:marRight w:val="0"/>
                  <w:marTop w:val="0"/>
                  <w:marBottom w:val="0"/>
                  <w:divBdr>
                    <w:top w:val="none" w:sz="0" w:space="0" w:color="auto"/>
                    <w:left w:val="none" w:sz="0" w:space="0" w:color="auto"/>
                    <w:bottom w:val="none" w:sz="0" w:space="0" w:color="auto"/>
                    <w:right w:val="none" w:sz="0" w:space="0" w:color="auto"/>
                  </w:divBdr>
                </w:div>
                <w:div w:id="245386324">
                  <w:marLeft w:val="640"/>
                  <w:marRight w:val="0"/>
                  <w:marTop w:val="0"/>
                  <w:marBottom w:val="0"/>
                  <w:divBdr>
                    <w:top w:val="none" w:sz="0" w:space="0" w:color="auto"/>
                    <w:left w:val="none" w:sz="0" w:space="0" w:color="auto"/>
                    <w:bottom w:val="none" w:sz="0" w:space="0" w:color="auto"/>
                    <w:right w:val="none" w:sz="0" w:space="0" w:color="auto"/>
                  </w:divBdr>
                </w:div>
                <w:div w:id="292560774">
                  <w:marLeft w:val="640"/>
                  <w:marRight w:val="0"/>
                  <w:marTop w:val="0"/>
                  <w:marBottom w:val="0"/>
                  <w:divBdr>
                    <w:top w:val="none" w:sz="0" w:space="0" w:color="auto"/>
                    <w:left w:val="none" w:sz="0" w:space="0" w:color="auto"/>
                    <w:bottom w:val="none" w:sz="0" w:space="0" w:color="auto"/>
                    <w:right w:val="none" w:sz="0" w:space="0" w:color="auto"/>
                  </w:divBdr>
                </w:div>
                <w:div w:id="315032358">
                  <w:marLeft w:val="640"/>
                  <w:marRight w:val="0"/>
                  <w:marTop w:val="0"/>
                  <w:marBottom w:val="0"/>
                  <w:divBdr>
                    <w:top w:val="none" w:sz="0" w:space="0" w:color="auto"/>
                    <w:left w:val="none" w:sz="0" w:space="0" w:color="auto"/>
                    <w:bottom w:val="none" w:sz="0" w:space="0" w:color="auto"/>
                    <w:right w:val="none" w:sz="0" w:space="0" w:color="auto"/>
                  </w:divBdr>
                </w:div>
                <w:div w:id="341593157">
                  <w:marLeft w:val="640"/>
                  <w:marRight w:val="0"/>
                  <w:marTop w:val="0"/>
                  <w:marBottom w:val="0"/>
                  <w:divBdr>
                    <w:top w:val="none" w:sz="0" w:space="0" w:color="auto"/>
                    <w:left w:val="none" w:sz="0" w:space="0" w:color="auto"/>
                    <w:bottom w:val="none" w:sz="0" w:space="0" w:color="auto"/>
                    <w:right w:val="none" w:sz="0" w:space="0" w:color="auto"/>
                  </w:divBdr>
                </w:div>
                <w:div w:id="408043984">
                  <w:marLeft w:val="640"/>
                  <w:marRight w:val="0"/>
                  <w:marTop w:val="0"/>
                  <w:marBottom w:val="0"/>
                  <w:divBdr>
                    <w:top w:val="none" w:sz="0" w:space="0" w:color="auto"/>
                    <w:left w:val="none" w:sz="0" w:space="0" w:color="auto"/>
                    <w:bottom w:val="none" w:sz="0" w:space="0" w:color="auto"/>
                    <w:right w:val="none" w:sz="0" w:space="0" w:color="auto"/>
                  </w:divBdr>
                </w:div>
                <w:div w:id="410464976">
                  <w:marLeft w:val="640"/>
                  <w:marRight w:val="0"/>
                  <w:marTop w:val="0"/>
                  <w:marBottom w:val="0"/>
                  <w:divBdr>
                    <w:top w:val="none" w:sz="0" w:space="0" w:color="auto"/>
                    <w:left w:val="none" w:sz="0" w:space="0" w:color="auto"/>
                    <w:bottom w:val="none" w:sz="0" w:space="0" w:color="auto"/>
                    <w:right w:val="none" w:sz="0" w:space="0" w:color="auto"/>
                  </w:divBdr>
                </w:div>
                <w:div w:id="414477732">
                  <w:marLeft w:val="640"/>
                  <w:marRight w:val="0"/>
                  <w:marTop w:val="0"/>
                  <w:marBottom w:val="0"/>
                  <w:divBdr>
                    <w:top w:val="none" w:sz="0" w:space="0" w:color="auto"/>
                    <w:left w:val="none" w:sz="0" w:space="0" w:color="auto"/>
                    <w:bottom w:val="none" w:sz="0" w:space="0" w:color="auto"/>
                    <w:right w:val="none" w:sz="0" w:space="0" w:color="auto"/>
                  </w:divBdr>
                </w:div>
                <w:div w:id="442117891">
                  <w:marLeft w:val="640"/>
                  <w:marRight w:val="0"/>
                  <w:marTop w:val="0"/>
                  <w:marBottom w:val="0"/>
                  <w:divBdr>
                    <w:top w:val="none" w:sz="0" w:space="0" w:color="auto"/>
                    <w:left w:val="none" w:sz="0" w:space="0" w:color="auto"/>
                    <w:bottom w:val="none" w:sz="0" w:space="0" w:color="auto"/>
                    <w:right w:val="none" w:sz="0" w:space="0" w:color="auto"/>
                  </w:divBdr>
                </w:div>
                <w:div w:id="511652725">
                  <w:marLeft w:val="640"/>
                  <w:marRight w:val="0"/>
                  <w:marTop w:val="0"/>
                  <w:marBottom w:val="0"/>
                  <w:divBdr>
                    <w:top w:val="none" w:sz="0" w:space="0" w:color="auto"/>
                    <w:left w:val="none" w:sz="0" w:space="0" w:color="auto"/>
                    <w:bottom w:val="none" w:sz="0" w:space="0" w:color="auto"/>
                    <w:right w:val="none" w:sz="0" w:space="0" w:color="auto"/>
                  </w:divBdr>
                </w:div>
                <w:div w:id="543369493">
                  <w:marLeft w:val="640"/>
                  <w:marRight w:val="0"/>
                  <w:marTop w:val="0"/>
                  <w:marBottom w:val="0"/>
                  <w:divBdr>
                    <w:top w:val="none" w:sz="0" w:space="0" w:color="auto"/>
                    <w:left w:val="none" w:sz="0" w:space="0" w:color="auto"/>
                    <w:bottom w:val="none" w:sz="0" w:space="0" w:color="auto"/>
                    <w:right w:val="none" w:sz="0" w:space="0" w:color="auto"/>
                  </w:divBdr>
                </w:div>
                <w:div w:id="586619580">
                  <w:marLeft w:val="640"/>
                  <w:marRight w:val="0"/>
                  <w:marTop w:val="0"/>
                  <w:marBottom w:val="0"/>
                  <w:divBdr>
                    <w:top w:val="none" w:sz="0" w:space="0" w:color="auto"/>
                    <w:left w:val="none" w:sz="0" w:space="0" w:color="auto"/>
                    <w:bottom w:val="none" w:sz="0" w:space="0" w:color="auto"/>
                    <w:right w:val="none" w:sz="0" w:space="0" w:color="auto"/>
                  </w:divBdr>
                </w:div>
                <w:div w:id="629899013">
                  <w:marLeft w:val="640"/>
                  <w:marRight w:val="0"/>
                  <w:marTop w:val="0"/>
                  <w:marBottom w:val="0"/>
                  <w:divBdr>
                    <w:top w:val="none" w:sz="0" w:space="0" w:color="auto"/>
                    <w:left w:val="none" w:sz="0" w:space="0" w:color="auto"/>
                    <w:bottom w:val="none" w:sz="0" w:space="0" w:color="auto"/>
                    <w:right w:val="none" w:sz="0" w:space="0" w:color="auto"/>
                  </w:divBdr>
                </w:div>
                <w:div w:id="648510433">
                  <w:marLeft w:val="640"/>
                  <w:marRight w:val="0"/>
                  <w:marTop w:val="0"/>
                  <w:marBottom w:val="0"/>
                  <w:divBdr>
                    <w:top w:val="none" w:sz="0" w:space="0" w:color="auto"/>
                    <w:left w:val="none" w:sz="0" w:space="0" w:color="auto"/>
                    <w:bottom w:val="none" w:sz="0" w:space="0" w:color="auto"/>
                    <w:right w:val="none" w:sz="0" w:space="0" w:color="auto"/>
                  </w:divBdr>
                </w:div>
                <w:div w:id="675158378">
                  <w:marLeft w:val="640"/>
                  <w:marRight w:val="0"/>
                  <w:marTop w:val="0"/>
                  <w:marBottom w:val="0"/>
                  <w:divBdr>
                    <w:top w:val="none" w:sz="0" w:space="0" w:color="auto"/>
                    <w:left w:val="none" w:sz="0" w:space="0" w:color="auto"/>
                    <w:bottom w:val="none" w:sz="0" w:space="0" w:color="auto"/>
                    <w:right w:val="none" w:sz="0" w:space="0" w:color="auto"/>
                  </w:divBdr>
                </w:div>
                <w:div w:id="766273886">
                  <w:marLeft w:val="640"/>
                  <w:marRight w:val="0"/>
                  <w:marTop w:val="0"/>
                  <w:marBottom w:val="0"/>
                  <w:divBdr>
                    <w:top w:val="none" w:sz="0" w:space="0" w:color="auto"/>
                    <w:left w:val="none" w:sz="0" w:space="0" w:color="auto"/>
                    <w:bottom w:val="none" w:sz="0" w:space="0" w:color="auto"/>
                    <w:right w:val="none" w:sz="0" w:space="0" w:color="auto"/>
                  </w:divBdr>
                </w:div>
                <w:div w:id="807894148">
                  <w:marLeft w:val="640"/>
                  <w:marRight w:val="0"/>
                  <w:marTop w:val="0"/>
                  <w:marBottom w:val="0"/>
                  <w:divBdr>
                    <w:top w:val="none" w:sz="0" w:space="0" w:color="auto"/>
                    <w:left w:val="none" w:sz="0" w:space="0" w:color="auto"/>
                    <w:bottom w:val="none" w:sz="0" w:space="0" w:color="auto"/>
                    <w:right w:val="none" w:sz="0" w:space="0" w:color="auto"/>
                  </w:divBdr>
                </w:div>
                <w:div w:id="935790661">
                  <w:marLeft w:val="640"/>
                  <w:marRight w:val="0"/>
                  <w:marTop w:val="0"/>
                  <w:marBottom w:val="0"/>
                  <w:divBdr>
                    <w:top w:val="none" w:sz="0" w:space="0" w:color="auto"/>
                    <w:left w:val="none" w:sz="0" w:space="0" w:color="auto"/>
                    <w:bottom w:val="none" w:sz="0" w:space="0" w:color="auto"/>
                    <w:right w:val="none" w:sz="0" w:space="0" w:color="auto"/>
                  </w:divBdr>
                </w:div>
                <w:div w:id="965965026">
                  <w:marLeft w:val="640"/>
                  <w:marRight w:val="0"/>
                  <w:marTop w:val="0"/>
                  <w:marBottom w:val="0"/>
                  <w:divBdr>
                    <w:top w:val="none" w:sz="0" w:space="0" w:color="auto"/>
                    <w:left w:val="none" w:sz="0" w:space="0" w:color="auto"/>
                    <w:bottom w:val="none" w:sz="0" w:space="0" w:color="auto"/>
                    <w:right w:val="none" w:sz="0" w:space="0" w:color="auto"/>
                  </w:divBdr>
                </w:div>
                <w:div w:id="970136967">
                  <w:marLeft w:val="640"/>
                  <w:marRight w:val="0"/>
                  <w:marTop w:val="0"/>
                  <w:marBottom w:val="0"/>
                  <w:divBdr>
                    <w:top w:val="none" w:sz="0" w:space="0" w:color="auto"/>
                    <w:left w:val="none" w:sz="0" w:space="0" w:color="auto"/>
                    <w:bottom w:val="none" w:sz="0" w:space="0" w:color="auto"/>
                    <w:right w:val="none" w:sz="0" w:space="0" w:color="auto"/>
                  </w:divBdr>
                </w:div>
                <w:div w:id="1082679960">
                  <w:marLeft w:val="640"/>
                  <w:marRight w:val="0"/>
                  <w:marTop w:val="0"/>
                  <w:marBottom w:val="0"/>
                  <w:divBdr>
                    <w:top w:val="none" w:sz="0" w:space="0" w:color="auto"/>
                    <w:left w:val="none" w:sz="0" w:space="0" w:color="auto"/>
                    <w:bottom w:val="none" w:sz="0" w:space="0" w:color="auto"/>
                    <w:right w:val="none" w:sz="0" w:space="0" w:color="auto"/>
                  </w:divBdr>
                </w:div>
                <w:div w:id="1109743246">
                  <w:marLeft w:val="640"/>
                  <w:marRight w:val="0"/>
                  <w:marTop w:val="0"/>
                  <w:marBottom w:val="0"/>
                  <w:divBdr>
                    <w:top w:val="none" w:sz="0" w:space="0" w:color="auto"/>
                    <w:left w:val="none" w:sz="0" w:space="0" w:color="auto"/>
                    <w:bottom w:val="none" w:sz="0" w:space="0" w:color="auto"/>
                    <w:right w:val="none" w:sz="0" w:space="0" w:color="auto"/>
                  </w:divBdr>
                </w:div>
                <w:div w:id="1117137933">
                  <w:marLeft w:val="640"/>
                  <w:marRight w:val="0"/>
                  <w:marTop w:val="0"/>
                  <w:marBottom w:val="0"/>
                  <w:divBdr>
                    <w:top w:val="none" w:sz="0" w:space="0" w:color="auto"/>
                    <w:left w:val="none" w:sz="0" w:space="0" w:color="auto"/>
                    <w:bottom w:val="none" w:sz="0" w:space="0" w:color="auto"/>
                    <w:right w:val="none" w:sz="0" w:space="0" w:color="auto"/>
                  </w:divBdr>
                </w:div>
                <w:div w:id="1231885377">
                  <w:marLeft w:val="640"/>
                  <w:marRight w:val="0"/>
                  <w:marTop w:val="0"/>
                  <w:marBottom w:val="0"/>
                  <w:divBdr>
                    <w:top w:val="none" w:sz="0" w:space="0" w:color="auto"/>
                    <w:left w:val="none" w:sz="0" w:space="0" w:color="auto"/>
                    <w:bottom w:val="none" w:sz="0" w:space="0" w:color="auto"/>
                    <w:right w:val="none" w:sz="0" w:space="0" w:color="auto"/>
                  </w:divBdr>
                </w:div>
                <w:div w:id="1326932251">
                  <w:marLeft w:val="640"/>
                  <w:marRight w:val="0"/>
                  <w:marTop w:val="0"/>
                  <w:marBottom w:val="0"/>
                  <w:divBdr>
                    <w:top w:val="none" w:sz="0" w:space="0" w:color="auto"/>
                    <w:left w:val="none" w:sz="0" w:space="0" w:color="auto"/>
                    <w:bottom w:val="none" w:sz="0" w:space="0" w:color="auto"/>
                    <w:right w:val="none" w:sz="0" w:space="0" w:color="auto"/>
                  </w:divBdr>
                </w:div>
                <w:div w:id="1380013511">
                  <w:marLeft w:val="640"/>
                  <w:marRight w:val="0"/>
                  <w:marTop w:val="0"/>
                  <w:marBottom w:val="0"/>
                  <w:divBdr>
                    <w:top w:val="none" w:sz="0" w:space="0" w:color="auto"/>
                    <w:left w:val="none" w:sz="0" w:space="0" w:color="auto"/>
                    <w:bottom w:val="none" w:sz="0" w:space="0" w:color="auto"/>
                    <w:right w:val="none" w:sz="0" w:space="0" w:color="auto"/>
                  </w:divBdr>
                </w:div>
                <w:div w:id="1389455421">
                  <w:marLeft w:val="640"/>
                  <w:marRight w:val="0"/>
                  <w:marTop w:val="0"/>
                  <w:marBottom w:val="0"/>
                  <w:divBdr>
                    <w:top w:val="none" w:sz="0" w:space="0" w:color="auto"/>
                    <w:left w:val="none" w:sz="0" w:space="0" w:color="auto"/>
                    <w:bottom w:val="none" w:sz="0" w:space="0" w:color="auto"/>
                    <w:right w:val="none" w:sz="0" w:space="0" w:color="auto"/>
                  </w:divBdr>
                </w:div>
                <w:div w:id="1514031767">
                  <w:marLeft w:val="640"/>
                  <w:marRight w:val="0"/>
                  <w:marTop w:val="0"/>
                  <w:marBottom w:val="0"/>
                  <w:divBdr>
                    <w:top w:val="none" w:sz="0" w:space="0" w:color="auto"/>
                    <w:left w:val="none" w:sz="0" w:space="0" w:color="auto"/>
                    <w:bottom w:val="none" w:sz="0" w:space="0" w:color="auto"/>
                    <w:right w:val="none" w:sz="0" w:space="0" w:color="auto"/>
                  </w:divBdr>
                </w:div>
                <w:div w:id="1617517585">
                  <w:marLeft w:val="640"/>
                  <w:marRight w:val="0"/>
                  <w:marTop w:val="0"/>
                  <w:marBottom w:val="0"/>
                  <w:divBdr>
                    <w:top w:val="none" w:sz="0" w:space="0" w:color="auto"/>
                    <w:left w:val="none" w:sz="0" w:space="0" w:color="auto"/>
                    <w:bottom w:val="none" w:sz="0" w:space="0" w:color="auto"/>
                    <w:right w:val="none" w:sz="0" w:space="0" w:color="auto"/>
                  </w:divBdr>
                </w:div>
                <w:div w:id="1623654701">
                  <w:marLeft w:val="640"/>
                  <w:marRight w:val="0"/>
                  <w:marTop w:val="0"/>
                  <w:marBottom w:val="0"/>
                  <w:divBdr>
                    <w:top w:val="none" w:sz="0" w:space="0" w:color="auto"/>
                    <w:left w:val="none" w:sz="0" w:space="0" w:color="auto"/>
                    <w:bottom w:val="none" w:sz="0" w:space="0" w:color="auto"/>
                    <w:right w:val="none" w:sz="0" w:space="0" w:color="auto"/>
                  </w:divBdr>
                </w:div>
                <w:div w:id="1630235660">
                  <w:marLeft w:val="640"/>
                  <w:marRight w:val="0"/>
                  <w:marTop w:val="0"/>
                  <w:marBottom w:val="0"/>
                  <w:divBdr>
                    <w:top w:val="none" w:sz="0" w:space="0" w:color="auto"/>
                    <w:left w:val="none" w:sz="0" w:space="0" w:color="auto"/>
                    <w:bottom w:val="none" w:sz="0" w:space="0" w:color="auto"/>
                    <w:right w:val="none" w:sz="0" w:space="0" w:color="auto"/>
                  </w:divBdr>
                </w:div>
                <w:div w:id="1685746078">
                  <w:marLeft w:val="640"/>
                  <w:marRight w:val="0"/>
                  <w:marTop w:val="0"/>
                  <w:marBottom w:val="0"/>
                  <w:divBdr>
                    <w:top w:val="none" w:sz="0" w:space="0" w:color="auto"/>
                    <w:left w:val="none" w:sz="0" w:space="0" w:color="auto"/>
                    <w:bottom w:val="none" w:sz="0" w:space="0" w:color="auto"/>
                    <w:right w:val="none" w:sz="0" w:space="0" w:color="auto"/>
                  </w:divBdr>
                </w:div>
                <w:div w:id="1752651992">
                  <w:marLeft w:val="640"/>
                  <w:marRight w:val="0"/>
                  <w:marTop w:val="0"/>
                  <w:marBottom w:val="0"/>
                  <w:divBdr>
                    <w:top w:val="none" w:sz="0" w:space="0" w:color="auto"/>
                    <w:left w:val="none" w:sz="0" w:space="0" w:color="auto"/>
                    <w:bottom w:val="none" w:sz="0" w:space="0" w:color="auto"/>
                    <w:right w:val="none" w:sz="0" w:space="0" w:color="auto"/>
                  </w:divBdr>
                </w:div>
                <w:div w:id="1754932254">
                  <w:marLeft w:val="640"/>
                  <w:marRight w:val="0"/>
                  <w:marTop w:val="0"/>
                  <w:marBottom w:val="0"/>
                  <w:divBdr>
                    <w:top w:val="none" w:sz="0" w:space="0" w:color="auto"/>
                    <w:left w:val="none" w:sz="0" w:space="0" w:color="auto"/>
                    <w:bottom w:val="none" w:sz="0" w:space="0" w:color="auto"/>
                    <w:right w:val="none" w:sz="0" w:space="0" w:color="auto"/>
                  </w:divBdr>
                </w:div>
                <w:div w:id="1916478585">
                  <w:marLeft w:val="640"/>
                  <w:marRight w:val="0"/>
                  <w:marTop w:val="0"/>
                  <w:marBottom w:val="0"/>
                  <w:divBdr>
                    <w:top w:val="none" w:sz="0" w:space="0" w:color="auto"/>
                    <w:left w:val="none" w:sz="0" w:space="0" w:color="auto"/>
                    <w:bottom w:val="none" w:sz="0" w:space="0" w:color="auto"/>
                    <w:right w:val="none" w:sz="0" w:space="0" w:color="auto"/>
                  </w:divBdr>
                </w:div>
                <w:div w:id="1916814050">
                  <w:marLeft w:val="640"/>
                  <w:marRight w:val="0"/>
                  <w:marTop w:val="0"/>
                  <w:marBottom w:val="0"/>
                  <w:divBdr>
                    <w:top w:val="none" w:sz="0" w:space="0" w:color="auto"/>
                    <w:left w:val="none" w:sz="0" w:space="0" w:color="auto"/>
                    <w:bottom w:val="none" w:sz="0" w:space="0" w:color="auto"/>
                    <w:right w:val="none" w:sz="0" w:space="0" w:color="auto"/>
                  </w:divBdr>
                </w:div>
                <w:div w:id="1958216116">
                  <w:marLeft w:val="640"/>
                  <w:marRight w:val="0"/>
                  <w:marTop w:val="0"/>
                  <w:marBottom w:val="0"/>
                  <w:divBdr>
                    <w:top w:val="none" w:sz="0" w:space="0" w:color="auto"/>
                    <w:left w:val="none" w:sz="0" w:space="0" w:color="auto"/>
                    <w:bottom w:val="none" w:sz="0" w:space="0" w:color="auto"/>
                    <w:right w:val="none" w:sz="0" w:space="0" w:color="auto"/>
                  </w:divBdr>
                </w:div>
                <w:div w:id="1960257960">
                  <w:marLeft w:val="640"/>
                  <w:marRight w:val="0"/>
                  <w:marTop w:val="0"/>
                  <w:marBottom w:val="0"/>
                  <w:divBdr>
                    <w:top w:val="none" w:sz="0" w:space="0" w:color="auto"/>
                    <w:left w:val="none" w:sz="0" w:space="0" w:color="auto"/>
                    <w:bottom w:val="none" w:sz="0" w:space="0" w:color="auto"/>
                    <w:right w:val="none" w:sz="0" w:space="0" w:color="auto"/>
                  </w:divBdr>
                </w:div>
                <w:div w:id="1970473925">
                  <w:marLeft w:val="640"/>
                  <w:marRight w:val="0"/>
                  <w:marTop w:val="0"/>
                  <w:marBottom w:val="0"/>
                  <w:divBdr>
                    <w:top w:val="none" w:sz="0" w:space="0" w:color="auto"/>
                    <w:left w:val="none" w:sz="0" w:space="0" w:color="auto"/>
                    <w:bottom w:val="none" w:sz="0" w:space="0" w:color="auto"/>
                    <w:right w:val="none" w:sz="0" w:space="0" w:color="auto"/>
                  </w:divBdr>
                </w:div>
              </w:divsChild>
            </w:div>
            <w:div w:id="391849421">
              <w:marLeft w:val="0"/>
              <w:marRight w:val="0"/>
              <w:marTop w:val="0"/>
              <w:marBottom w:val="0"/>
              <w:divBdr>
                <w:top w:val="none" w:sz="0" w:space="0" w:color="auto"/>
                <w:left w:val="none" w:sz="0" w:space="0" w:color="auto"/>
                <w:bottom w:val="none" w:sz="0" w:space="0" w:color="auto"/>
                <w:right w:val="none" w:sz="0" w:space="0" w:color="auto"/>
              </w:divBdr>
              <w:divsChild>
                <w:div w:id="74908573">
                  <w:marLeft w:val="640"/>
                  <w:marRight w:val="0"/>
                  <w:marTop w:val="0"/>
                  <w:marBottom w:val="0"/>
                  <w:divBdr>
                    <w:top w:val="none" w:sz="0" w:space="0" w:color="auto"/>
                    <w:left w:val="none" w:sz="0" w:space="0" w:color="auto"/>
                    <w:bottom w:val="none" w:sz="0" w:space="0" w:color="auto"/>
                    <w:right w:val="none" w:sz="0" w:space="0" w:color="auto"/>
                  </w:divBdr>
                </w:div>
                <w:div w:id="85738399">
                  <w:marLeft w:val="640"/>
                  <w:marRight w:val="0"/>
                  <w:marTop w:val="0"/>
                  <w:marBottom w:val="0"/>
                  <w:divBdr>
                    <w:top w:val="none" w:sz="0" w:space="0" w:color="auto"/>
                    <w:left w:val="none" w:sz="0" w:space="0" w:color="auto"/>
                    <w:bottom w:val="none" w:sz="0" w:space="0" w:color="auto"/>
                    <w:right w:val="none" w:sz="0" w:space="0" w:color="auto"/>
                  </w:divBdr>
                </w:div>
                <w:div w:id="193270008">
                  <w:marLeft w:val="640"/>
                  <w:marRight w:val="0"/>
                  <w:marTop w:val="0"/>
                  <w:marBottom w:val="0"/>
                  <w:divBdr>
                    <w:top w:val="none" w:sz="0" w:space="0" w:color="auto"/>
                    <w:left w:val="none" w:sz="0" w:space="0" w:color="auto"/>
                    <w:bottom w:val="none" w:sz="0" w:space="0" w:color="auto"/>
                    <w:right w:val="none" w:sz="0" w:space="0" w:color="auto"/>
                  </w:divBdr>
                </w:div>
                <w:div w:id="217400415">
                  <w:marLeft w:val="640"/>
                  <w:marRight w:val="0"/>
                  <w:marTop w:val="0"/>
                  <w:marBottom w:val="0"/>
                  <w:divBdr>
                    <w:top w:val="none" w:sz="0" w:space="0" w:color="auto"/>
                    <w:left w:val="none" w:sz="0" w:space="0" w:color="auto"/>
                    <w:bottom w:val="none" w:sz="0" w:space="0" w:color="auto"/>
                    <w:right w:val="none" w:sz="0" w:space="0" w:color="auto"/>
                  </w:divBdr>
                </w:div>
                <w:div w:id="251747964">
                  <w:marLeft w:val="640"/>
                  <w:marRight w:val="0"/>
                  <w:marTop w:val="0"/>
                  <w:marBottom w:val="0"/>
                  <w:divBdr>
                    <w:top w:val="none" w:sz="0" w:space="0" w:color="auto"/>
                    <w:left w:val="none" w:sz="0" w:space="0" w:color="auto"/>
                    <w:bottom w:val="none" w:sz="0" w:space="0" w:color="auto"/>
                    <w:right w:val="none" w:sz="0" w:space="0" w:color="auto"/>
                  </w:divBdr>
                </w:div>
                <w:div w:id="313607217">
                  <w:marLeft w:val="640"/>
                  <w:marRight w:val="0"/>
                  <w:marTop w:val="0"/>
                  <w:marBottom w:val="0"/>
                  <w:divBdr>
                    <w:top w:val="none" w:sz="0" w:space="0" w:color="auto"/>
                    <w:left w:val="none" w:sz="0" w:space="0" w:color="auto"/>
                    <w:bottom w:val="none" w:sz="0" w:space="0" w:color="auto"/>
                    <w:right w:val="none" w:sz="0" w:space="0" w:color="auto"/>
                  </w:divBdr>
                </w:div>
                <w:div w:id="318121267">
                  <w:marLeft w:val="640"/>
                  <w:marRight w:val="0"/>
                  <w:marTop w:val="0"/>
                  <w:marBottom w:val="0"/>
                  <w:divBdr>
                    <w:top w:val="none" w:sz="0" w:space="0" w:color="auto"/>
                    <w:left w:val="none" w:sz="0" w:space="0" w:color="auto"/>
                    <w:bottom w:val="none" w:sz="0" w:space="0" w:color="auto"/>
                    <w:right w:val="none" w:sz="0" w:space="0" w:color="auto"/>
                  </w:divBdr>
                </w:div>
                <w:div w:id="385298199">
                  <w:marLeft w:val="640"/>
                  <w:marRight w:val="0"/>
                  <w:marTop w:val="0"/>
                  <w:marBottom w:val="0"/>
                  <w:divBdr>
                    <w:top w:val="none" w:sz="0" w:space="0" w:color="auto"/>
                    <w:left w:val="none" w:sz="0" w:space="0" w:color="auto"/>
                    <w:bottom w:val="none" w:sz="0" w:space="0" w:color="auto"/>
                    <w:right w:val="none" w:sz="0" w:space="0" w:color="auto"/>
                  </w:divBdr>
                </w:div>
                <w:div w:id="401101608">
                  <w:marLeft w:val="640"/>
                  <w:marRight w:val="0"/>
                  <w:marTop w:val="0"/>
                  <w:marBottom w:val="0"/>
                  <w:divBdr>
                    <w:top w:val="none" w:sz="0" w:space="0" w:color="auto"/>
                    <w:left w:val="none" w:sz="0" w:space="0" w:color="auto"/>
                    <w:bottom w:val="none" w:sz="0" w:space="0" w:color="auto"/>
                    <w:right w:val="none" w:sz="0" w:space="0" w:color="auto"/>
                  </w:divBdr>
                </w:div>
                <w:div w:id="432634546">
                  <w:marLeft w:val="640"/>
                  <w:marRight w:val="0"/>
                  <w:marTop w:val="0"/>
                  <w:marBottom w:val="0"/>
                  <w:divBdr>
                    <w:top w:val="none" w:sz="0" w:space="0" w:color="auto"/>
                    <w:left w:val="none" w:sz="0" w:space="0" w:color="auto"/>
                    <w:bottom w:val="none" w:sz="0" w:space="0" w:color="auto"/>
                    <w:right w:val="none" w:sz="0" w:space="0" w:color="auto"/>
                  </w:divBdr>
                </w:div>
                <w:div w:id="443037361">
                  <w:marLeft w:val="640"/>
                  <w:marRight w:val="0"/>
                  <w:marTop w:val="0"/>
                  <w:marBottom w:val="0"/>
                  <w:divBdr>
                    <w:top w:val="none" w:sz="0" w:space="0" w:color="auto"/>
                    <w:left w:val="none" w:sz="0" w:space="0" w:color="auto"/>
                    <w:bottom w:val="none" w:sz="0" w:space="0" w:color="auto"/>
                    <w:right w:val="none" w:sz="0" w:space="0" w:color="auto"/>
                  </w:divBdr>
                </w:div>
                <w:div w:id="477772471">
                  <w:marLeft w:val="640"/>
                  <w:marRight w:val="0"/>
                  <w:marTop w:val="0"/>
                  <w:marBottom w:val="0"/>
                  <w:divBdr>
                    <w:top w:val="none" w:sz="0" w:space="0" w:color="auto"/>
                    <w:left w:val="none" w:sz="0" w:space="0" w:color="auto"/>
                    <w:bottom w:val="none" w:sz="0" w:space="0" w:color="auto"/>
                    <w:right w:val="none" w:sz="0" w:space="0" w:color="auto"/>
                  </w:divBdr>
                </w:div>
                <w:div w:id="499931312">
                  <w:marLeft w:val="640"/>
                  <w:marRight w:val="0"/>
                  <w:marTop w:val="0"/>
                  <w:marBottom w:val="0"/>
                  <w:divBdr>
                    <w:top w:val="none" w:sz="0" w:space="0" w:color="auto"/>
                    <w:left w:val="none" w:sz="0" w:space="0" w:color="auto"/>
                    <w:bottom w:val="none" w:sz="0" w:space="0" w:color="auto"/>
                    <w:right w:val="none" w:sz="0" w:space="0" w:color="auto"/>
                  </w:divBdr>
                </w:div>
                <w:div w:id="533887254">
                  <w:marLeft w:val="640"/>
                  <w:marRight w:val="0"/>
                  <w:marTop w:val="0"/>
                  <w:marBottom w:val="0"/>
                  <w:divBdr>
                    <w:top w:val="none" w:sz="0" w:space="0" w:color="auto"/>
                    <w:left w:val="none" w:sz="0" w:space="0" w:color="auto"/>
                    <w:bottom w:val="none" w:sz="0" w:space="0" w:color="auto"/>
                    <w:right w:val="none" w:sz="0" w:space="0" w:color="auto"/>
                  </w:divBdr>
                </w:div>
                <w:div w:id="731078871">
                  <w:marLeft w:val="640"/>
                  <w:marRight w:val="0"/>
                  <w:marTop w:val="0"/>
                  <w:marBottom w:val="0"/>
                  <w:divBdr>
                    <w:top w:val="none" w:sz="0" w:space="0" w:color="auto"/>
                    <w:left w:val="none" w:sz="0" w:space="0" w:color="auto"/>
                    <w:bottom w:val="none" w:sz="0" w:space="0" w:color="auto"/>
                    <w:right w:val="none" w:sz="0" w:space="0" w:color="auto"/>
                  </w:divBdr>
                </w:div>
                <w:div w:id="850291873">
                  <w:marLeft w:val="640"/>
                  <w:marRight w:val="0"/>
                  <w:marTop w:val="0"/>
                  <w:marBottom w:val="0"/>
                  <w:divBdr>
                    <w:top w:val="none" w:sz="0" w:space="0" w:color="auto"/>
                    <w:left w:val="none" w:sz="0" w:space="0" w:color="auto"/>
                    <w:bottom w:val="none" w:sz="0" w:space="0" w:color="auto"/>
                    <w:right w:val="none" w:sz="0" w:space="0" w:color="auto"/>
                  </w:divBdr>
                </w:div>
                <w:div w:id="861088743">
                  <w:marLeft w:val="640"/>
                  <w:marRight w:val="0"/>
                  <w:marTop w:val="0"/>
                  <w:marBottom w:val="0"/>
                  <w:divBdr>
                    <w:top w:val="none" w:sz="0" w:space="0" w:color="auto"/>
                    <w:left w:val="none" w:sz="0" w:space="0" w:color="auto"/>
                    <w:bottom w:val="none" w:sz="0" w:space="0" w:color="auto"/>
                    <w:right w:val="none" w:sz="0" w:space="0" w:color="auto"/>
                  </w:divBdr>
                </w:div>
                <w:div w:id="873542380">
                  <w:marLeft w:val="640"/>
                  <w:marRight w:val="0"/>
                  <w:marTop w:val="0"/>
                  <w:marBottom w:val="0"/>
                  <w:divBdr>
                    <w:top w:val="none" w:sz="0" w:space="0" w:color="auto"/>
                    <w:left w:val="none" w:sz="0" w:space="0" w:color="auto"/>
                    <w:bottom w:val="none" w:sz="0" w:space="0" w:color="auto"/>
                    <w:right w:val="none" w:sz="0" w:space="0" w:color="auto"/>
                  </w:divBdr>
                </w:div>
                <w:div w:id="1025987723">
                  <w:marLeft w:val="640"/>
                  <w:marRight w:val="0"/>
                  <w:marTop w:val="0"/>
                  <w:marBottom w:val="0"/>
                  <w:divBdr>
                    <w:top w:val="none" w:sz="0" w:space="0" w:color="auto"/>
                    <w:left w:val="none" w:sz="0" w:space="0" w:color="auto"/>
                    <w:bottom w:val="none" w:sz="0" w:space="0" w:color="auto"/>
                    <w:right w:val="none" w:sz="0" w:space="0" w:color="auto"/>
                  </w:divBdr>
                </w:div>
                <w:div w:id="1063144099">
                  <w:marLeft w:val="640"/>
                  <w:marRight w:val="0"/>
                  <w:marTop w:val="0"/>
                  <w:marBottom w:val="0"/>
                  <w:divBdr>
                    <w:top w:val="none" w:sz="0" w:space="0" w:color="auto"/>
                    <w:left w:val="none" w:sz="0" w:space="0" w:color="auto"/>
                    <w:bottom w:val="none" w:sz="0" w:space="0" w:color="auto"/>
                    <w:right w:val="none" w:sz="0" w:space="0" w:color="auto"/>
                  </w:divBdr>
                </w:div>
                <w:div w:id="1085686849">
                  <w:marLeft w:val="640"/>
                  <w:marRight w:val="0"/>
                  <w:marTop w:val="0"/>
                  <w:marBottom w:val="0"/>
                  <w:divBdr>
                    <w:top w:val="none" w:sz="0" w:space="0" w:color="auto"/>
                    <w:left w:val="none" w:sz="0" w:space="0" w:color="auto"/>
                    <w:bottom w:val="none" w:sz="0" w:space="0" w:color="auto"/>
                    <w:right w:val="none" w:sz="0" w:space="0" w:color="auto"/>
                  </w:divBdr>
                </w:div>
                <w:div w:id="1092816988">
                  <w:marLeft w:val="640"/>
                  <w:marRight w:val="0"/>
                  <w:marTop w:val="0"/>
                  <w:marBottom w:val="0"/>
                  <w:divBdr>
                    <w:top w:val="none" w:sz="0" w:space="0" w:color="auto"/>
                    <w:left w:val="none" w:sz="0" w:space="0" w:color="auto"/>
                    <w:bottom w:val="none" w:sz="0" w:space="0" w:color="auto"/>
                    <w:right w:val="none" w:sz="0" w:space="0" w:color="auto"/>
                  </w:divBdr>
                </w:div>
                <w:div w:id="1115250838">
                  <w:marLeft w:val="640"/>
                  <w:marRight w:val="0"/>
                  <w:marTop w:val="0"/>
                  <w:marBottom w:val="0"/>
                  <w:divBdr>
                    <w:top w:val="none" w:sz="0" w:space="0" w:color="auto"/>
                    <w:left w:val="none" w:sz="0" w:space="0" w:color="auto"/>
                    <w:bottom w:val="none" w:sz="0" w:space="0" w:color="auto"/>
                    <w:right w:val="none" w:sz="0" w:space="0" w:color="auto"/>
                  </w:divBdr>
                </w:div>
                <w:div w:id="1149597015">
                  <w:marLeft w:val="640"/>
                  <w:marRight w:val="0"/>
                  <w:marTop w:val="0"/>
                  <w:marBottom w:val="0"/>
                  <w:divBdr>
                    <w:top w:val="none" w:sz="0" w:space="0" w:color="auto"/>
                    <w:left w:val="none" w:sz="0" w:space="0" w:color="auto"/>
                    <w:bottom w:val="none" w:sz="0" w:space="0" w:color="auto"/>
                    <w:right w:val="none" w:sz="0" w:space="0" w:color="auto"/>
                  </w:divBdr>
                </w:div>
                <w:div w:id="1239050371">
                  <w:marLeft w:val="640"/>
                  <w:marRight w:val="0"/>
                  <w:marTop w:val="0"/>
                  <w:marBottom w:val="0"/>
                  <w:divBdr>
                    <w:top w:val="none" w:sz="0" w:space="0" w:color="auto"/>
                    <w:left w:val="none" w:sz="0" w:space="0" w:color="auto"/>
                    <w:bottom w:val="none" w:sz="0" w:space="0" w:color="auto"/>
                    <w:right w:val="none" w:sz="0" w:space="0" w:color="auto"/>
                  </w:divBdr>
                </w:div>
                <w:div w:id="1286888854">
                  <w:marLeft w:val="640"/>
                  <w:marRight w:val="0"/>
                  <w:marTop w:val="0"/>
                  <w:marBottom w:val="0"/>
                  <w:divBdr>
                    <w:top w:val="none" w:sz="0" w:space="0" w:color="auto"/>
                    <w:left w:val="none" w:sz="0" w:space="0" w:color="auto"/>
                    <w:bottom w:val="none" w:sz="0" w:space="0" w:color="auto"/>
                    <w:right w:val="none" w:sz="0" w:space="0" w:color="auto"/>
                  </w:divBdr>
                </w:div>
                <w:div w:id="1362394004">
                  <w:marLeft w:val="640"/>
                  <w:marRight w:val="0"/>
                  <w:marTop w:val="0"/>
                  <w:marBottom w:val="0"/>
                  <w:divBdr>
                    <w:top w:val="none" w:sz="0" w:space="0" w:color="auto"/>
                    <w:left w:val="none" w:sz="0" w:space="0" w:color="auto"/>
                    <w:bottom w:val="none" w:sz="0" w:space="0" w:color="auto"/>
                    <w:right w:val="none" w:sz="0" w:space="0" w:color="auto"/>
                  </w:divBdr>
                </w:div>
                <w:div w:id="1389232380">
                  <w:marLeft w:val="640"/>
                  <w:marRight w:val="0"/>
                  <w:marTop w:val="0"/>
                  <w:marBottom w:val="0"/>
                  <w:divBdr>
                    <w:top w:val="none" w:sz="0" w:space="0" w:color="auto"/>
                    <w:left w:val="none" w:sz="0" w:space="0" w:color="auto"/>
                    <w:bottom w:val="none" w:sz="0" w:space="0" w:color="auto"/>
                    <w:right w:val="none" w:sz="0" w:space="0" w:color="auto"/>
                  </w:divBdr>
                </w:div>
                <w:div w:id="1424835919">
                  <w:marLeft w:val="640"/>
                  <w:marRight w:val="0"/>
                  <w:marTop w:val="0"/>
                  <w:marBottom w:val="0"/>
                  <w:divBdr>
                    <w:top w:val="none" w:sz="0" w:space="0" w:color="auto"/>
                    <w:left w:val="none" w:sz="0" w:space="0" w:color="auto"/>
                    <w:bottom w:val="none" w:sz="0" w:space="0" w:color="auto"/>
                    <w:right w:val="none" w:sz="0" w:space="0" w:color="auto"/>
                  </w:divBdr>
                </w:div>
                <w:div w:id="1440032492">
                  <w:marLeft w:val="640"/>
                  <w:marRight w:val="0"/>
                  <w:marTop w:val="0"/>
                  <w:marBottom w:val="0"/>
                  <w:divBdr>
                    <w:top w:val="none" w:sz="0" w:space="0" w:color="auto"/>
                    <w:left w:val="none" w:sz="0" w:space="0" w:color="auto"/>
                    <w:bottom w:val="none" w:sz="0" w:space="0" w:color="auto"/>
                    <w:right w:val="none" w:sz="0" w:space="0" w:color="auto"/>
                  </w:divBdr>
                </w:div>
                <w:div w:id="1528368029">
                  <w:marLeft w:val="640"/>
                  <w:marRight w:val="0"/>
                  <w:marTop w:val="0"/>
                  <w:marBottom w:val="0"/>
                  <w:divBdr>
                    <w:top w:val="none" w:sz="0" w:space="0" w:color="auto"/>
                    <w:left w:val="none" w:sz="0" w:space="0" w:color="auto"/>
                    <w:bottom w:val="none" w:sz="0" w:space="0" w:color="auto"/>
                    <w:right w:val="none" w:sz="0" w:space="0" w:color="auto"/>
                  </w:divBdr>
                </w:div>
                <w:div w:id="1717005815">
                  <w:marLeft w:val="640"/>
                  <w:marRight w:val="0"/>
                  <w:marTop w:val="0"/>
                  <w:marBottom w:val="0"/>
                  <w:divBdr>
                    <w:top w:val="none" w:sz="0" w:space="0" w:color="auto"/>
                    <w:left w:val="none" w:sz="0" w:space="0" w:color="auto"/>
                    <w:bottom w:val="none" w:sz="0" w:space="0" w:color="auto"/>
                    <w:right w:val="none" w:sz="0" w:space="0" w:color="auto"/>
                  </w:divBdr>
                </w:div>
                <w:div w:id="1724789147">
                  <w:marLeft w:val="640"/>
                  <w:marRight w:val="0"/>
                  <w:marTop w:val="0"/>
                  <w:marBottom w:val="0"/>
                  <w:divBdr>
                    <w:top w:val="none" w:sz="0" w:space="0" w:color="auto"/>
                    <w:left w:val="none" w:sz="0" w:space="0" w:color="auto"/>
                    <w:bottom w:val="none" w:sz="0" w:space="0" w:color="auto"/>
                    <w:right w:val="none" w:sz="0" w:space="0" w:color="auto"/>
                  </w:divBdr>
                </w:div>
                <w:div w:id="1773165031">
                  <w:marLeft w:val="640"/>
                  <w:marRight w:val="0"/>
                  <w:marTop w:val="0"/>
                  <w:marBottom w:val="0"/>
                  <w:divBdr>
                    <w:top w:val="none" w:sz="0" w:space="0" w:color="auto"/>
                    <w:left w:val="none" w:sz="0" w:space="0" w:color="auto"/>
                    <w:bottom w:val="none" w:sz="0" w:space="0" w:color="auto"/>
                    <w:right w:val="none" w:sz="0" w:space="0" w:color="auto"/>
                  </w:divBdr>
                </w:div>
                <w:div w:id="1782917623">
                  <w:marLeft w:val="640"/>
                  <w:marRight w:val="0"/>
                  <w:marTop w:val="0"/>
                  <w:marBottom w:val="0"/>
                  <w:divBdr>
                    <w:top w:val="none" w:sz="0" w:space="0" w:color="auto"/>
                    <w:left w:val="none" w:sz="0" w:space="0" w:color="auto"/>
                    <w:bottom w:val="none" w:sz="0" w:space="0" w:color="auto"/>
                    <w:right w:val="none" w:sz="0" w:space="0" w:color="auto"/>
                  </w:divBdr>
                </w:div>
                <w:div w:id="1806895512">
                  <w:marLeft w:val="640"/>
                  <w:marRight w:val="0"/>
                  <w:marTop w:val="0"/>
                  <w:marBottom w:val="0"/>
                  <w:divBdr>
                    <w:top w:val="none" w:sz="0" w:space="0" w:color="auto"/>
                    <w:left w:val="none" w:sz="0" w:space="0" w:color="auto"/>
                    <w:bottom w:val="none" w:sz="0" w:space="0" w:color="auto"/>
                    <w:right w:val="none" w:sz="0" w:space="0" w:color="auto"/>
                  </w:divBdr>
                </w:div>
                <w:div w:id="1830517140">
                  <w:marLeft w:val="640"/>
                  <w:marRight w:val="0"/>
                  <w:marTop w:val="0"/>
                  <w:marBottom w:val="0"/>
                  <w:divBdr>
                    <w:top w:val="none" w:sz="0" w:space="0" w:color="auto"/>
                    <w:left w:val="none" w:sz="0" w:space="0" w:color="auto"/>
                    <w:bottom w:val="none" w:sz="0" w:space="0" w:color="auto"/>
                    <w:right w:val="none" w:sz="0" w:space="0" w:color="auto"/>
                  </w:divBdr>
                </w:div>
                <w:div w:id="1915428525">
                  <w:marLeft w:val="640"/>
                  <w:marRight w:val="0"/>
                  <w:marTop w:val="0"/>
                  <w:marBottom w:val="0"/>
                  <w:divBdr>
                    <w:top w:val="none" w:sz="0" w:space="0" w:color="auto"/>
                    <w:left w:val="none" w:sz="0" w:space="0" w:color="auto"/>
                    <w:bottom w:val="none" w:sz="0" w:space="0" w:color="auto"/>
                    <w:right w:val="none" w:sz="0" w:space="0" w:color="auto"/>
                  </w:divBdr>
                </w:div>
                <w:div w:id="1923878935">
                  <w:marLeft w:val="640"/>
                  <w:marRight w:val="0"/>
                  <w:marTop w:val="0"/>
                  <w:marBottom w:val="0"/>
                  <w:divBdr>
                    <w:top w:val="none" w:sz="0" w:space="0" w:color="auto"/>
                    <w:left w:val="none" w:sz="0" w:space="0" w:color="auto"/>
                    <w:bottom w:val="none" w:sz="0" w:space="0" w:color="auto"/>
                    <w:right w:val="none" w:sz="0" w:space="0" w:color="auto"/>
                  </w:divBdr>
                </w:div>
                <w:div w:id="2031954459">
                  <w:marLeft w:val="640"/>
                  <w:marRight w:val="0"/>
                  <w:marTop w:val="0"/>
                  <w:marBottom w:val="0"/>
                  <w:divBdr>
                    <w:top w:val="none" w:sz="0" w:space="0" w:color="auto"/>
                    <w:left w:val="none" w:sz="0" w:space="0" w:color="auto"/>
                    <w:bottom w:val="none" w:sz="0" w:space="0" w:color="auto"/>
                    <w:right w:val="none" w:sz="0" w:space="0" w:color="auto"/>
                  </w:divBdr>
                </w:div>
                <w:div w:id="2084182379">
                  <w:marLeft w:val="640"/>
                  <w:marRight w:val="0"/>
                  <w:marTop w:val="0"/>
                  <w:marBottom w:val="0"/>
                  <w:divBdr>
                    <w:top w:val="none" w:sz="0" w:space="0" w:color="auto"/>
                    <w:left w:val="none" w:sz="0" w:space="0" w:color="auto"/>
                    <w:bottom w:val="none" w:sz="0" w:space="0" w:color="auto"/>
                    <w:right w:val="none" w:sz="0" w:space="0" w:color="auto"/>
                  </w:divBdr>
                </w:div>
                <w:div w:id="2119567607">
                  <w:marLeft w:val="640"/>
                  <w:marRight w:val="0"/>
                  <w:marTop w:val="0"/>
                  <w:marBottom w:val="0"/>
                  <w:divBdr>
                    <w:top w:val="none" w:sz="0" w:space="0" w:color="auto"/>
                    <w:left w:val="none" w:sz="0" w:space="0" w:color="auto"/>
                    <w:bottom w:val="none" w:sz="0" w:space="0" w:color="auto"/>
                    <w:right w:val="none" w:sz="0" w:space="0" w:color="auto"/>
                  </w:divBdr>
                </w:div>
              </w:divsChild>
            </w:div>
            <w:div w:id="580914268">
              <w:marLeft w:val="0"/>
              <w:marRight w:val="0"/>
              <w:marTop w:val="0"/>
              <w:marBottom w:val="0"/>
              <w:divBdr>
                <w:top w:val="none" w:sz="0" w:space="0" w:color="auto"/>
                <w:left w:val="none" w:sz="0" w:space="0" w:color="auto"/>
                <w:bottom w:val="none" w:sz="0" w:space="0" w:color="auto"/>
                <w:right w:val="none" w:sz="0" w:space="0" w:color="auto"/>
              </w:divBdr>
              <w:divsChild>
                <w:div w:id="140274362">
                  <w:marLeft w:val="640"/>
                  <w:marRight w:val="0"/>
                  <w:marTop w:val="0"/>
                  <w:marBottom w:val="0"/>
                  <w:divBdr>
                    <w:top w:val="none" w:sz="0" w:space="0" w:color="auto"/>
                    <w:left w:val="none" w:sz="0" w:space="0" w:color="auto"/>
                    <w:bottom w:val="none" w:sz="0" w:space="0" w:color="auto"/>
                    <w:right w:val="none" w:sz="0" w:space="0" w:color="auto"/>
                  </w:divBdr>
                </w:div>
                <w:div w:id="219825983">
                  <w:marLeft w:val="640"/>
                  <w:marRight w:val="0"/>
                  <w:marTop w:val="0"/>
                  <w:marBottom w:val="0"/>
                  <w:divBdr>
                    <w:top w:val="none" w:sz="0" w:space="0" w:color="auto"/>
                    <w:left w:val="none" w:sz="0" w:space="0" w:color="auto"/>
                    <w:bottom w:val="none" w:sz="0" w:space="0" w:color="auto"/>
                    <w:right w:val="none" w:sz="0" w:space="0" w:color="auto"/>
                  </w:divBdr>
                </w:div>
                <w:div w:id="230508277">
                  <w:marLeft w:val="640"/>
                  <w:marRight w:val="0"/>
                  <w:marTop w:val="0"/>
                  <w:marBottom w:val="0"/>
                  <w:divBdr>
                    <w:top w:val="none" w:sz="0" w:space="0" w:color="auto"/>
                    <w:left w:val="none" w:sz="0" w:space="0" w:color="auto"/>
                    <w:bottom w:val="none" w:sz="0" w:space="0" w:color="auto"/>
                    <w:right w:val="none" w:sz="0" w:space="0" w:color="auto"/>
                  </w:divBdr>
                </w:div>
                <w:div w:id="259339158">
                  <w:marLeft w:val="640"/>
                  <w:marRight w:val="0"/>
                  <w:marTop w:val="0"/>
                  <w:marBottom w:val="0"/>
                  <w:divBdr>
                    <w:top w:val="none" w:sz="0" w:space="0" w:color="auto"/>
                    <w:left w:val="none" w:sz="0" w:space="0" w:color="auto"/>
                    <w:bottom w:val="none" w:sz="0" w:space="0" w:color="auto"/>
                    <w:right w:val="none" w:sz="0" w:space="0" w:color="auto"/>
                  </w:divBdr>
                </w:div>
                <w:div w:id="382339867">
                  <w:marLeft w:val="640"/>
                  <w:marRight w:val="0"/>
                  <w:marTop w:val="0"/>
                  <w:marBottom w:val="0"/>
                  <w:divBdr>
                    <w:top w:val="none" w:sz="0" w:space="0" w:color="auto"/>
                    <w:left w:val="none" w:sz="0" w:space="0" w:color="auto"/>
                    <w:bottom w:val="none" w:sz="0" w:space="0" w:color="auto"/>
                    <w:right w:val="none" w:sz="0" w:space="0" w:color="auto"/>
                  </w:divBdr>
                </w:div>
                <w:div w:id="387731196">
                  <w:marLeft w:val="640"/>
                  <w:marRight w:val="0"/>
                  <w:marTop w:val="0"/>
                  <w:marBottom w:val="0"/>
                  <w:divBdr>
                    <w:top w:val="none" w:sz="0" w:space="0" w:color="auto"/>
                    <w:left w:val="none" w:sz="0" w:space="0" w:color="auto"/>
                    <w:bottom w:val="none" w:sz="0" w:space="0" w:color="auto"/>
                    <w:right w:val="none" w:sz="0" w:space="0" w:color="auto"/>
                  </w:divBdr>
                </w:div>
                <w:div w:id="414865454">
                  <w:marLeft w:val="640"/>
                  <w:marRight w:val="0"/>
                  <w:marTop w:val="0"/>
                  <w:marBottom w:val="0"/>
                  <w:divBdr>
                    <w:top w:val="none" w:sz="0" w:space="0" w:color="auto"/>
                    <w:left w:val="none" w:sz="0" w:space="0" w:color="auto"/>
                    <w:bottom w:val="none" w:sz="0" w:space="0" w:color="auto"/>
                    <w:right w:val="none" w:sz="0" w:space="0" w:color="auto"/>
                  </w:divBdr>
                </w:div>
                <w:div w:id="437723890">
                  <w:marLeft w:val="640"/>
                  <w:marRight w:val="0"/>
                  <w:marTop w:val="0"/>
                  <w:marBottom w:val="0"/>
                  <w:divBdr>
                    <w:top w:val="none" w:sz="0" w:space="0" w:color="auto"/>
                    <w:left w:val="none" w:sz="0" w:space="0" w:color="auto"/>
                    <w:bottom w:val="none" w:sz="0" w:space="0" w:color="auto"/>
                    <w:right w:val="none" w:sz="0" w:space="0" w:color="auto"/>
                  </w:divBdr>
                </w:div>
                <w:div w:id="447624213">
                  <w:marLeft w:val="640"/>
                  <w:marRight w:val="0"/>
                  <w:marTop w:val="0"/>
                  <w:marBottom w:val="0"/>
                  <w:divBdr>
                    <w:top w:val="none" w:sz="0" w:space="0" w:color="auto"/>
                    <w:left w:val="none" w:sz="0" w:space="0" w:color="auto"/>
                    <w:bottom w:val="none" w:sz="0" w:space="0" w:color="auto"/>
                    <w:right w:val="none" w:sz="0" w:space="0" w:color="auto"/>
                  </w:divBdr>
                </w:div>
                <w:div w:id="472410770">
                  <w:marLeft w:val="640"/>
                  <w:marRight w:val="0"/>
                  <w:marTop w:val="0"/>
                  <w:marBottom w:val="0"/>
                  <w:divBdr>
                    <w:top w:val="none" w:sz="0" w:space="0" w:color="auto"/>
                    <w:left w:val="none" w:sz="0" w:space="0" w:color="auto"/>
                    <w:bottom w:val="none" w:sz="0" w:space="0" w:color="auto"/>
                    <w:right w:val="none" w:sz="0" w:space="0" w:color="auto"/>
                  </w:divBdr>
                </w:div>
                <w:div w:id="499127161">
                  <w:marLeft w:val="640"/>
                  <w:marRight w:val="0"/>
                  <w:marTop w:val="0"/>
                  <w:marBottom w:val="0"/>
                  <w:divBdr>
                    <w:top w:val="none" w:sz="0" w:space="0" w:color="auto"/>
                    <w:left w:val="none" w:sz="0" w:space="0" w:color="auto"/>
                    <w:bottom w:val="none" w:sz="0" w:space="0" w:color="auto"/>
                    <w:right w:val="none" w:sz="0" w:space="0" w:color="auto"/>
                  </w:divBdr>
                </w:div>
                <w:div w:id="517233419">
                  <w:marLeft w:val="640"/>
                  <w:marRight w:val="0"/>
                  <w:marTop w:val="0"/>
                  <w:marBottom w:val="0"/>
                  <w:divBdr>
                    <w:top w:val="none" w:sz="0" w:space="0" w:color="auto"/>
                    <w:left w:val="none" w:sz="0" w:space="0" w:color="auto"/>
                    <w:bottom w:val="none" w:sz="0" w:space="0" w:color="auto"/>
                    <w:right w:val="none" w:sz="0" w:space="0" w:color="auto"/>
                  </w:divBdr>
                </w:div>
                <w:div w:id="578515673">
                  <w:marLeft w:val="640"/>
                  <w:marRight w:val="0"/>
                  <w:marTop w:val="0"/>
                  <w:marBottom w:val="0"/>
                  <w:divBdr>
                    <w:top w:val="none" w:sz="0" w:space="0" w:color="auto"/>
                    <w:left w:val="none" w:sz="0" w:space="0" w:color="auto"/>
                    <w:bottom w:val="none" w:sz="0" w:space="0" w:color="auto"/>
                    <w:right w:val="none" w:sz="0" w:space="0" w:color="auto"/>
                  </w:divBdr>
                </w:div>
                <w:div w:id="613290620">
                  <w:marLeft w:val="640"/>
                  <w:marRight w:val="0"/>
                  <w:marTop w:val="0"/>
                  <w:marBottom w:val="0"/>
                  <w:divBdr>
                    <w:top w:val="none" w:sz="0" w:space="0" w:color="auto"/>
                    <w:left w:val="none" w:sz="0" w:space="0" w:color="auto"/>
                    <w:bottom w:val="none" w:sz="0" w:space="0" w:color="auto"/>
                    <w:right w:val="none" w:sz="0" w:space="0" w:color="auto"/>
                  </w:divBdr>
                </w:div>
                <w:div w:id="656112135">
                  <w:marLeft w:val="640"/>
                  <w:marRight w:val="0"/>
                  <w:marTop w:val="0"/>
                  <w:marBottom w:val="0"/>
                  <w:divBdr>
                    <w:top w:val="none" w:sz="0" w:space="0" w:color="auto"/>
                    <w:left w:val="none" w:sz="0" w:space="0" w:color="auto"/>
                    <w:bottom w:val="none" w:sz="0" w:space="0" w:color="auto"/>
                    <w:right w:val="none" w:sz="0" w:space="0" w:color="auto"/>
                  </w:divBdr>
                </w:div>
                <w:div w:id="729036878">
                  <w:marLeft w:val="640"/>
                  <w:marRight w:val="0"/>
                  <w:marTop w:val="0"/>
                  <w:marBottom w:val="0"/>
                  <w:divBdr>
                    <w:top w:val="none" w:sz="0" w:space="0" w:color="auto"/>
                    <w:left w:val="none" w:sz="0" w:space="0" w:color="auto"/>
                    <w:bottom w:val="none" w:sz="0" w:space="0" w:color="auto"/>
                    <w:right w:val="none" w:sz="0" w:space="0" w:color="auto"/>
                  </w:divBdr>
                </w:div>
                <w:div w:id="789514297">
                  <w:marLeft w:val="640"/>
                  <w:marRight w:val="0"/>
                  <w:marTop w:val="0"/>
                  <w:marBottom w:val="0"/>
                  <w:divBdr>
                    <w:top w:val="none" w:sz="0" w:space="0" w:color="auto"/>
                    <w:left w:val="none" w:sz="0" w:space="0" w:color="auto"/>
                    <w:bottom w:val="none" w:sz="0" w:space="0" w:color="auto"/>
                    <w:right w:val="none" w:sz="0" w:space="0" w:color="auto"/>
                  </w:divBdr>
                </w:div>
                <w:div w:id="791048719">
                  <w:marLeft w:val="640"/>
                  <w:marRight w:val="0"/>
                  <w:marTop w:val="0"/>
                  <w:marBottom w:val="0"/>
                  <w:divBdr>
                    <w:top w:val="none" w:sz="0" w:space="0" w:color="auto"/>
                    <w:left w:val="none" w:sz="0" w:space="0" w:color="auto"/>
                    <w:bottom w:val="none" w:sz="0" w:space="0" w:color="auto"/>
                    <w:right w:val="none" w:sz="0" w:space="0" w:color="auto"/>
                  </w:divBdr>
                </w:div>
                <w:div w:id="936133943">
                  <w:marLeft w:val="640"/>
                  <w:marRight w:val="0"/>
                  <w:marTop w:val="0"/>
                  <w:marBottom w:val="0"/>
                  <w:divBdr>
                    <w:top w:val="none" w:sz="0" w:space="0" w:color="auto"/>
                    <w:left w:val="none" w:sz="0" w:space="0" w:color="auto"/>
                    <w:bottom w:val="none" w:sz="0" w:space="0" w:color="auto"/>
                    <w:right w:val="none" w:sz="0" w:space="0" w:color="auto"/>
                  </w:divBdr>
                </w:div>
                <w:div w:id="1022124358">
                  <w:marLeft w:val="640"/>
                  <w:marRight w:val="0"/>
                  <w:marTop w:val="0"/>
                  <w:marBottom w:val="0"/>
                  <w:divBdr>
                    <w:top w:val="none" w:sz="0" w:space="0" w:color="auto"/>
                    <w:left w:val="none" w:sz="0" w:space="0" w:color="auto"/>
                    <w:bottom w:val="none" w:sz="0" w:space="0" w:color="auto"/>
                    <w:right w:val="none" w:sz="0" w:space="0" w:color="auto"/>
                  </w:divBdr>
                </w:div>
                <w:div w:id="1031611976">
                  <w:marLeft w:val="640"/>
                  <w:marRight w:val="0"/>
                  <w:marTop w:val="0"/>
                  <w:marBottom w:val="0"/>
                  <w:divBdr>
                    <w:top w:val="none" w:sz="0" w:space="0" w:color="auto"/>
                    <w:left w:val="none" w:sz="0" w:space="0" w:color="auto"/>
                    <w:bottom w:val="none" w:sz="0" w:space="0" w:color="auto"/>
                    <w:right w:val="none" w:sz="0" w:space="0" w:color="auto"/>
                  </w:divBdr>
                </w:div>
                <w:div w:id="1063793974">
                  <w:marLeft w:val="640"/>
                  <w:marRight w:val="0"/>
                  <w:marTop w:val="0"/>
                  <w:marBottom w:val="0"/>
                  <w:divBdr>
                    <w:top w:val="none" w:sz="0" w:space="0" w:color="auto"/>
                    <w:left w:val="none" w:sz="0" w:space="0" w:color="auto"/>
                    <w:bottom w:val="none" w:sz="0" w:space="0" w:color="auto"/>
                    <w:right w:val="none" w:sz="0" w:space="0" w:color="auto"/>
                  </w:divBdr>
                </w:div>
                <w:div w:id="1125272690">
                  <w:marLeft w:val="640"/>
                  <w:marRight w:val="0"/>
                  <w:marTop w:val="0"/>
                  <w:marBottom w:val="0"/>
                  <w:divBdr>
                    <w:top w:val="none" w:sz="0" w:space="0" w:color="auto"/>
                    <w:left w:val="none" w:sz="0" w:space="0" w:color="auto"/>
                    <w:bottom w:val="none" w:sz="0" w:space="0" w:color="auto"/>
                    <w:right w:val="none" w:sz="0" w:space="0" w:color="auto"/>
                  </w:divBdr>
                </w:div>
                <w:div w:id="1203245904">
                  <w:marLeft w:val="640"/>
                  <w:marRight w:val="0"/>
                  <w:marTop w:val="0"/>
                  <w:marBottom w:val="0"/>
                  <w:divBdr>
                    <w:top w:val="none" w:sz="0" w:space="0" w:color="auto"/>
                    <w:left w:val="none" w:sz="0" w:space="0" w:color="auto"/>
                    <w:bottom w:val="none" w:sz="0" w:space="0" w:color="auto"/>
                    <w:right w:val="none" w:sz="0" w:space="0" w:color="auto"/>
                  </w:divBdr>
                </w:div>
                <w:div w:id="1236626688">
                  <w:marLeft w:val="640"/>
                  <w:marRight w:val="0"/>
                  <w:marTop w:val="0"/>
                  <w:marBottom w:val="0"/>
                  <w:divBdr>
                    <w:top w:val="none" w:sz="0" w:space="0" w:color="auto"/>
                    <w:left w:val="none" w:sz="0" w:space="0" w:color="auto"/>
                    <w:bottom w:val="none" w:sz="0" w:space="0" w:color="auto"/>
                    <w:right w:val="none" w:sz="0" w:space="0" w:color="auto"/>
                  </w:divBdr>
                </w:div>
                <w:div w:id="1256401439">
                  <w:marLeft w:val="640"/>
                  <w:marRight w:val="0"/>
                  <w:marTop w:val="0"/>
                  <w:marBottom w:val="0"/>
                  <w:divBdr>
                    <w:top w:val="none" w:sz="0" w:space="0" w:color="auto"/>
                    <w:left w:val="none" w:sz="0" w:space="0" w:color="auto"/>
                    <w:bottom w:val="none" w:sz="0" w:space="0" w:color="auto"/>
                    <w:right w:val="none" w:sz="0" w:space="0" w:color="auto"/>
                  </w:divBdr>
                </w:div>
                <w:div w:id="1306198891">
                  <w:marLeft w:val="640"/>
                  <w:marRight w:val="0"/>
                  <w:marTop w:val="0"/>
                  <w:marBottom w:val="0"/>
                  <w:divBdr>
                    <w:top w:val="none" w:sz="0" w:space="0" w:color="auto"/>
                    <w:left w:val="none" w:sz="0" w:space="0" w:color="auto"/>
                    <w:bottom w:val="none" w:sz="0" w:space="0" w:color="auto"/>
                    <w:right w:val="none" w:sz="0" w:space="0" w:color="auto"/>
                  </w:divBdr>
                </w:div>
                <w:div w:id="1353266133">
                  <w:marLeft w:val="640"/>
                  <w:marRight w:val="0"/>
                  <w:marTop w:val="0"/>
                  <w:marBottom w:val="0"/>
                  <w:divBdr>
                    <w:top w:val="none" w:sz="0" w:space="0" w:color="auto"/>
                    <w:left w:val="none" w:sz="0" w:space="0" w:color="auto"/>
                    <w:bottom w:val="none" w:sz="0" w:space="0" w:color="auto"/>
                    <w:right w:val="none" w:sz="0" w:space="0" w:color="auto"/>
                  </w:divBdr>
                </w:div>
                <w:div w:id="1468429422">
                  <w:marLeft w:val="640"/>
                  <w:marRight w:val="0"/>
                  <w:marTop w:val="0"/>
                  <w:marBottom w:val="0"/>
                  <w:divBdr>
                    <w:top w:val="none" w:sz="0" w:space="0" w:color="auto"/>
                    <w:left w:val="none" w:sz="0" w:space="0" w:color="auto"/>
                    <w:bottom w:val="none" w:sz="0" w:space="0" w:color="auto"/>
                    <w:right w:val="none" w:sz="0" w:space="0" w:color="auto"/>
                  </w:divBdr>
                </w:div>
                <w:div w:id="1556428253">
                  <w:marLeft w:val="640"/>
                  <w:marRight w:val="0"/>
                  <w:marTop w:val="0"/>
                  <w:marBottom w:val="0"/>
                  <w:divBdr>
                    <w:top w:val="none" w:sz="0" w:space="0" w:color="auto"/>
                    <w:left w:val="none" w:sz="0" w:space="0" w:color="auto"/>
                    <w:bottom w:val="none" w:sz="0" w:space="0" w:color="auto"/>
                    <w:right w:val="none" w:sz="0" w:space="0" w:color="auto"/>
                  </w:divBdr>
                </w:div>
                <w:div w:id="1582104628">
                  <w:marLeft w:val="640"/>
                  <w:marRight w:val="0"/>
                  <w:marTop w:val="0"/>
                  <w:marBottom w:val="0"/>
                  <w:divBdr>
                    <w:top w:val="none" w:sz="0" w:space="0" w:color="auto"/>
                    <w:left w:val="none" w:sz="0" w:space="0" w:color="auto"/>
                    <w:bottom w:val="none" w:sz="0" w:space="0" w:color="auto"/>
                    <w:right w:val="none" w:sz="0" w:space="0" w:color="auto"/>
                  </w:divBdr>
                </w:div>
                <w:div w:id="1721663013">
                  <w:marLeft w:val="640"/>
                  <w:marRight w:val="0"/>
                  <w:marTop w:val="0"/>
                  <w:marBottom w:val="0"/>
                  <w:divBdr>
                    <w:top w:val="none" w:sz="0" w:space="0" w:color="auto"/>
                    <w:left w:val="none" w:sz="0" w:space="0" w:color="auto"/>
                    <w:bottom w:val="none" w:sz="0" w:space="0" w:color="auto"/>
                    <w:right w:val="none" w:sz="0" w:space="0" w:color="auto"/>
                  </w:divBdr>
                </w:div>
                <w:div w:id="1772237909">
                  <w:marLeft w:val="640"/>
                  <w:marRight w:val="0"/>
                  <w:marTop w:val="0"/>
                  <w:marBottom w:val="0"/>
                  <w:divBdr>
                    <w:top w:val="none" w:sz="0" w:space="0" w:color="auto"/>
                    <w:left w:val="none" w:sz="0" w:space="0" w:color="auto"/>
                    <w:bottom w:val="none" w:sz="0" w:space="0" w:color="auto"/>
                    <w:right w:val="none" w:sz="0" w:space="0" w:color="auto"/>
                  </w:divBdr>
                </w:div>
                <w:div w:id="1788351138">
                  <w:marLeft w:val="640"/>
                  <w:marRight w:val="0"/>
                  <w:marTop w:val="0"/>
                  <w:marBottom w:val="0"/>
                  <w:divBdr>
                    <w:top w:val="none" w:sz="0" w:space="0" w:color="auto"/>
                    <w:left w:val="none" w:sz="0" w:space="0" w:color="auto"/>
                    <w:bottom w:val="none" w:sz="0" w:space="0" w:color="auto"/>
                    <w:right w:val="none" w:sz="0" w:space="0" w:color="auto"/>
                  </w:divBdr>
                </w:div>
                <w:div w:id="1903834308">
                  <w:marLeft w:val="640"/>
                  <w:marRight w:val="0"/>
                  <w:marTop w:val="0"/>
                  <w:marBottom w:val="0"/>
                  <w:divBdr>
                    <w:top w:val="none" w:sz="0" w:space="0" w:color="auto"/>
                    <w:left w:val="none" w:sz="0" w:space="0" w:color="auto"/>
                    <w:bottom w:val="none" w:sz="0" w:space="0" w:color="auto"/>
                    <w:right w:val="none" w:sz="0" w:space="0" w:color="auto"/>
                  </w:divBdr>
                </w:div>
                <w:div w:id="1962371778">
                  <w:marLeft w:val="640"/>
                  <w:marRight w:val="0"/>
                  <w:marTop w:val="0"/>
                  <w:marBottom w:val="0"/>
                  <w:divBdr>
                    <w:top w:val="none" w:sz="0" w:space="0" w:color="auto"/>
                    <w:left w:val="none" w:sz="0" w:space="0" w:color="auto"/>
                    <w:bottom w:val="none" w:sz="0" w:space="0" w:color="auto"/>
                    <w:right w:val="none" w:sz="0" w:space="0" w:color="auto"/>
                  </w:divBdr>
                </w:div>
                <w:div w:id="1976132242">
                  <w:marLeft w:val="640"/>
                  <w:marRight w:val="0"/>
                  <w:marTop w:val="0"/>
                  <w:marBottom w:val="0"/>
                  <w:divBdr>
                    <w:top w:val="none" w:sz="0" w:space="0" w:color="auto"/>
                    <w:left w:val="none" w:sz="0" w:space="0" w:color="auto"/>
                    <w:bottom w:val="none" w:sz="0" w:space="0" w:color="auto"/>
                    <w:right w:val="none" w:sz="0" w:space="0" w:color="auto"/>
                  </w:divBdr>
                </w:div>
                <w:div w:id="2003502538">
                  <w:marLeft w:val="640"/>
                  <w:marRight w:val="0"/>
                  <w:marTop w:val="0"/>
                  <w:marBottom w:val="0"/>
                  <w:divBdr>
                    <w:top w:val="none" w:sz="0" w:space="0" w:color="auto"/>
                    <w:left w:val="none" w:sz="0" w:space="0" w:color="auto"/>
                    <w:bottom w:val="none" w:sz="0" w:space="0" w:color="auto"/>
                    <w:right w:val="none" w:sz="0" w:space="0" w:color="auto"/>
                  </w:divBdr>
                </w:div>
                <w:div w:id="2026588570">
                  <w:marLeft w:val="640"/>
                  <w:marRight w:val="0"/>
                  <w:marTop w:val="0"/>
                  <w:marBottom w:val="0"/>
                  <w:divBdr>
                    <w:top w:val="none" w:sz="0" w:space="0" w:color="auto"/>
                    <w:left w:val="none" w:sz="0" w:space="0" w:color="auto"/>
                    <w:bottom w:val="none" w:sz="0" w:space="0" w:color="auto"/>
                    <w:right w:val="none" w:sz="0" w:space="0" w:color="auto"/>
                  </w:divBdr>
                </w:div>
                <w:div w:id="2052608949">
                  <w:marLeft w:val="640"/>
                  <w:marRight w:val="0"/>
                  <w:marTop w:val="0"/>
                  <w:marBottom w:val="0"/>
                  <w:divBdr>
                    <w:top w:val="none" w:sz="0" w:space="0" w:color="auto"/>
                    <w:left w:val="none" w:sz="0" w:space="0" w:color="auto"/>
                    <w:bottom w:val="none" w:sz="0" w:space="0" w:color="auto"/>
                    <w:right w:val="none" w:sz="0" w:space="0" w:color="auto"/>
                  </w:divBdr>
                </w:div>
                <w:div w:id="2057729243">
                  <w:marLeft w:val="640"/>
                  <w:marRight w:val="0"/>
                  <w:marTop w:val="0"/>
                  <w:marBottom w:val="0"/>
                  <w:divBdr>
                    <w:top w:val="none" w:sz="0" w:space="0" w:color="auto"/>
                    <w:left w:val="none" w:sz="0" w:space="0" w:color="auto"/>
                    <w:bottom w:val="none" w:sz="0" w:space="0" w:color="auto"/>
                    <w:right w:val="none" w:sz="0" w:space="0" w:color="auto"/>
                  </w:divBdr>
                </w:div>
                <w:div w:id="2114935399">
                  <w:marLeft w:val="640"/>
                  <w:marRight w:val="0"/>
                  <w:marTop w:val="0"/>
                  <w:marBottom w:val="0"/>
                  <w:divBdr>
                    <w:top w:val="none" w:sz="0" w:space="0" w:color="auto"/>
                    <w:left w:val="none" w:sz="0" w:space="0" w:color="auto"/>
                    <w:bottom w:val="none" w:sz="0" w:space="0" w:color="auto"/>
                    <w:right w:val="none" w:sz="0" w:space="0" w:color="auto"/>
                  </w:divBdr>
                </w:div>
              </w:divsChild>
            </w:div>
            <w:div w:id="662851705">
              <w:marLeft w:val="0"/>
              <w:marRight w:val="0"/>
              <w:marTop w:val="0"/>
              <w:marBottom w:val="0"/>
              <w:divBdr>
                <w:top w:val="none" w:sz="0" w:space="0" w:color="auto"/>
                <w:left w:val="none" w:sz="0" w:space="0" w:color="auto"/>
                <w:bottom w:val="none" w:sz="0" w:space="0" w:color="auto"/>
                <w:right w:val="none" w:sz="0" w:space="0" w:color="auto"/>
              </w:divBdr>
              <w:divsChild>
                <w:div w:id="70466443">
                  <w:marLeft w:val="640"/>
                  <w:marRight w:val="0"/>
                  <w:marTop w:val="0"/>
                  <w:marBottom w:val="0"/>
                  <w:divBdr>
                    <w:top w:val="none" w:sz="0" w:space="0" w:color="auto"/>
                    <w:left w:val="none" w:sz="0" w:space="0" w:color="auto"/>
                    <w:bottom w:val="none" w:sz="0" w:space="0" w:color="auto"/>
                    <w:right w:val="none" w:sz="0" w:space="0" w:color="auto"/>
                  </w:divBdr>
                </w:div>
                <w:div w:id="96994814">
                  <w:marLeft w:val="640"/>
                  <w:marRight w:val="0"/>
                  <w:marTop w:val="0"/>
                  <w:marBottom w:val="0"/>
                  <w:divBdr>
                    <w:top w:val="none" w:sz="0" w:space="0" w:color="auto"/>
                    <w:left w:val="none" w:sz="0" w:space="0" w:color="auto"/>
                    <w:bottom w:val="none" w:sz="0" w:space="0" w:color="auto"/>
                    <w:right w:val="none" w:sz="0" w:space="0" w:color="auto"/>
                  </w:divBdr>
                </w:div>
                <w:div w:id="101852036">
                  <w:marLeft w:val="640"/>
                  <w:marRight w:val="0"/>
                  <w:marTop w:val="0"/>
                  <w:marBottom w:val="0"/>
                  <w:divBdr>
                    <w:top w:val="none" w:sz="0" w:space="0" w:color="auto"/>
                    <w:left w:val="none" w:sz="0" w:space="0" w:color="auto"/>
                    <w:bottom w:val="none" w:sz="0" w:space="0" w:color="auto"/>
                    <w:right w:val="none" w:sz="0" w:space="0" w:color="auto"/>
                  </w:divBdr>
                </w:div>
                <w:div w:id="145316688">
                  <w:marLeft w:val="640"/>
                  <w:marRight w:val="0"/>
                  <w:marTop w:val="0"/>
                  <w:marBottom w:val="0"/>
                  <w:divBdr>
                    <w:top w:val="none" w:sz="0" w:space="0" w:color="auto"/>
                    <w:left w:val="none" w:sz="0" w:space="0" w:color="auto"/>
                    <w:bottom w:val="none" w:sz="0" w:space="0" w:color="auto"/>
                    <w:right w:val="none" w:sz="0" w:space="0" w:color="auto"/>
                  </w:divBdr>
                </w:div>
                <w:div w:id="147094581">
                  <w:marLeft w:val="640"/>
                  <w:marRight w:val="0"/>
                  <w:marTop w:val="0"/>
                  <w:marBottom w:val="0"/>
                  <w:divBdr>
                    <w:top w:val="none" w:sz="0" w:space="0" w:color="auto"/>
                    <w:left w:val="none" w:sz="0" w:space="0" w:color="auto"/>
                    <w:bottom w:val="none" w:sz="0" w:space="0" w:color="auto"/>
                    <w:right w:val="none" w:sz="0" w:space="0" w:color="auto"/>
                  </w:divBdr>
                </w:div>
                <w:div w:id="195197826">
                  <w:marLeft w:val="640"/>
                  <w:marRight w:val="0"/>
                  <w:marTop w:val="0"/>
                  <w:marBottom w:val="0"/>
                  <w:divBdr>
                    <w:top w:val="none" w:sz="0" w:space="0" w:color="auto"/>
                    <w:left w:val="none" w:sz="0" w:space="0" w:color="auto"/>
                    <w:bottom w:val="none" w:sz="0" w:space="0" w:color="auto"/>
                    <w:right w:val="none" w:sz="0" w:space="0" w:color="auto"/>
                  </w:divBdr>
                </w:div>
                <w:div w:id="344139286">
                  <w:marLeft w:val="640"/>
                  <w:marRight w:val="0"/>
                  <w:marTop w:val="0"/>
                  <w:marBottom w:val="0"/>
                  <w:divBdr>
                    <w:top w:val="none" w:sz="0" w:space="0" w:color="auto"/>
                    <w:left w:val="none" w:sz="0" w:space="0" w:color="auto"/>
                    <w:bottom w:val="none" w:sz="0" w:space="0" w:color="auto"/>
                    <w:right w:val="none" w:sz="0" w:space="0" w:color="auto"/>
                  </w:divBdr>
                </w:div>
                <w:div w:id="430318284">
                  <w:marLeft w:val="640"/>
                  <w:marRight w:val="0"/>
                  <w:marTop w:val="0"/>
                  <w:marBottom w:val="0"/>
                  <w:divBdr>
                    <w:top w:val="none" w:sz="0" w:space="0" w:color="auto"/>
                    <w:left w:val="none" w:sz="0" w:space="0" w:color="auto"/>
                    <w:bottom w:val="none" w:sz="0" w:space="0" w:color="auto"/>
                    <w:right w:val="none" w:sz="0" w:space="0" w:color="auto"/>
                  </w:divBdr>
                </w:div>
                <w:div w:id="676464249">
                  <w:marLeft w:val="640"/>
                  <w:marRight w:val="0"/>
                  <w:marTop w:val="0"/>
                  <w:marBottom w:val="0"/>
                  <w:divBdr>
                    <w:top w:val="none" w:sz="0" w:space="0" w:color="auto"/>
                    <w:left w:val="none" w:sz="0" w:space="0" w:color="auto"/>
                    <w:bottom w:val="none" w:sz="0" w:space="0" w:color="auto"/>
                    <w:right w:val="none" w:sz="0" w:space="0" w:color="auto"/>
                  </w:divBdr>
                </w:div>
                <w:div w:id="684090559">
                  <w:marLeft w:val="640"/>
                  <w:marRight w:val="0"/>
                  <w:marTop w:val="0"/>
                  <w:marBottom w:val="0"/>
                  <w:divBdr>
                    <w:top w:val="none" w:sz="0" w:space="0" w:color="auto"/>
                    <w:left w:val="none" w:sz="0" w:space="0" w:color="auto"/>
                    <w:bottom w:val="none" w:sz="0" w:space="0" w:color="auto"/>
                    <w:right w:val="none" w:sz="0" w:space="0" w:color="auto"/>
                  </w:divBdr>
                </w:div>
                <w:div w:id="750587631">
                  <w:marLeft w:val="640"/>
                  <w:marRight w:val="0"/>
                  <w:marTop w:val="0"/>
                  <w:marBottom w:val="0"/>
                  <w:divBdr>
                    <w:top w:val="none" w:sz="0" w:space="0" w:color="auto"/>
                    <w:left w:val="none" w:sz="0" w:space="0" w:color="auto"/>
                    <w:bottom w:val="none" w:sz="0" w:space="0" w:color="auto"/>
                    <w:right w:val="none" w:sz="0" w:space="0" w:color="auto"/>
                  </w:divBdr>
                </w:div>
                <w:div w:id="757947602">
                  <w:marLeft w:val="640"/>
                  <w:marRight w:val="0"/>
                  <w:marTop w:val="0"/>
                  <w:marBottom w:val="0"/>
                  <w:divBdr>
                    <w:top w:val="none" w:sz="0" w:space="0" w:color="auto"/>
                    <w:left w:val="none" w:sz="0" w:space="0" w:color="auto"/>
                    <w:bottom w:val="none" w:sz="0" w:space="0" w:color="auto"/>
                    <w:right w:val="none" w:sz="0" w:space="0" w:color="auto"/>
                  </w:divBdr>
                </w:div>
                <w:div w:id="827327573">
                  <w:marLeft w:val="640"/>
                  <w:marRight w:val="0"/>
                  <w:marTop w:val="0"/>
                  <w:marBottom w:val="0"/>
                  <w:divBdr>
                    <w:top w:val="none" w:sz="0" w:space="0" w:color="auto"/>
                    <w:left w:val="none" w:sz="0" w:space="0" w:color="auto"/>
                    <w:bottom w:val="none" w:sz="0" w:space="0" w:color="auto"/>
                    <w:right w:val="none" w:sz="0" w:space="0" w:color="auto"/>
                  </w:divBdr>
                </w:div>
                <w:div w:id="838891235">
                  <w:marLeft w:val="640"/>
                  <w:marRight w:val="0"/>
                  <w:marTop w:val="0"/>
                  <w:marBottom w:val="0"/>
                  <w:divBdr>
                    <w:top w:val="none" w:sz="0" w:space="0" w:color="auto"/>
                    <w:left w:val="none" w:sz="0" w:space="0" w:color="auto"/>
                    <w:bottom w:val="none" w:sz="0" w:space="0" w:color="auto"/>
                    <w:right w:val="none" w:sz="0" w:space="0" w:color="auto"/>
                  </w:divBdr>
                </w:div>
                <w:div w:id="958225059">
                  <w:marLeft w:val="640"/>
                  <w:marRight w:val="0"/>
                  <w:marTop w:val="0"/>
                  <w:marBottom w:val="0"/>
                  <w:divBdr>
                    <w:top w:val="none" w:sz="0" w:space="0" w:color="auto"/>
                    <w:left w:val="none" w:sz="0" w:space="0" w:color="auto"/>
                    <w:bottom w:val="none" w:sz="0" w:space="0" w:color="auto"/>
                    <w:right w:val="none" w:sz="0" w:space="0" w:color="auto"/>
                  </w:divBdr>
                </w:div>
                <w:div w:id="986785574">
                  <w:marLeft w:val="640"/>
                  <w:marRight w:val="0"/>
                  <w:marTop w:val="0"/>
                  <w:marBottom w:val="0"/>
                  <w:divBdr>
                    <w:top w:val="none" w:sz="0" w:space="0" w:color="auto"/>
                    <w:left w:val="none" w:sz="0" w:space="0" w:color="auto"/>
                    <w:bottom w:val="none" w:sz="0" w:space="0" w:color="auto"/>
                    <w:right w:val="none" w:sz="0" w:space="0" w:color="auto"/>
                  </w:divBdr>
                </w:div>
                <w:div w:id="1004166828">
                  <w:marLeft w:val="640"/>
                  <w:marRight w:val="0"/>
                  <w:marTop w:val="0"/>
                  <w:marBottom w:val="0"/>
                  <w:divBdr>
                    <w:top w:val="none" w:sz="0" w:space="0" w:color="auto"/>
                    <w:left w:val="none" w:sz="0" w:space="0" w:color="auto"/>
                    <w:bottom w:val="none" w:sz="0" w:space="0" w:color="auto"/>
                    <w:right w:val="none" w:sz="0" w:space="0" w:color="auto"/>
                  </w:divBdr>
                </w:div>
                <w:div w:id="1032607685">
                  <w:marLeft w:val="640"/>
                  <w:marRight w:val="0"/>
                  <w:marTop w:val="0"/>
                  <w:marBottom w:val="0"/>
                  <w:divBdr>
                    <w:top w:val="none" w:sz="0" w:space="0" w:color="auto"/>
                    <w:left w:val="none" w:sz="0" w:space="0" w:color="auto"/>
                    <w:bottom w:val="none" w:sz="0" w:space="0" w:color="auto"/>
                    <w:right w:val="none" w:sz="0" w:space="0" w:color="auto"/>
                  </w:divBdr>
                </w:div>
                <w:div w:id="1045372473">
                  <w:marLeft w:val="640"/>
                  <w:marRight w:val="0"/>
                  <w:marTop w:val="0"/>
                  <w:marBottom w:val="0"/>
                  <w:divBdr>
                    <w:top w:val="none" w:sz="0" w:space="0" w:color="auto"/>
                    <w:left w:val="none" w:sz="0" w:space="0" w:color="auto"/>
                    <w:bottom w:val="none" w:sz="0" w:space="0" w:color="auto"/>
                    <w:right w:val="none" w:sz="0" w:space="0" w:color="auto"/>
                  </w:divBdr>
                </w:div>
                <w:div w:id="1168208610">
                  <w:marLeft w:val="640"/>
                  <w:marRight w:val="0"/>
                  <w:marTop w:val="0"/>
                  <w:marBottom w:val="0"/>
                  <w:divBdr>
                    <w:top w:val="none" w:sz="0" w:space="0" w:color="auto"/>
                    <w:left w:val="none" w:sz="0" w:space="0" w:color="auto"/>
                    <w:bottom w:val="none" w:sz="0" w:space="0" w:color="auto"/>
                    <w:right w:val="none" w:sz="0" w:space="0" w:color="auto"/>
                  </w:divBdr>
                </w:div>
                <w:div w:id="1184978005">
                  <w:marLeft w:val="640"/>
                  <w:marRight w:val="0"/>
                  <w:marTop w:val="0"/>
                  <w:marBottom w:val="0"/>
                  <w:divBdr>
                    <w:top w:val="none" w:sz="0" w:space="0" w:color="auto"/>
                    <w:left w:val="none" w:sz="0" w:space="0" w:color="auto"/>
                    <w:bottom w:val="none" w:sz="0" w:space="0" w:color="auto"/>
                    <w:right w:val="none" w:sz="0" w:space="0" w:color="auto"/>
                  </w:divBdr>
                </w:div>
                <w:div w:id="1210218705">
                  <w:marLeft w:val="640"/>
                  <w:marRight w:val="0"/>
                  <w:marTop w:val="0"/>
                  <w:marBottom w:val="0"/>
                  <w:divBdr>
                    <w:top w:val="none" w:sz="0" w:space="0" w:color="auto"/>
                    <w:left w:val="none" w:sz="0" w:space="0" w:color="auto"/>
                    <w:bottom w:val="none" w:sz="0" w:space="0" w:color="auto"/>
                    <w:right w:val="none" w:sz="0" w:space="0" w:color="auto"/>
                  </w:divBdr>
                </w:div>
                <w:div w:id="1224366003">
                  <w:marLeft w:val="640"/>
                  <w:marRight w:val="0"/>
                  <w:marTop w:val="0"/>
                  <w:marBottom w:val="0"/>
                  <w:divBdr>
                    <w:top w:val="none" w:sz="0" w:space="0" w:color="auto"/>
                    <w:left w:val="none" w:sz="0" w:space="0" w:color="auto"/>
                    <w:bottom w:val="none" w:sz="0" w:space="0" w:color="auto"/>
                    <w:right w:val="none" w:sz="0" w:space="0" w:color="auto"/>
                  </w:divBdr>
                </w:div>
                <w:div w:id="1336765012">
                  <w:marLeft w:val="640"/>
                  <w:marRight w:val="0"/>
                  <w:marTop w:val="0"/>
                  <w:marBottom w:val="0"/>
                  <w:divBdr>
                    <w:top w:val="none" w:sz="0" w:space="0" w:color="auto"/>
                    <w:left w:val="none" w:sz="0" w:space="0" w:color="auto"/>
                    <w:bottom w:val="none" w:sz="0" w:space="0" w:color="auto"/>
                    <w:right w:val="none" w:sz="0" w:space="0" w:color="auto"/>
                  </w:divBdr>
                </w:div>
                <w:div w:id="1529105783">
                  <w:marLeft w:val="640"/>
                  <w:marRight w:val="0"/>
                  <w:marTop w:val="0"/>
                  <w:marBottom w:val="0"/>
                  <w:divBdr>
                    <w:top w:val="none" w:sz="0" w:space="0" w:color="auto"/>
                    <w:left w:val="none" w:sz="0" w:space="0" w:color="auto"/>
                    <w:bottom w:val="none" w:sz="0" w:space="0" w:color="auto"/>
                    <w:right w:val="none" w:sz="0" w:space="0" w:color="auto"/>
                  </w:divBdr>
                </w:div>
                <w:div w:id="1580292704">
                  <w:marLeft w:val="640"/>
                  <w:marRight w:val="0"/>
                  <w:marTop w:val="0"/>
                  <w:marBottom w:val="0"/>
                  <w:divBdr>
                    <w:top w:val="none" w:sz="0" w:space="0" w:color="auto"/>
                    <w:left w:val="none" w:sz="0" w:space="0" w:color="auto"/>
                    <w:bottom w:val="none" w:sz="0" w:space="0" w:color="auto"/>
                    <w:right w:val="none" w:sz="0" w:space="0" w:color="auto"/>
                  </w:divBdr>
                </w:div>
                <w:div w:id="1589079504">
                  <w:marLeft w:val="640"/>
                  <w:marRight w:val="0"/>
                  <w:marTop w:val="0"/>
                  <w:marBottom w:val="0"/>
                  <w:divBdr>
                    <w:top w:val="none" w:sz="0" w:space="0" w:color="auto"/>
                    <w:left w:val="none" w:sz="0" w:space="0" w:color="auto"/>
                    <w:bottom w:val="none" w:sz="0" w:space="0" w:color="auto"/>
                    <w:right w:val="none" w:sz="0" w:space="0" w:color="auto"/>
                  </w:divBdr>
                </w:div>
                <w:div w:id="1606032010">
                  <w:marLeft w:val="640"/>
                  <w:marRight w:val="0"/>
                  <w:marTop w:val="0"/>
                  <w:marBottom w:val="0"/>
                  <w:divBdr>
                    <w:top w:val="none" w:sz="0" w:space="0" w:color="auto"/>
                    <w:left w:val="none" w:sz="0" w:space="0" w:color="auto"/>
                    <w:bottom w:val="none" w:sz="0" w:space="0" w:color="auto"/>
                    <w:right w:val="none" w:sz="0" w:space="0" w:color="auto"/>
                  </w:divBdr>
                </w:div>
                <w:div w:id="1629581869">
                  <w:marLeft w:val="640"/>
                  <w:marRight w:val="0"/>
                  <w:marTop w:val="0"/>
                  <w:marBottom w:val="0"/>
                  <w:divBdr>
                    <w:top w:val="none" w:sz="0" w:space="0" w:color="auto"/>
                    <w:left w:val="none" w:sz="0" w:space="0" w:color="auto"/>
                    <w:bottom w:val="none" w:sz="0" w:space="0" w:color="auto"/>
                    <w:right w:val="none" w:sz="0" w:space="0" w:color="auto"/>
                  </w:divBdr>
                </w:div>
                <w:div w:id="1648122660">
                  <w:marLeft w:val="640"/>
                  <w:marRight w:val="0"/>
                  <w:marTop w:val="0"/>
                  <w:marBottom w:val="0"/>
                  <w:divBdr>
                    <w:top w:val="none" w:sz="0" w:space="0" w:color="auto"/>
                    <w:left w:val="none" w:sz="0" w:space="0" w:color="auto"/>
                    <w:bottom w:val="none" w:sz="0" w:space="0" w:color="auto"/>
                    <w:right w:val="none" w:sz="0" w:space="0" w:color="auto"/>
                  </w:divBdr>
                </w:div>
                <w:div w:id="1737315271">
                  <w:marLeft w:val="640"/>
                  <w:marRight w:val="0"/>
                  <w:marTop w:val="0"/>
                  <w:marBottom w:val="0"/>
                  <w:divBdr>
                    <w:top w:val="none" w:sz="0" w:space="0" w:color="auto"/>
                    <w:left w:val="none" w:sz="0" w:space="0" w:color="auto"/>
                    <w:bottom w:val="none" w:sz="0" w:space="0" w:color="auto"/>
                    <w:right w:val="none" w:sz="0" w:space="0" w:color="auto"/>
                  </w:divBdr>
                </w:div>
                <w:div w:id="1759979432">
                  <w:marLeft w:val="640"/>
                  <w:marRight w:val="0"/>
                  <w:marTop w:val="0"/>
                  <w:marBottom w:val="0"/>
                  <w:divBdr>
                    <w:top w:val="none" w:sz="0" w:space="0" w:color="auto"/>
                    <w:left w:val="none" w:sz="0" w:space="0" w:color="auto"/>
                    <w:bottom w:val="none" w:sz="0" w:space="0" w:color="auto"/>
                    <w:right w:val="none" w:sz="0" w:space="0" w:color="auto"/>
                  </w:divBdr>
                </w:div>
                <w:div w:id="1806316653">
                  <w:marLeft w:val="640"/>
                  <w:marRight w:val="0"/>
                  <w:marTop w:val="0"/>
                  <w:marBottom w:val="0"/>
                  <w:divBdr>
                    <w:top w:val="none" w:sz="0" w:space="0" w:color="auto"/>
                    <w:left w:val="none" w:sz="0" w:space="0" w:color="auto"/>
                    <w:bottom w:val="none" w:sz="0" w:space="0" w:color="auto"/>
                    <w:right w:val="none" w:sz="0" w:space="0" w:color="auto"/>
                  </w:divBdr>
                </w:div>
                <w:div w:id="1857956890">
                  <w:marLeft w:val="640"/>
                  <w:marRight w:val="0"/>
                  <w:marTop w:val="0"/>
                  <w:marBottom w:val="0"/>
                  <w:divBdr>
                    <w:top w:val="none" w:sz="0" w:space="0" w:color="auto"/>
                    <w:left w:val="none" w:sz="0" w:space="0" w:color="auto"/>
                    <w:bottom w:val="none" w:sz="0" w:space="0" w:color="auto"/>
                    <w:right w:val="none" w:sz="0" w:space="0" w:color="auto"/>
                  </w:divBdr>
                </w:div>
                <w:div w:id="1882087661">
                  <w:marLeft w:val="640"/>
                  <w:marRight w:val="0"/>
                  <w:marTop w:val="0"/>
                  <w:marBottom w:val="0"/>
                  <w:divBdr>
                    <w:top w:val="none" w:sz="0" w:space="0" w:color="auto"/>
                    <w:left w:val="none" w:sz="0" w:space="0" w:color="auto"/>
                    <w:bottom w:val="none" w:sz="0" w:space="0" w:color="auto"/>
                    <w:right w:val="none" w:sz="0" w:space="0" w:color="auto"/>
                  </w:divBdr>
                </w:div>
                <w:div w:id="1910576349">
                  <w:marLeft w:val="640"/>
                  <w:marRight w:val="0"/>
                  <w:marTop w:val="0"/>
                  <w:marBottom w:val="0"/>
                  <w:divBdr>
                    <w:top w:val="none" w:sz="0" w:space="0" w:color="auto"/>
                    <w:left w:val="none" w:sz="0" w:space="0" w:color="auto"/>
                    <w:bottom w:val="none" w:sz="0" w:space="0" w:color="auto"/>
                    <w:right w:val="none" w:sz="0" w:space="0" w:color="auto"/>
                  </w:divBdr>
                </w:div>
                <w:div w:id="1993410606">
                  <w:marLeft w:val="640"/>
                  <w:marRight w:val="0"/>
                  <w:marTop w:val="0"/>
                  <w:marBottom w:val="0"/>
                  <w:divBdr>
                    <w:top w:val="none" w:sz="0" w:space="0" w:color="auto"/>
                    <w:left w:val="none" w:sz="0" w:space="0" w:color="auto"/>
                    <w:bottom w:val="none" w:sz="0" w:space="0" w:color="auto"/>
                    <w:right w:val="none" w:sz="0" w:space="0" w:color="auto"/>
                  </w:divBdr>
                </w:div>
                <w:div w:id="1994137200">
                  <w:marLeft w:val="640"/>
                  <w:marRight w:val="0"/>
                  <w:marTop w:val="0"/>
                  <w:marBottom w:val="0"/>
                  <w:divBdr>
                    <w:top w:val="none" w:sz="0" w:space="0" w:color="auto"/>
                    <w:left w:val="none" w:sz="0" w:space="0" w:color="auto"/>
                    <w:bottom w:val="none" w:sz="0" w:space="0" w:color="auto"/>
                    <w:right w:val="none" w:sz="0" w:space="0" w:color="auto"/>
                  </w:divBdr>
                </w:div>
                <w:div w:id="2027554566">
                  <w:marLeft w:val="640"/>
                  <w:marRight w:val="0"/>
                  <w:marTop w:val="0"/>
                  <w:marBottom w:val="0"/>
                  <w:divBdr>
                    <w:top w:val="none" w:sz="0" w:space="0" w:color="auto"/>
                    <w:left w:val="none" w:sz="0" w:space="0" w:color="auto"/>
                    <w:bottom w:val="none" w:sz="0" w:space="0" w:color="auto"/>
                    <w:right w:val="none" w:sz="0" w:space="0" w:color="auto"/>
                  </w:divBdr>
                </w:div>
                <w:div w:id="2089768167">
                  <w:marLeft w:val="640"/>
                  <w:marRight w:val="0"/>
                  <w:marTop w:val="0"/>
                  <w:marBottom w:val="0"/>
                  <w:divBdr>
                    <w:top w:val="none" w:sz="0" w:space="0" w:color="auto"/>
                    <w:left w:val="none" w:sz="0" w:space="0" w:color="auto"/>
                    <w:bottom w:val="none" w:sz="0" w:space="0" w:color="auto"/>
                    <w:right w:val="none" w:sz="0" w:space="0" w:color="auto"/>
                  </w:divBdr>
                </w:div>
                <w:div w:id="2105375572">
                  <w:marLeft w:val="640"/>
                  <w:marRight w:val="0"/>
                  <w:marTop w:val="0"/>
                  <w:marBottom w:val="0"/>
                  <w:divBdr>
                    <w:top w:val="none" w:sz="0" w:space="0" w:color="auto"/>
                    <w:left w:val="none" w:sz="0" w:space="0" w:color="auto"/>
                    <w:bottom w:val="none" w:sz="0" w:space="0" w:color="auto"/>
                    <w:right w:val="none" w:sz="0" w:space="0" w:color="auto"/>
                  </w:divBdr>
                </w:div>
                <w:div w:id="2117216222">
                  <w:marLeft w:val="640"/>
                  <w:marRight w:val="0"/>
                  <w:marTop w:val="0"/>
                  <w:marBottom w:val="0"/>
                  <w:divBdr>
                    <w:top w:val="none" w:sz="0" w:space="0" w:color="auto"/>
                    <w:left w:val="none" w:sz="0" w:space="0" w:color="auto"/>
                    <w:bottom w:val="none" w:sz="0" w:space="0" w:color="auto"/>
                    <w:right w:val="none" w:sz="0" w:space="0" w:color="auto"/>
                  </w:divBdr>
                </w:div>
              </w:divsChild>
            </w:div>
            <w:div w:id="673802851">
              <w:marLeft w:val="0"/>
              <w:marRight w:val="0"/>
              <w:marTop w:val="0"/>
              <w:marBottom w:val="0"/>
              <w:divBdr>
                <w:top w:val="none" w:sz="0" w:space="0" w:color="auto"/>
                <w:left w:val="none" w:sz="0" w:space="0" w:color="auto"/>
                <w:bottom w:val="none" w:sz="0" w:space="0" w:color="auto"/>
                <w:right w:val="none" w:sz="0" w:space="0" w:color="auto"/>
              </w:divBdr>
              <w:divsChild>
                <w:div w:id="23337168">
                  <w:marLeft w:val="640"/>
                  <w:marRight w:val="0"/>
                  <w:marTop w:val="0"/>
                  <w:marBottom w:val="0"/>
                  <w:divBdr>
                    <w:top w:val="none" w:sz="0" w:space="0" w:color="auto"/>
                    <w:left w:val="none" w:sz="0" w:space="0" w:color="auto"/>
                    <w:bottom w:val="none" w:sz="0" w:space="0" w:color="auto"/>
                    <w:right w:val="none" w:sz="0" w:space="0" w:color="auto"/>
                  </w:divBdr>
                </w:div>
                <w:div w:id="152452134">
                  <w:marLeft w:val="640"/>
                  <w:marRight w:val="0"/>
                  <w:marTop w:val="0"/>
                  <w:marBottom w:val="0"/>
                  <w:divBdr>
                    <w:top w:val="none" w:sz="0" w:space="0" w:color="auto"/>
                    <w:left w:val="none" w:sz="0" w:space="0" w:color="auto"/>
                    <w:bottom w:val="none" w:sz="0" w:space="0" w:color="auto"/>
                    <w:right w:val="none" w:sz="0" w:space="0" w:color="auto"/>
                  </w:divBdr>
                </w:div>
                <w:div w:id="155610865">
                  <w:marLeft w:val="640"/>
                  <w:marRight w:val="0"/>
                  <w:marTop w:val="0"/>
                  <w:marBottom w:val="0"/>
                  <w:divBdr>
                    <w:top w:val="none" w:sz="0" w:space="0" w:color="auto"/>
                    <w:left w:val="none" w:sz="0" w:space="0" w:color="auto"/>
                    <w:bottom w:val="none" w:sz="0" w:space="0" w:color="auto"/>
                    <w:right w:val="none" w:sz="0" w:space="0" w:color="auto"/>
                  </w:divBdr>
                </w:div>
                <w:div w:id="328680053">
                  <w:marLeft w:val="640"/>
                  <w:marRight w:val="0"/>
                  <w:marTop w:val="0"/>
                  <w:marBottom w:val="0"/>
                  <w:divBdr>
                    <w:top w:val="none" w:sz="0" w:space="0" w:color="auto"/>
                    <w:left w:val="none" w:sz="0" w:space="0" w:color="auto"/>
                    <w:bottom w:val="none" w:sz="0" w:space="0" w:color="auto"/>
                    <w:right w:val="none" w:sz="0" w:space="0" w:color="auto"/>
                  </w:divBdr>
                </w:div>
                <w:div w:id="360320817">
                  <w:marLeft w:val="640"/>
                  <w:marRight w:val="0"/>
                  <w:marTop w:val="0"/>
                  <w:marBottom w:val="0"/>
                  <w:divBdr>
                    <w:top w:val="none" w:sz="0" w:space="0" w:color="auto"/>
                    <w:left w:val="none" w:sz="0" w:space="0" w:color="auto"/>
                    <w:bottom w:val="none" w:sz="0" w:space="0" w:color="auto"/>
                    <w:right w:val="none" w:sz="0" w:space="0" w:color="auto"/>
                  </w:divBdr>
                </w:div>
                <w:div w:id="377165289">
                  <w:marLeft w:val="640"/>
                  <w:marRight w:val="0"/>
                  <w:marTop w:val="0"/>
                  <w:marBottom w:val="0"/>
                  <w:divBdr>
                    <w:top w:val="none" w:sz="0" w:space="0" w:color="auto"/>
                    <w:left w:val="none" w:sz="0" w:space="0" w:color="auto"/>
                    <w:bottom w:val="none" w:sz="0" w:space="0" w:color="auto"/>
                    <w:right w:val="none" w:sz="0" w:space="0" w:color="auto"/>
                  </w:divBdr>
                </w:div>
                <w:div w:id="407852536">
                  <w:marLeft w:val="640"/>
                  <w:marRight w:val="0"/>
                  <w:marTop w:val="0"/>
                  <w:marBottom w:val="0"/>
                  <w:divBdr>
                    <w:top w:val="none" w:sz="0" w:space="0" w:color="auto"/>
                    <w:left w:val="none" w:sz="0" w:space="0" w:color="auto"/>
                    <w:bottom w:val="none" w:sz="0" w:space="0" w:color="auto"/>
                    <w:right w:val="none" w:sz="0" w:space="0" w:color="auto"/>
                  </w:divBdr>
                </w:div>
                <w:div w:id="473765666">
                  <w:marLeft w:val="640"/>
                  <w:marRight w:val="0"/>
                  <w:marTop w:val="0"/>
                  <w:marBottom w:val="0"/>
                  <w:divBdr>
                    <w:top w:val="none" w:sz="0" w:space="0" w:color="auto"/>
                    <w:left w:val="none" w:sz="0" w:space="0" w:color="auto"/>
                    <w:bottom w:val="none" w:sz="0" w:space="0" w:color="auto"/>
                    <w:right w:val="none" w:sz="0" w:space="0" w:color="auto"/>
                  </w:divBdr>
                </w:div>
                <w:div w:id="476262394">
                  <w:marLeft w:val="640"/>
                  <w:marRight w:val="0"/>
                  <w:marTop w:val="0"/>
                  <w:marBottom w:val="0"/>
                  <w:divBdr>
                    <w:top w:val="none" w:sz="0" w:space="0" w:color="auto"/>
                    <w:left w:val="none" w:sz="0" w:space="0" w:color="auto"/>
                    <w:bottom w:val="none" w:sz="0" w:space="0" w:color="auto"/>
                    <w:right w:val="none" w:sz="0" w:space="0" w:color="auto"/>
                  </w:divBdr>
                </w:div>
                <w:div w:id="508252391">
                  <w:marLeft w:val="640"/>
                  <w:marRight w:val="0"/>
                  <w:marTop w:val="0"/>
                  <w:marBottom w:val="0"/>
                  <w:divBdr>
                    <w:top w:val="none" w:sz="0" w:space="0" w:color="auto"/>
                    <w:left w:val="none" w:sz="0" w:space="0" w:color="auto"/>
                    <w:bottom w:val="none" w:sz="0" w:space="0" w:color="auto"/>
                    <w:right w:val="none" w:sz="0" w:space="0" w:color="auto"/>
                  </w:divBdr>
                </w:div>
                <w:div w:id="549851607">
                  <w:marLeft w:val="640"/>
                  <w:marRight w:val="0"/>
                  <w:marTop w:val="0"/>
                  <w:marBottom w:val="0"/>
                  <w:divBdr>
                    <w:top w:val="none" w:sz="0" w:space="0" w:color="auto"/>
                    <w:left w:val="none" w:sz="0" w:space="0" w:color="auto"/>
                    <w:bottom w:val="none" w:sz="0" w:space="0" w:color="auto"/>
                    <w:right w:val="none" w:sz="0" w:space="0" w:color="auto"/>
                  </w:divBdr>
                </w:div>
                <w:div w:id="582645443">
                  <w:marLeft w:val="640"/>
                  <w:marRight w:val="0"/>
                  <w:marTop w:val="0"/>
                  <w:marBottom w:val="0"/>
                  <w:divBdr>
                    <w:top w:val="none" w:sz="0" w:space="0" w:color="auto"/>
                    <w:left w:val="none" w:sz="0" w:space="0" w:color="auto"/>
                    <w:bottom w:val="none" w:sz="0" w:space="0" w:color="auto"/>
                    <w:right w:val="none" w:sz="0" w:space="0" w:color="auto"/>
                  </w:divBdr>
                </w:div>
                <w:div w:id="599802889">
                  <w:marLeft w:val="640"/>
                  <w:marRight w:val="0"/>
                  <w:marTop w:val="0"/>
                  <w:marBottom w:val="0"/>
                  <w:divBdr>
                    <w:top w:val="none" w:sz="0" w:space="0" w:color="auto"/>
                    <w:left w:val="none" w:sz="0" w:space="0" w:color="auto"/>
                    <w:bottom w:val="none" w:sz="0" w:space="0" w:color="auto"/>
                    <w:right w:val="none" w:sz="0" w:space="0" w:color="auto"/>
                  </w:divBdr>
                </w:div>
                <w:div w:id="609820365">
                  <w:marLeft w:val="640"/>
                  <w:marRight w:val="0"/>
                  <w:marTop w:val="0"/>
                  <w:marBottom w:val="0"/>
                  <w:divBdr>
                    <w:top w:val="none" w:sz="0" w:space="0" w:color="auto"/>
                    <w:left w:val="none" w:sz="0" w:space="0" w:color="auto"/>
                    <w:bottom w:val="none" w:sz="0" w:space="0" w:color="auto"/>
                    <w:right w:val="none" w:sz="0" w:space="0" w:color="auto"/>
                  </w:divBdr>
                </w:div>
                <w:div w:id="655886162">
                  <w:marLeft w:val="640"/>
                  <w:marRight w:val="0"/>
                  <w:marTop w:val="0"/>
                  <w:marBottom w:val="0"/>
                  <w:divBdr>
                    <w:top w:val="none" w:sz="0" w:space="0" w:color="auto"/>
                    <w:left w:val="none" w:sz="0" w:space="0" w:color="auto"/>
                    <w:bottom w:val="none" w:sz="0" w:space="0" w:color="auto"/>
                    <w:right w:val="none" w:sz="0" w:space="0" w:color="auto"/>
                  </w:divBdr>
                </w:div>
                <w:div w:id="714694889">
                  <w:marLeft w:val="640"/>
                  <w:marRight w:val="0"/>
                  <w:marTop w:val="0"/>
                  <w:marBottom w:val="0"/>
                  <w:divBdr>
                    <w:top w:val="none" w:sz="0" w:space="0" w:color="auto"/>
                    <w:left w:val="none" w:sz="0" w:space="0" w:color="auto"/>
                    <w:bottom w:val="none" w:sz="0" w:space="0" w:color="auto"/>
                    <w:right w:val="none" w:sz="0" w:space="0" w:color="auto"/>
                  </w:divBdr>
                </w:div>
                <w:div w:id="719403930">
                  <w:marLeft w:val="640"/>
                  <w:marRight w:val="0"/>
                  <w:marTop w:val="0"/>
                  <w:marBottom w:val="0"/>
                  <w:divBdr>
                    <w:top w:val="none" w:sz="0" w:space="0" w:color="auto"/>
                    <w:left w:val="none" w:sz="0" w:space="0" w:color="auto"/>
                    <w:bottom w:val="none" w:sz="0" w:space="0" w:color="auto"/>
                    <w:right w:val="none" w:sz="0" w:space="0" w:color="auto"/>
                  </w:divBdr>
                </w:div>
                <w:div w:id="831145474">
                  <w:marLeft w:val="640"/>
                  <w:marRight w:val="0"/>
                  <w:marTop w:val="0"/>
                  <w:marBottom w:val="0"/>
                  <w:divBdr>
                    <w:top w:val="none" w:sz="0" w:space="0" w:color="auto"/>
                    <w:left w:val="none" w:sz="0" w:space="0" w:color="auto"/>
                    <w:bottom w:val="none" w:sz="0" w:space="0" w:color="auto"/>
                    <w:right w:val="none" w:sz="0" w:space="0" w:color="auto"/>
                  </w:divBdr>
                </w:div>
                <w:div w:id="908883529">
                  <w:marLeft w:val="640"/>
                  <w:marRight w:val="0"/>
                  <w:marTop w:val="0"/>
                  <w:marBottom w:val="0"/>
                  <w:divBdr>
                    <w:top w:val="none" w:sz="0" w:space="0" w:color="auto"/>
                    <w:left w:val="none" w:sz="0" w:space="0" w:color="auto"/>
                    <w:bottom w:val="none" w:sz="0" w:space="0" w:color="auto"/>
                    <w:right w:val="none" w:sz="0" w:space="0" w:color="auto"/>
                  </w:divBdr>
                </w:div>
                <w:div w:id="922184544">
                  <w:marLeft w:val="640"/>
                  <w:marRight w:val="0"/>
                  <w:marTop w:val="0"/>
                  <w:marBottom w:val="0"/>
                  <w:divBdr>
                    <w:top w:val="none" w:sz="0" w:space="0" w:color="auto"/>
                    <w:left w:val="none" w:sz="0" w:space="0" w:color="auto"/>
                    <w:bottom w:val="none" w:sz="0" w:space="0" w:color="auto"/>
                    <w:right w:val="none" w:sz="0" w:space="0" w:color="auto"/>
                  </w:divBdr>
                </w:div>
                <w:div w:id="939725943">
                  <w:marLeft w:val="640"/>
                  <w:marRight w:val="0"/>
                  <w:marTop w:val="0"/>
                  <w:marBottom w:val="0"/>
                  <w:divBdr>
                    <w:top w:val="none" w:sz="0" w:space="0" w:color="auto"/>
                    <w:left w:val="none" w:sz="0" w:space="0" w:color="auto"/>
                    <w:bottom w:val="none" w:sz="0" w:space="0" w:color="auto"/>
                    <w:right w:val="none" w:sz="0" w:space="0" w:color="auto"/>
                  </w:divBdr>
                </w:div>
                <w:div w:id="993677097">
                  <w:marLeft w:val="640"/>
                  <w:marRight w:val="0"/>
                  <w:marTop w:val="0"/>
                  <w:marBottom w:val="0"/>
                  <w:divBdr>
                    <w:top w:val="none" w:sz="0" w:space="0" w:color="auto"/>
                    <w:left w:val="none" w:sz="0" w:space="0" w:color="auto"/>
                    <w:bottom w:val="none" w:sz="0" w:space="0" w:color="auto"/>
                    <w:right w:val="none" w:sz="0" w:space="0" w:color="auto"/>
                  </w:divBdr>
                </w:div>
                <w:div w:id="995845407">
                  <w:marLeft w:val="640"/>
                  <w:marRight w:val="0"/>
                  <w:marTop w:val="0"/>
                  <w:marBottom w:val="0"/>
                  <w:divBdr>
                    <w:top w:val="none" w:sz="0" w:space="0" w:color="auto"/>
                    <w:left w:val="none" w:sz="0" w:space="0" w:color="auto"/>
                    <w:bottom w:val="none" w:sz="0" w:space="0" w:color="auto"/>
                    <w:right w:val="none" w:sz="0" w:space="0" w:color="auto"/>
                  </w:divBdr>
                </w:div>
                <w:div w:id="1047026665">
                  <w:marLeft w:val="640"/>
                  <w:marRight w:val="0"/>
                  <w:marTop w:val="0"/>
                  <w:marBottom w:val="0"/>
                  <w:divBdr>
                    <w:top w:val="none" w:sz="0" w:space="0" w:color="auto"/>
                    <w:left w:val="none" w:sz="0" w:space="0" w:color="auto"/>
                    <w:bottom w:val="none" w:sz="0" w:space="0" w:color="auto"/>
                    <w:right w:val="none" w:sz="0" w:space="0" w:color="auto"/>
                  </w:divBdr>
                </w:div>
                <w:div w:id="1056247508">
                  <w:marLeft w:val="640"/>
                  <w:marRight w:val="0"/>
                  <w:marTop w:val="0"/>
                  <w:marBottom w:val="0"/>
                  <w:divBdr>
                    <w:top w:val="none" w:sz="0" w:space="0" w:color="auto"/>
                    <w:left w:val="none" w:sz="0" w:space="0" w:color="auto"/>
                    <w:bottom w:val="none" w:sz="0" w:space="0" w:color="auto"/>
                    <w:right w:val="none" w:sz="0" w:space="0" w:color="auto"/>
                  </w:divBdr>
                </w:div>
                <w:div w:id="1204634909">
                  <w:marLeft w:val="640"/>
                  <w:marRight w:val="0"/>
                  <w:marTop w:val="0"/>
                  <w:marBottom w:val="0"/>
                  <w:divBdr>
                    <w:top w:val="none" w:sz="0" w:space="0" w:color="auto"/>
                    <w:left w:val="none" w:sz="0" w:space="0" w:color="auto"/>
                    <w:bottom w:val="none" w:sz="0" w:space="0" w:color="auto"/>
                    <w:right w:val="none" w:sz="0" w:space="0" w:color="auto"/>
                  </w:divBdr>
                </w:div>
                <w:div w:id="1284191021">
                  <w:marLeft w:val="640"/>
                  <w:marRight w:val="0"/>
                  <w:marTop w:val="0"/>
                  <w:marBottom w:val="0"/>
                  <w:divBdr>
                    <w:top w:val="none" w:sz="0" w:space="0" w:color="auto"/>
                    <w:left w:val="none" w:sz="0" w:space="0" w:color="auto"/>
                    <w:bottom w:val="none" w:sz="0" w:space="0" w:color="auto"/>
                    <w:right w:val="none" w:sz="0" w:space="0" w:color="auto"/>
                  </w:divBdr>
                </w:div>
                <w:div w:id="1288656169">
                  <w:marLeft w:val="640"/>
                  <w:marRight w:val="0"/>
                  <w:marTop w:val="0"/>
                  <w:marBottom w:val="0"/>
                  <w:divBdr>
                    <w:top w:val="none" w:sz="0" w:space="0" w:color="auto"/>
                    <w:left w:val="none" w:sz="0" w:space="0" w:color="auto"/>
                    <w:bottom w:val="none" w:sz="0" w:space="0" w:color="auto"/>
                    <w:right w:val="none" w:sz="0" w:space="0" w:color="auto"/>
                  </w:divBdr>
                </w:div>
                <w:div w:id="1425146861">
                  <w:marLeft w:val="640"/>
                  <w:marRight w:val="0"/>
                  <w:marTop w:val="0"/>
                  <w:marBottom w:val="0"/>
                  <w:divBdr>
                    <w:top w:val="none" w:sz="0" w:space="0" w:color="auto"/>
                    <w:left w:val="none" w:sz="0" w:space="0" w:color="auto"/>
                    <w:bottom w:val="none" w:sz="0" w:space="0" w:color="auto"/>
                    <w:right w:val="none" w:sz="0" w:space="0" w:color="auto"/>
                  </w:divBdr>
                </w:div>
                <w:div w:id="1437364839">
                  <w:marLeft w:val="640"/>
                  <w:marRight w:val="0"/>
                  <w:marTop w:val="0"/>
                  <w:marBottom w:val="0"/>
                  <w:divBdr>
                    <w:top w:val="none" w:sz="0" w:space="0" w:color="auto"/>
                    <w:left w:val="none" w:sz="0" w:space="0" w:color="auto"/>
                    <w:bottom w:val="none" w:sz="0" w:space="0" w:color="auto"/>
                    <w:right w:val="none" w:sz="0" w:space="0" w:color="auto"/>
                  </w:divBdr>
                </w:div>
                <w:div w:id="1473211637">
                  <w:marLeft w:val="640"/>
                  <w:marRight w:val="0"/>
                  <w:marTop w:val="0"/>
                  <w:marBottom w:val="0"/>
                  <w:divBdr>
                    <w:top w:val="none" w:sz="0" w:space="0" w:color="auto"/>
                    <w:left w:val="none" w:sz="0" w:space="0" w:color="auto"/>
                    <w:bottom w:val="none" w:sz="0" w:space="0" w:color="auto"/>
                    <w:right w:val="none" w:sz="0" w:space="0" w:color="auto"/>
                  </w:divBdr>
                </w:div>
                <w:div w:id="1602646676">
                  <w:marLeft w:val="640"/>
                  <w:marRight w:val="0"/>
                  <w:marTop w:val="0"/>
                  <w:marBottom w:val="0"/>
                  <w:divBdr>
                    <w:top w:val="none" w:sz="0" w:space="0" w:color="auto"/>
                    <w:left w:val="none" w:sz="0" w:space="0" w:color="auto"/>
                    <w:bottom w:val="none" w:sz="0" w:space="0" w:color="auto"/>
                    <w:right w:val="none" w:sz="0" w:space="0" w:color="auto"/>
                  </w:divBdr>
                </w:div>
                <w:div w:id="1695417658">
                  <w:marLeft w:val="640"/>
                  <w:marRight w:val="0"/>
                  <w:marTop w:val="0"/>
                  <w:marBottom w:val="0"/>
                  <w:divBdr>
                    <w:top w:val="none" w:sz="0" w:space="0" w:color="auto"/>
                    <w:left w:val="none" w:sz="0" w:space="0" w:color="auto"/>
                    <w:bottom w:val="none" w:sz="0" w:space="0" w:color="auto"/>
                    <w:right w:val="none" w:sz="0" w:space="0" w:color="auto"/>
                  </w:divBdr>
                </w:div>
                <w:div w:id="1739009852">
                  <w:marLeft w:val="640"/>
                  <w:marRight w:val="0"/>
                  <w:marTop w:val="0"/>
                  <w:marBottom w:val="0"/>
                  <w:divBdr>
                    <w:top w:val="none" w:sz="0" w:space="0" w:color="auto"/>
                    <w:left w:val="none" w:sz="0" w:space="0" w:color="auto"/>
                    <w:bottom w:val="none" w:sz="0" w:space="0" w:color="auto"/>
                    <w:right w:val="none" w:sz="0" w:space="0" w:color="auto"/>
                  </w:divBdr>
                </w:div>
                <w:div w:id="1776903604">
                  <w:marLeft w:val="640"/>
                  <w:marRight w:val="0"/>
                  <w:marTop w:val="0"/>
                  <w:marBottom w:val="0"/>
                  <w:divBdr>
                    <w:top w:val="none" w:sz="0" w:space="0" w:color="auto"/>
                    <w:left w:val="none" w:sz="0" w:space="0" w:color="auto"/>
                    <w:bottom w:val="none" w:sz="0" w:space="0" w:color="auto"/>
                    <w:right w:val="none" w:sz="0" w:space="0" w:color="auto"/>
                  </w:divBdr>
                </w:div>
                <w:div w:id="1783527624">
                  <w:marLeft w:val="640"/>
                  <w:marRight w:val="0"/>
                  <w:marTop w:val="0"/>
                  <w:marBottom w:val="0"/>
                  <w:divBdr>
                    <w:top w:val="none" w:sz="0" w:space="0" w:color="auto"/>
                    <w:left w:val="none" w:sz="0" w:space="0" w:color="auto"/>
                    <w:bottom w:val="none" w:sz="0" w:space="0" w:color="auto"/>
                    <w:right w:val="none" w:sz="0" w:space="0" w:color="auto"/>
                  </w:divBdr>
                </w:div>
                <w:div w:id="1839927538">
                  <w:marLeft w:val="640"/>
                  <w:marRight w:val="0"/>
                  <w:marTop w:val="0"/>
                  <w:marBottom w:val="0"/>
                  <w:divBdr>
                    <w:top w:val="none" w:sz="0" w:space="0" w:color="auto"/>
                    <w:left w:val="none" w:sz="0" w:space="0" w:color="auto"/>
                    <w:bottom w:val="none" w:sz="0" w:space="0" w:color="auto"/>
                    <w:right w:val="none" w:sz="0" w:space="0" w:color="auto"/>
                  </w:divBdr>
                </w:div>
                <w:div w:id="1962032667">
                  <w:marLeft w:val="640"/>
                  <w:marRight w:val="0"/>
                  <w:marTop w:val="0"/>
                  <w:marBottom w:val="0"/>
                  <w:divBdr>
                    <w:top w:val="none" w:sz="0" w:space="0" w:color="auto"/>
                    <w:left w:val="none" w:sz="0" w:space="0" w:color="auto"/>
                    <w:bottom w:val="none" w:sz="0" w:space="0" w:color="auto"/>
                    <w:right w:val="none" w:sz="0" w:space="0" w:color="auto"/>
                  </w:divBdr>
                </w:div>
                <w:div w:id="1975670368">
                  <w:marLeft w:val="640"/>
                  <w:marRight w:val="0"/>
                  <w:marTop w:val="0"/>
                  <w:marBottom w:val="0"/>
                  <w:divBdr>
                    <w:top w:val="none" w:sz="0" w:space="0" w:color="auto"/>
                    <w:left w:val="none" w:sz="0" w:space="0" w:color="auto"/>
                    <w:bottom w:val="none" w:sz="0" w:space="0" w:color="auto"/>
                    <w:right w:val="none" w:sz="0" w:space="0" w:color="auto"/>
                  </w:divBdr>
                </w:div>
                <w:div w:id="2055695972">
                  <w:marLeft w:val="640"/>
                  <w:marRight w:val="0"/>
                  <w:marTop w:val="0"/>
                  <w:marBottom w:val="0"/>
                  <w:divBdr>
                    <w:top w:val="none" w:sz="0" w:space="0" w:color="auto"/>
                    <w:left w:val="none" w:sz="0" w:space="0" w:color="auto"/>
                    <w:bottom w:val="none" w:sz="0" w:space="0" w:color="auto"/>
                    <w:right w:val="none" w:sz="0" w:space="0" w:color="auto"/>
                  </w:divBdr>
                </w:div>
                <w:div w:id="2111194945">
                  <w:marLeft w:val="640"/>
                  <w:marRight w:val="0"/>
                  <w:marTop w:val="0"/>
                  <w:marBottom w:val="0"/>
                  <w:divBdr>
                    <w:top w:val="none" w:sz="0" w:space="0" w:color="auto"/>
                    <w:left w:val="none" w:sz="0" w:space="0" w:color="auto"/>
                    <w:bottom w:val="none" w:sz="0" w:space="0" w:color="auto"/>
                    <w:right w:val="none" w:sz="0" w:space="0" w:color="auto"/>
                  </w:divBdr>
                </w:div>
              </w:divsChild>
            </w:div>
            <w:div w:id="709260068">
              <w:marLeft w:val="0"/>
              <w:marRight w:val="0"/>
              <w:marTop w:val="0"/>
              <w:marBottom w:val="0"/>
              <w:divBdr>
                <w:top w:val="none" w:sz="0" w:space="0" w:color="auto"/>
                <w:left w:val="none" w:sz="0" w:space="0" w:color="auto"/>
                <w:bottom w:val="none" w:sz="0" w:space="0" w:color="auto"/>
                <w:right w:val="none" w:sz="0" w:space="0" w:color="auto"/>
              </w:divBdr>
              <w:divsChild>
                <w:div w:id="133645271">
                  <w:marLeft w:val="640"/>
                  <w:marRight w:val="0"/>
                  <w:marTop w:val="0"/>
                  <w:marBottom w:val="0"/>
                  <w:divBdr>
                    <w:top w:val="none" w:sz="0" w:space="0" w:color="auto"/>
                    <w:left w:val="none" w:sz="0" w:space="0" w:color="auto"/>
                    <w:bottom w:val="none" w:sz="0" w:space="0" w:color="auto"/>
                    <w:right w:val="none" w:sz="0" w:space="0" w:color="auto"/>
                  </w:divBdr>
                </w:div>
                <w:div w:id="205340893">
                  <w:marLeft w:val="640"/>
                  <w:marRight w:val="0"/>
                  <w:marTop w:val="0"/>
                  <w:marBottom w:val="0"/>
                  <w:divBdr>
                    <w:top w:val="none" w:sz="0" w:space="0" w:color="auto"/>
                    <w:left w:val="none" w:sz="0" w:space="0" w:color="auto"/>
                    <w:bottom w:val="none" w:sz="0" w:space="0" w:color="auto"/>
                    <w:right w:val="none" w:sz="0" w:space="0" w:color="auto"/>
                  </w:divBdr>
                </w:div>
                <w:div w:id="213975825">
                  <w:marLeft w:val="640"/>
                  <w:marRight w:val="0"/>
                  <w:marTop w:val="0"/>
                  <w:marBottom w:val="0"/>
                  <w:divBdr>
                    <w:top w:val="none" w:sz="0" w:space="0" w:color="auto"/>
                    <w:left w:val="none" w:sz="0" w:space="0" w:color="auto"/>
                    <w:bottom w:val="none" w:sz="0" w:space="0" w:color="auto"/>
                    <w:right w:val="none" w:sz="0" w:space="0" w:color="auto"/>
                  </w:divBdr>
                </w:div>
                <w:div w:id="230237596">
                  <w:marLeft w:val="640"/>
                  <w:marRight w:val="0"/>
                  <w:marTop w:val="0"/>
                  <w:marBottom w:val="0"/>
                  <w:divBdr>
                    <w:top w:val="none" w:sz="0" w:space="0" w:color="auto"/>
                    <w:left w:val="none" w:sz="0" w:space="0" w:color="auto"/>
                    <w:bottom w:val="none" w:sz="0" w:space="0" w:color="auto"/>
                    <w:right w:val="none" w:sz="0" w:space="0" w:color="auto"/>
                  </w:divBdr>
                </w:div>
                <w:div w:id="302390475">
                  <w:marLeft w:val="640"/>
                  <w:marRight w:val="0"/>
                  <w:marTop w:val="0"/>
                  <w:marBottom w:val="0"/>
                  <w:divBdr>
                    <w:top w:val="none" w:sz="0" w:space="0" w:color="auto"/>
                    <w:left w:val="none" w:sz="0" w:space="0" w:color="auto"/>
                    <w:bottom w:val="none" w:sz="0" w:space="0" w:color="auto"/>
                    <w:right w:val="none" w:sz="0" w:space="0" w:color="auto"/>
                  </w:divBdr>
                </w:div>
                <w:div w:id="430666427">
                  <w:marLeft w:val="640"/>
                  <w:marRight w:val="0"/>
                  <w:marTop w:val="0"/>
                  <w:marBottom w:val="0"/>
                  <w:divBdr>
                    <w:top w:val="none" w:sz="0" w:space="0" w:color="auto"/>
                    <w:left w:val="none" w:sz="0" w:space="0" w:color="auto"/>
                    <w:bottom w:val="none" w:sz="0" w:space="0" w:color="auto"/>
                    <w:right w:val="none" w:sz="0" w:space="0" w:color="auto"/>
                  </w:divBdr>
                </w:div>
                <w:div w:id="482309186">
                  <w:marLeft w:val="640"/>
                  <w:marRight w:val="0"/>
                  <w:marTop w:val="0"/>
                  <w:marBottom w:val="0"/>
                  <w:divBdr>
                    <w:top w:val="none" w:sz="0" w:space="0" w:color="auto"/>
                    <w:left w:val="none" w:sz="0" w:space="0" w:color="auto"/>
                    <w:bottom w:val="none" w:sz="0" w:space="0" w:color="auto"/>
                    <w:right w:val="none" w:sz="0" w:space="0" w:color="auto"/>
                  </w:divBdr>
                </w:div>
                <w:div w:id="489641919">
                  <w:marLeft w:val="640"/>
                  <w:marRight w:val="0"/>
                  <w:marTop w:val="0"/>
                  <w:marBottom w:val="0"/>
                  <w:divBdr>
                    <w:top w:val="none" w:sz="0" w:space="0" w:color="auto"/>
                    <w:left w:val="none" w:sz="0" w:space="0" w:color="auto"/>
                    <w:bottom w:val="none" w:sz="0" w:space="0" w:color="auto"/>
                    <w:right w:val="none" w:sz="0" w:space="0" w:color="auto"/>
                  </w:divBdr>
                </w:div>
                <w:div w:id="506142531">
                  <w:marLeft w:val="640"/>
                  <w:marRight w:val="0"/>
                  <w:marTop w:val="0"/>
                  <w:marBottom w:val="0"/>
                  <w:divBdr>
                    <w:top w:val="none" w:sz="0" w:space="0" w:color="auto"/>
                    <w:left w:val="none" w:sz="0" w:space="0" w:color="auto"/>
                    <w:bottom w:val="none" w:sz="0" w:space="0" w:color="auto"/>
                    <w:right w:val="none" w:sz="0" w:space="0" w:color="auto"/>
                  </w:divBdr>
                </w:div>
                <w:div w:id="551237830">
                  <w:marLeft w:val="640"/>
                  <w:marRight w:val="0"/>
                  <w:marTop w:val="0"/>
                  <w:marBottom w:val="0"/>
                  <w:divBdr>
                    <w:top w:val="none" w:sz="0" w:space="0" w:color="auto"/>
                    <w:left w:val="none" w:sz="0" w:space="0" w:color="auto"/>
                    <w:bottom w:val="none" w:sz="0" w:space="0" w:color="auto"/>
                    <w:right w:val="none" w:sz="0" w:space="0" w:color="auto"/>
                  </w:divBdr>
                </w:div>
                <w:div w:id="559170592">
                  <w:marLeft w:val="640"/>
                  <w:marRight w:val="0"/>
                  <w:marTop w:val="0"/>
                  <w:marBottom w:val="0"/>
                  <w:divBdr>
                    <w:top w:val="none" w:sz="0" w:space="0" w:color="auto"/>
                    <w:left w:val="none" w:sz="0" w:space="0" w:color="auto"/>
                    <w:bottom w:val="none" w:sz="0" w:space="0" w:color="auto"/>
                    <w:right w:val="none" w:sz="0" w:space="0" w:color="auto"/>
                  </w:divBdr>
                </w:div>
                <w:div w:id="625349881">
                  <w:marLeft w:val="640"/>
                  <w:marRight w:val="0"/>
                  <w:marTop w:val="0"/>
                  <w:marBottom w:val="0"/>
                  <w:divBdr>
                    <w:top w:val="none" w:sz="0" w:space="0" w:color="auto"/>
                    <w:left w:val="none" w:sz="0" w:space="0" w:color="auto"/>
                    <w:bottom w:val="none" w:sz="0" w:space="0" w:color="auto"/>
                    <w:right w:val="none" w:sz="0" w:space="0" w:color="auto"/>
                  </w:divBdr>
                </w:div>
                <w:div w:id="658197746">
                  <w:marLeft w:val="640"/>
                  <w:marRight w:val="0"/>
                  <w:marTop w:val="0"/>
                  <w:marBottom w:val="0"/>
                  <w:divBdr>
                    <w:top w:val="none" w:sz="0" w:space="0" w:color="auto"/>
                    <w:left w:val="none" w:sz="0" w:space="0" w:color="auto"/>
                    <w:bottom w:val="none" w:sz="0" w:space="0" w:color="auto"/>
                    <w:right w:val="none" w:sz="0" w:space="0" w:color="auto"/>
                  </w:divBdr>
                </w:div>
                <w:div w:id="747925035">
                  <w:marLeft w:val="640"/>
                  <w:marRight w:val="0"/>
                  <w:marTop w:val="0"/>
                  <w:marBottom w:val="0"/>
                  <w:divBdr>
                    <w:top w:val="none" w:sz="0" w:space="0" w:color="auto"/>
                    <w:left w:val="none" w:sz="0" w:space="0" w:color="auto"/>
                    <w:bottom w:val="none" w:sz="0" w:space="0" w:color="auto"/>
                    <w:right w:val="none" w:sz="0" w:space="0" w:color="auto"/>
                  </w:divBdr>
                </w:div>
                <w:div w:id="758066133">
                  <w:marLeft w:val="640"/>
                  <w:marRight w:val="0"/>
                  <w:marTop w:val="0"/>
                  <w:marBottom w:val="0"/>
                  <w:divBdr>
                    <w:top w:val="none" w:sz="0" w:space="0" w:color="auto"/>
                    <w:left w:val="none" w:sz="0" w:space="0" w:color="auto"/>
                    <w:bottom w:val="none" w:sz="0" w:space="0" w:color="auto"/>
                    <w:right w:val="none" w:sz="0" w:space="0" w:color="auto"/>
                  </w:divBdr>
                </w:div>
                <w:div w:id="810712108">
                  <w:marLeft w:val="640"/>
                  <w:marRight w:val="0"/>
                  <w:marTop w:val="0"/>
                  <w:marBottom w:val="0"/>
                  <w:divBdr>
                    <w:top w:val="none" w:sz="0" w:space="0" w:color="auto"/>
                    <w:left w:val="none" w:sz="0" w:space="0" w:color="auto"/>
                    <w:bottom w:val="none" w:sz="0" w:space="0" w:color="auto"/>
                    <w:right w:val="none" w:sz="0" w:space="0" w:color="auto"/>
                  </w:divBdr>
                </w:div>
                <w:div w:id="875510796">
                  <w:marLeft w:val="640"/>
                  <w:marRight w:val="0"/>
                  <w:marTop w:val="0"/>
                  <w:marBottom w:val="0"/>
                  <w:divBdr>
                    <w:top w:val="none" w:sz="0" w:space="0" w:color="auto"/>
                    <w:left w:val="none" w:sz="0" w:space="0" w:color="auto"/>
                    <w:bottom w:val="none" w:sz="0" w:space="0" w:color="auto"/>
                    <w:right w:val="none" w:sz="0" w:space="0" w:color="auto"/>
                  </w:divBdr>
                </w:div>
                <w:div w:id="896742330">
                  <w:marLeft w:val="640"/>
                  <w:marRight w:val="0"/>
                  <w:marTop w:val="0"/>
                  <w:marBottom w:val="0"/>
                  <w:divBdr>
                    <w:top w:val="none" w:sz="0" w:space="0" w:color="auto"/>
                    <w:left w:val="none" w:sz="0" w:space="0" w:color="auto"/>
                    <w:bottom w:val="none" w:sz="0" w:space="0" w:color="auto"/>
                    <w:right w:val="none" w:sz="0" w:space="0" w:color="auto"/>
                  </w:divBdr>
                </w:div>
                <w:div w:id="899024950">
                  <w:marLeft w:val="640"/>
                  <w:marRight w:val="0"/>
                  <w:marTop w:val="0"/>
                  <w:marBottom w:val="0"/>
                  <w:divBdr>
                    <w:top w:val="none" w:sz="0" w:space="0" w:color="auto"/>
                    <w:left w:val="none" w:sz="0" w:space="0" w:color="auto"/>
                    <w:bottom w:val="none" w:sz="0" w:space="0" w:color="auto"/>
                    <w:right w:val="none" w:sz="0" w:space="0" w:color="auto"/>
                  </w:divBdr>
                </w:div>
                <w:div w:id="918560637">
                  <w:marLeft w:val="640"/>
                  <w:marRight w:val="0"/>
                  <w:marTop w:val="0"/>
                  <w:marBottom w:val="0"/>
                  <w:divBdr>
                    <w:top w:val="none" w:sz="0" w:space="0" w:color="auto"/>
                    <w:left w:val="none" w:sz="0" w:space="0" w:color="auto"/>
                    <w:bottom w:val="none" w:sz="0" w:space="0" w:color="auto"/>
                    <w:right w:val="none" w:sz="0" w:space="0" w:color="auto"/>
                  </w:divBdr>
                </w:div>
                <w:div w:id="996500524">
                  <w:marLeft w:val="640"/>
                  <w:marRight w:val="0"/>
                  <w:marTop w:val="0"/>
                  <w:marBottom w:val="0"/>
                  <w:divBdr>
                    <w:top w:val="none" w:sz="0" w:space="0" w:color="auto"/>
                    <w:left w:val="none" w:sz="0" w:space="0" w:color="auto"/>
                    <w:bottom w:val="none" w:sz="0" w:space="0" w:color="auto"/>
                    <w:right w:val="none" w:sz="0" w:space="0" w:color="auto"/>
                  </w:divBdr>
                </w:div>
                <w:div w:id="1039236343">
                  <w:marLeft w:val="640"/>
                  <w:marRight w:val="0"/>
                  <w:marTop w:val="0"/>
                  <w:marBottom w:val="0"/>
                  <w:divBdr>
                    <w:top w:val="none" w:sz="0" w:space="0" w:color="auto"/>
                    <w:left w:val="none" w:sz="0" w:space="0" w:color="auto"/>
                    <w:bottom w:val="none" w:sz="0" w:space="0" w:color="auto"/>
                    <w:right w:val="none" w:sz="0" w:space="0" w:color="auto"/>
                  </w:divBdr>
                </w:div>
                <w:div w:id="1059134864">
                  <w:marLeft w:val="640"/>
                  <w:marRight w:val="0"/>
                  <w:marTop w:val="0"/>
                  <w:marBottom w:val="0"/>
                  <w:divBdr>
                    <w:top w:val="none" w:sz="0" w:space="0" w:color="auto"/>
                    <w:left w:val="none" w:sz="0" w:space="0" w:color="auto"/>
                    <w:bottom w:val="none" w:sz="0" w:space="0" w:color="auto"/>
                    <w:right w:val="none" w:sz="0" w:space="0" w:color="auto"/>
                  </w:divBdr>
                </w:div>
                <w:div w:id="1223101639">
                  <w:marLeft w:val="640"/>
                  <w:marRight w:val="0"/>
                  <w:marTop w:val="0"/>
                  <w:marBottom w:val="0"/>
                  <w:divBdr>
                    <w:top w:val="none" w:sz="0" w:space="0" w:color="auto"/>
                    <w:left w:val="none" w:sz="0" w:space="0" w:color="auto"/>
                    <w:bottom w:val="none" w:sz="0" w:space="0" w:color="auto"/>
                    <w:right w:val="none" w:sz="0" w:space="0" w:color="auto"/>
                  </w:divBdr>
                </w:div>
                <w:div w:id="1256480334">
                  <w:marLeft w:val="640"/>
                  <w:marRight w:val="0"/>
                  <w:marTop w:val="0"/>
                  <w:marBottom w:val="0"/>
                  <w:divBdr>
                    <w:top w:val="none" w:sz="0" w:space="0" w:color="auto"/>
                    <w:left w:val="none" w:sz="0" w:space="0" w:color="auto"/>
                    <w:bottom w:val="none" w:sz="0" w:space="0" w:color="auto"/>
                    <w:right w:val="none" w:sz="0" w:space="0" w:color="auto"/>
                  </w:divBdr>
                </w:div>
                <w:div w:id="1314525091">
                  <w:marLeft w:val="640"/>
                  <w:marRight w:val="0"/>
                  <w:marTop w:val="0"/>
                  <w:marBottom w:val="0"/>
                  <w:divBdr>
                    <w:top w:val="none" w:sz="0" w:space="0" w:color="auto"/>
                    <w:left w:val="none" w:sz="0" w:space="0" w:color="auto"/>
                    <w:bottom w:val="none" w:sz="0" w:space="0" w:color="auto"/>
                    <w:right w:val="none" w:sz="0" w:space="0" w:color="auto"/>
                  </w:divBdr>
                </w:div>
                <w:div w:id="1342439780">
                  <w:marLeft w:val="640"/>
                  <w:marRight w:val="0"/>
                  <w:marTop w:val="0"/>
                  <w:marBottom w:val="0"/>
                  <w:divBdr>
                    <w:top w:val="none" w:sz="0" w:space="0" w:color="auto"/>
                    <w:left w:val="none" w:sz="0" w:space="0" w:color="auto"/>
                    <w:bottom w:val="none" w:sz="0" w:space="0" w:color="auto"/>
                    <w:right w:val="none" w:sz="0" w:space="0" w:color="auto"/>
                  </w:divBdr>
                </w:div>
                <w:div w:id="1630352297">
                  <w:marLeft w:val="640"/>
                  <w:marRight w:val="0"/>
                  <w:marTop w:val="0"/>
                  <w:marBottom w:val="0"/>
                  <w:divBdr>
                    <w:top w:val="none" w:sz="0" w:space="0" w:color="auto"/>
                    <w:left w:val="none" w:sz="0" w:space="0" w:color="auto"/>
                    <w:bottom w:val="none" w:sz="0" w:space="0" w:color="auto"/>
                    <w:right w:val="none" w:sz="0" w:space="0" w:color="auto"/>
                  </w:divBdr>
                </w:div>
                <w:div w:id="1633903794">
                  <w:marLeft w:val="640"/>
                  <w:marRight w:val="0"/>
                  <w:marTop w:val="0"/>
                  <w:marBottom w:val="0"/>
                  <w:divBdr>
                    <w:top w:val="none" w:sz="0" w:space="0" w:color="auto"/>
                    <w:left w:val="none" w:sz="0" w:space="0" w:color="auto"/>
                    <w:bottom w:val="none" w:sz="0" w:space="0" w:color="auto"/>
                    <w:right w:val="none" w:sz="0" w:space="0" w:color="auto"/>
                  </w:divBdr>
                </w:div>
                <w:div w:id="1710375983">
                  <w:marLeft w:val="640"/>
                  <w:marRight w:val="0"/>
                  <w:marTop w:val="0"/>
                  <w:marBottom w:val="0"/>
                  <w:divBdr>
                    <w:top w:val="none" w:sz="0" w:space="0" w:color="auto"/>
                    <w:left w:val="none" w:sz="0" w:space="0" w:color="auto"/>
                    <w:bottom w:val="none" w:sz="0" w:space="0" w:color="auto"/>
                    <w:right w:val="none" w:sz="0" w:space="0" w:color="auto"/>
                  </w:divBdr>
                </w:div>
                <w:div w:id="1790081755">
                  <w:marLeft w:val="640"/>
                  <w:marRight w:val="0"/>
                  <w:marTop w:val="0"/>
                  <w:marBottom w:val="0"/>
                  <w:divBdr>
                    <w:top w:val="none" w:sz="0" w:space="0" w:color="auto"/>
                    <w:left w:val="none" w:sz="0" w:space="0" w:color="auto"/>
                    <w:bottom w:val="none" w:sz="0" w:space="0" w:color="auto"/>
                    <w:right w:val="none" w:sz="0" w:space="0" w:color="auto"/>
                  </w:divBdr>
                </w:div>
                <w:div w:id="1811438548">
                  <w:marLeft w:val="640"/>
                  <w:marRight w:val="0"/>
                  <w:marTop w:val="0"/>
                  <w:marBottom w:val="0"/>
                  <w:divBdr>
                    <w:top w:val="none" w:sz="0" w:space="0" w:color="auto"/>
                    <w:left w:val="none" w:sz="0" w:space="0" w:color="auto"/>
                    <w:bottom w:val="none" w:sz="0" w:space="0" w:color="auto"/>
                    <w:right w:val="none" w:sz="0" w:space="0" w:color="auto"/>
                  </w:divBdr>
                </w:div>
                <w:div w:id="1834762055">
                  <w:marLeft w:val="640"/>
                  <w:marRight w:val="0"/>
                  <w:marTop w:val="0"/>
                  <w:marBottom w:val="0"/>
                  <w:divBdr>
                    <w:top w:val="none" w:sz="0" w:space="0" w:color="auto"/>
                    <w:left w:val="none" w:sz="0" w:space="0" w:color="auto"/>
                    <w:bottom w:val="none" w:sz="0" w:space="0" w:color="auto"/>
                    <w:right w:val="none" w:sz="0" w:space="0" w:color="auto"/>
                  </w:divBdr>
                </w:div>
                <w:div w:id="1910142427">
                  <w:marLeft w:val="640"/>
                  <w:marRight w:val="0"/>
                  <w:marTop w:val="0"/>
                  <w:marBottom w:val="0"/>
                  <w:divBdr>
                    <w:top w:val="none" w:sz="0" w:space="0" w:color="auto"/>
                    <w:left w:val="none" w:sz="0" w:space="0" w:color="auto"/>
                    <w:bottom w:val="none" w:sz="0" w:space="0" w:color="auto"/>
                    <w:right w:val="none" w:sz="0" w:space="0" w:color="auto"/>
                  </w:divBdr>
                </w:div>
                <w:div w:id="1929926640">
                  <w:marLeft w:val="640"/>
                  <w:marRight w:val="0"/>
                  <w:marTop w:val="0"/>
                  <w:marBottom w:val="0"/>
                  <w:divBdr>
                    <w:top w:val="none" w:sz="0" w:space="0" w:color="auto"/>
                    <w:left w:val="none" w:sz="0" w:space="0" w:color="auto"/>
                    <w:bottom w:val="none" w:sz="0" w:space="0" w:color="auto"/>
                    <w:right w:val="none" w:sz="0" w:space="0" w:color="auto"/>
                  </w:divBdr>
                </w:div>
                <w:div w:id="1983189210">
                  <w:marLeft w:val="640"/>
                  <w:marRight w:val="0"/>
                  <w:marTop w:val="0"/>
                  <w:marBottom w:val="0"/>
                  <w:divBdr>
                    <w:top w:val="none" w:sz="0" w:space="0" w:color="auto"/>
                    <w:left w:val="none" w:sz="0" w:space="0" w:color="auto"/>
                    <w:bottom w:val="none" w:sz="0" w:space="0" w:color="auto"/>
                    <w:right w:val="none" w:sz="0" w:space="0" w:color="auto"/>
                  </w:divBdr>
                </w:div>
                <w:div w:id="2037462806">
                  <w:marLeft w:val="640"/>
                  <w:marRight w:val="0"/>
                  <w:marTop w:val="0"/>
                  <w:marBottom w:val="0"/>
                  <w:divBdr>
                    <w:top w:val="none" w:sz="0" w:space="0" w:color="auto"/>
                    <w:left w:val="none" w:sz="0" w:space="0" w:color="auto"/>
                    <w:bottom w:val="none" w:sz="0" w:space="0" w:color="auto"/>
                    <w:right w:val="none" w:sz="0" w:space="0" w:color="auto"/>
                  </w:divBdr>
                </w:div>
                <w:div w:id="2047295740">
                  <w:marLeft w:val="640"/>
                  <w:marRight w:val="0"/>
                  <w:marTop w:val="0"/>
                  <w:marBottom w:val="0"/>
                  <w:divBdr>
                    <w:top w:val="none" w:sz="0" w:space="0" w:color="auto"/>
                    <w:left w:val="none" w:sz="0" w:space="0" w:color="auto"/>
                    <w:bottom w:val="none" w:sz="0" w:space="0" w:color="auto"/>
                    <w:right w:val="none" w:sz="0" w:space="0" w:color="auto"/>
                  </w:divBdr>
                </w:div>
                <w:div w:id="2058697001">
                  <w:marLeft w:val="640"/>
                  <w:marRight w:val="0"/>
                  <w:marTop w:val="0"/>
                  <w:marBottom w:val="0"/>
                  <w:divBdr>
                    <w:top w:val="none" w:sz="0" w:space="0" w:color="auto"/>
                    <w:left w:val="none" w:sz="0" w:space="0" w:color="auto"/>
                    <w:bottom w:val="none" w:sz="0" w:space="0" w:color="auto"/>
                    <w:right w:val="none" w:sz="0" w:space="0" w:color="auto"/>
                  </w:divBdr>
                </w:div>
                <w:div w:id="2067873215">
                  <w:marLeft w:val="640"/>
                  <w:marRight w:val="0"/>
                  <w:marTop w:val="0"/>
                  <w:marBottom w:val="0"/>
                  <w:divBdr>
                    <w:top w:val="none" w:sz="0" w:space="0" w:color="auto"/>
                    <w:left w:val="none" w:sz="0" w:space="0" w:color="auto"/>
                    <w:bottom w:val="none" w:sz="0" w:space="0" w:color="auto"/>
                    <w:right w:val="none" w:sz="0" w:space="0" w:color="auto"/>
                  </w:divBdr>
                </w:div>
                <w:div w:id="2113233612">
                  <w:marLeft w:val="640"/>
                  <w:marRight w:val="0"/>
                  <w:marTop w:val="0"/>
                  <w:marBottom w:val="0"/>
                  <w:divBdr>
                    <w:top w:val="none" w:sz="0" w:space="0" w:color="auto"/>
                    <w:left w:val="none" w:sz="0" w:space="0" w:color="auto"/>
                    <w:bottom w:val="none" w:sz="0" w:space="0" w:color="auto"/>
                    <w:right w:val="none" w:sz="0" w:space="0" w:color="auto"/>
                  </w:divBdr>
                </w:div>
                <w:div w:id="2123064045">
                  <w:marLeft w:val="640"/>
                  <w:marRight w:val="0"/>
                  <w:marTop w:val="0"/>
                  <w:marBottom w:val="0"/>
                  <w:divBdr>
                    <w:top w:val="none" w:sz="0" w:space="0" w:color="auto"/>
                    <w:left w:val="none" w:sz="0" w:space="0" w:color="auto"/>
                    <w:bottom w:val="none" w:sz="0" w:space="0" w:color="auto"/>
                    <w:right w:val="none" w:sz="0" w:space="0" w:color="auto"/>
                  </w:divBdr>
                </w:div>
              </w:divsChild>
            </w:div>
            <w:div w:id="934019224">
              <w:marLeft w:val="0"/>
              <w:marRight w:val="0"/>
              <w:marTop w:val="0"/>
              <w:marBottom w:val="0"/>
              <w:divBdr>
                <w:top w:val="none" w:sz="0" w:space="0" w:color="auto"/>
                <w:left w:val="none" w:sz="0" w:space="0" w:color="auto"/>
                <w:bottom w:val="none" w:sz="0" w:space="0" w:color="auto"/>
                <w:right w:val="none" w:sz="0" w:space="0" w:color="auto"/>
              </w:divBdr>
              <w:divsChild>
                <w:div w:id="39601244">
                  <w:marLeft w:val="640"/>
                  <w:marRight w:val="0"/>
                  <w:marTop w:val="0"/>
                  <w:marBottom w:val="0"/>
                  <w:divBdr>
                    <w:top w:val="none" w:sz="0" w:space="0" w:color="auto"/>
                    <w:left w:val="none" w:sz="0" w:space="0" w:color="auto"/>
                    <w:bottom w:val="none" w:sz="0" w:space="0" w:color="auto"/>
                    <w:right w:val="none" w:sz="0" w:space="0" w:color="auto"/>
                  </w:divBdr>
                </w:div>
                <w:div w:id="191304265">
                  <w:marLeft w:val="640"/>
                  <w:marRight w:val="0"/>
                  <w:marTop w:val="0"/>
                  <w:marBottom w:val="0"/>
                  <w:divBdr>
                    <w:top w:val="none" w:sz="0" w:space="0" w:color="auto"/>
                    <w:left w:val="none" w:sz="0" w:space="0" w:color="auto"/>
                    <w:bottom w:val="none" w:sz="0" w:space="0" w:color="auto"/>
                    <w:right w:val="none" w:sz="0" w:space="0" w:color="auto"/>
                  </w:divBdr>
                </w:div>
                <w:div w:id="230893133">
                  <w:marLeft w:val="640"/>
                  <w:marRight w:val="0"/>
                  <w:marTop w:val="0"/>
                  <w:marBottom w:val="0"/>
                  <w:divBdr>
                    <w:top w:val="none" w:sz="0" w:space="0" w:color="auto"/>
                    <w:left w:val="none" w:sz="0" w:space="0" w:color="auto"/>
                    <w:bottom w:val="none" w:sz="0" w:space="0" w:color="auto"/>
                    <w:right w:val="none" w:sz="0" w:space="0" w:color="auto"/>
                  </w:divBdr>
                </w:div>
                <w:div w:id="245699641">
                  <w:marLeft w:val="640"/>
                  <w:marRight w:val="0"/>
                  <w:marTop w:val="0"/>
                  <w:marBottom w:val="0"/>
                  <w:divBdr>
                    <w:top w:val="none" w:sz="0" w:space="0" w:color="auto"/>
                    <w:left w:val="none" w:sz="0" w:space="0" w:color="auto"/>
                    <w:bottom w:val="none" w:sz="0" w:space="0" w:color="auto"/>
                    <w:right w:val="none" w:sz="0" w:space="0" w:color="auto"/>
                  </w:divBdr>
                </w:div>
                <w:div w:id="259728593">
                  <w:marLeft w:val="640"/>
                  <w:marRight w:val="0"/>
                  <w:marTop w:val="0"/>
                  <w:marBottom w:val="0"/>
                  <w:divBdr>
                    <w:top w:val="none" w:sz="0" w:space="0" w:color="auto"/>
                    <w:left w:val="none" w:sz="0" w:space="0" w:color="auto"/>
                    <w:bottom w:val="none" w:sz="0" w:space="0" w:color="auto"/>
                    <w:right w:val="none" w:sz="0" w:space="0" w:color="auto"/>
                  </w:divBdr>
                </w:div>
                <w:div w:id="284436160">
                  <w:marLeft w:val="640"/>
                  <w:marRight w:val="0"/>
                  <w:marTop w:val="0"/>
                  <w:marBottom w:val="0"/>
                  <w:divBdr>
                    <w:top w:val="none" w:sz="0" w:space="0" w:color="auto"/>
                    <w:left w:val="none" w:sz="0" w:space="0" w:color="auto"/>
                    <w:bottom w:val="none" w:sz="0" w:space="0" w:color="auto"/>
                    <w:right w:val="none" w:sz="0" w:space="0" w:color="auto"/>
                  </w:divBdr>
                </w:div>
                <w:div w:id="350036636">
                  <w:marLeft w:val="640"/>
                  <w:marRight w:val="0"/>
                  <w:marTop w:val="0"/>
                  <w:marBottom w:val="0"/>
                  <w:divBdr>
                    <w:top w:val="none" w:sz="0" w:space="0" w:color="auto"/>
                    <w:left w:val="none" w:sz="0" w:space="0" w:color="auto"/>
                    <w:bottom w:val="none" w:sz="0" w:space="0" w:color="auto"/>
                    <w:right w:val="none" w:sz="0" w:space="0" w:color="auto"/>
                  </w:divBdr>
                </w:div>
                <w:div w:id="431821316">
                  <w:marLeft w:val="640"/>
                  <w:marRight w:val="0"/>
                  <w:marTop w:val="0"/>
                  <w:marBottom w:val="0"/>
                  <w:divBdr>
                    <w:top w:val="none" w:sz="0" w:space="0" w:color="auto"/>
                    <w:left w:val="none" w:sz="0" w:space="0" w:color="auto"/>
                    <w:bottom w:val="none" w:sz="0" w:space="0" w:color="auto"/>
                    <w:right w:val="none" w:sz="0" w:space="0" w:color="auto"/>
                  </w:divBdr>
                </w:div>
                <w:div w:id="434520993">
                  <w:marLeft w:val="640"/>
                  <w:marRight w:val="0"/>
                  <w:marTop w:val="0"/>
                  <w:marBottom w:val="0"/>
                  <w:divBdr>
                    <w:top w:val="none" w:sz="0" w:space="0" w:color="auto"/>
                    <w:left w:val="none" w:sz="0" w:space="0" w:color="auto"/>
                    <w:bottom w:val="none" w:sz="0" w:space="0" w:color="auto"/>
                    <w:right w:val="none" w:sz="0" w:space="0" w:color="auto"/>
                  </w:divBdr>
                </w:div>
                <w:div w:id="437263262">
                  <w:marLeft w:val="640"/>
                  <w:marRight w:val="0"/>
                  <w:marTop w:val="0"/>
                  <w:marBottom w:val="0"/>
                  <w:divBdr>
                    <w:top w:val="none" w:sz="0" w:space="0" w:color="auto"/>
                    <w:left w:val="none" w:sz="0" w:space="0" w:color="auto"/>
                    <w:bottom w:val="none" w:sz="0" w:space="0" w:color="auto"/>
                    <w:right w:val="none" w:sz="0" w:space="0" w:color="auto"/>
                  </w:divBdr>
                </w:div>
                <w:div w:id="448597280">
                  <w:marLeft w:val="640"/>
                  <w:marRight w:val="0"/>
                  <w:marTop w:val="0"/>
                  <w:marBottom w:val="0"/>
                  <w:divBdr>
                    <w:top w:val="none" w:sz="0" w:space="0" w:color="auto"/>
                    <w:left w:val="none" w:sz="0" w:space="0" w:color="auto"/>
                    <w:bottom w:val="none" w:sz="0" w:space="0" w:color="auto"/>
                    <w:right w:val="none" w:sz="0" w:space="0" w:color="auto"/>
                  </w:divBdr>
                </w:div>
                <w:div w:id="449667525">
                  <w:marLeft w:val="640"/>
                  <w:marRight w:val="0"/>
                  <w:marTop w:val="0"/>
                  <w:marBottom w:val="0"/>
                  <w:divBdr>
                    <w:top w:val="none" w:sz="0" w:space="0" w:color="auto"/>
                    <w:left w:val="none" w:sz="0" w:space="0" w:color="auto"/>
                    <w:bottom w:val="none" w:sz="0" w:space="0" w:color="auto"/>
                    <w:right w:val="none" w:sz="0" w:space="0" w:color="auto"/>
                  </w:divBdr>
                </w:div>
                <w:div w:id="627395093">
                  <w:marLeft w:val="640"/>
                  <w:marRight w:val="0"/>
                  <w:marTop w:val="0"/>
                  <w:marBottom w:val="0"/>
                  <w:divBdr>
                    <w:top w:val="none" w:sz="0" w:space="0" w:color="auto"/>
                    <w:left w:val="none" w:sz="0" w:space="0" w:color="auto"/>
                    <w:bottom w:val="none" w:sz="0" w:space="0" w:color="auto"/>
                    <w:right w:val="none" w:sz="0" w:space="0" w:color="auto"/>
                  </w:divBdr>
                </w:div>
                <w:div w:id="712459047">
                  <w:marLeft w:val="640"/>
                  <w:marRight w:val="0"/>
                  <w:marTop w:val="0"/>
                  <w:marBottom w:val="0"/>
                  <w:divBdr>
                    <w:top w:val="none" w:sz="0" w:space="0" w:color="auto"/>
                    <w:left w:val="none" w:sz="0" w:space="0" w:color="auto"/>
                    <w:bottom w:val="none" w:sz="0" w:space="0" w:color="auto"/>
                    <w:right w:val="none" w:sz="0" w:space="0" w:color="auto"/>
                  </w:divBdr>
                </w:div>
                <w:div w:id="720203812">
                  <w:marLeft w:val="640"/>
                  <w:marRight w:val="0"/>
                  <w:marTop w:val="0"/>
                  <w:marBottom w:val="0"/>
                  <w:divBdr>
                    <w:top w:val="none" w:sz="0" w:space="0" w:color="auto"/>
                    <w:left w:val="none" w:sz="0" w:space="0" w:color="auto"/>
                    <w:bottom w:val="none" w:sz="0" w:space="0" w:color="auto"/>
                    <w:right w:val="none" w:sz="0" w:space="0" w:color="auto"/>
                  </w:divBdr>
                </w:div>
                <w:div w:id="732703227">
                  <w:marLeft w:val="640"/>
                  <w:marRight w:val="0"/>
                  <w:marTop w:val="0"/>
                  <w:marBottom w:val="0"/>
                  <w:divBdr>
                    <w:top w:val="none" w:sz="0" w:space="0" w:color="auto"/>
                    <w:left w:val="none" w:sz="0" w:space="0" w:color="auto"/>
                    <w:bottom w:val="none" w:sz="0" w:space="0" w:color="auto"/>
                    <w:right w:val="none" w:sz="0" w:space="0" w:color="auto"/>
                  </w:divBdr>
                </w:div>
                <w:div w:id="736512495">
                  <w:marLeft w:val="640"/>
                  <w:marRight w:val="0"/>
                  <w:marTop w:val="0"/>
                  <w:marBottom w:val="0"/>
                  <w:divBdr>
                    <w:top w:val="none" w:sz="0" w:space="0" w:color="auto"/>
                    <w:left w:val="none" w:sz="0" w:space="0" w:color="auto"/>
                    <w:bottom w:val="none" w:sz="0" w:space="0" w:color="auto"/>
                    <w:right w:val="none" w:sz="0" w:space="0" w:color="auto"/>
                  </w:divBdr>
                </w:div>
                <w:div w:id="807867098">
                  <w:marLeft w:val="640"/>
                  <w:marRight w:val="0"/>
                  <w:marTop w:val="0"/>
                  <w:marBottom w:val="0"/>
                  <w:divBdr>
                    <w:top w:val="none" w:sz="0" w:space="0" w:color="auto"/>
                    <w:left w:val="none" w:sz="0" w:space="0" w:color="auto"/>
                    <w:bottom w:val="none" w:sz="0" w:space="0" w:color="auto"/>
                    <w:right w:val="none" w:sz="0" w:space="0" w:color="auto"/>
                  </w:divBdr>
                </w:div>
                <w:div w:id="1036807815">
                  <w:marLeft w:val="640"/>
                  <w:marRight w:val="0"/>
                  <w:marTop w:val="0"/>
                  <w:marBottom w:val="0"/>
                  <w:divBdr>
                    <w:top w:val="none" w:sz="0" w:space="0" w:color="auto"/>
                    <w:left w:val="none" w:sz="0" w:space="0" w:color="auto"/>
                    <w:bottom w:val="none" w:sz="0" w:space="0" w:color="auto"/>
                    <w:right w:val="none" w:sz="0" w:space="0" w:color="auto"/>
                  </w:divBdr>
                </w:div>
                <w:div w:id="1058431885">
                  <w:marLeft w:val="640"/>
                  <w:marRight w:val="0"/>
                  <w:marTop w:val="0"/>
                  <w:marBottom w:val="0"/>
                  <w:divBdr>
                    <w:top w:val="none" w:sz="0" w:space="0" w:color="auto"/>
                    <w:left w:val="none" w:sz="0" w:space="0" w:color="auto"/>
                    <w:bottom w:val="none" w:sz="0" w:space="0" w:color="auto"/>
                    <w:right w:val="none" w:sz="0" w:space="0" w:color="auto"/>
                  </w:divBdr>
                </w:div>
                <w:div w:id="1117748956">
                  <w:marLeft w:val="640"/>
                  <w:marRight w:val="0"/>
                  <w:marTop w:val="0"/>
                  <w:marBottom w:val="0"/>
                  <w:divBdr>
                    <w:top w:val="none" w:sz="0" w:space="0" w:color="auto"/>
                    <w:left w:val="none" w:sz="0" w:space="0" w:color="auto"/>
                    <w:bottom w:val="none" w:sz="0" w:space="0" w:color="auto"/>
                    <w:right w:val="none" w:sz="0" w:space="0" w:color="auto"/>
                  </w:divBdr>
                </w:div>
                <w:div w:id="1124425547">
                  <w:marLeft w:val="640"/>
                  <w:marRight w:val="0"/>
                  <w:marTop w:val="0"/>
                  <w:marBottom w:val="0"/>
                  <w:divBdr>
                    <w:top w:val="none" w:sz="0" w:space="0" w:color="auto"/>
                    <w:left w:val="none" w:sz="0" w:space="0" w:color="auto"/>
                    <w:bottom w:val="none" w:sz="0" w:space="0" w:color="auto"/>
                    <w:right w:val="none" w:sz="0" w:space="0" w:color="auto"/>
                  </w:divBdr>
                </w:div>
                <w:div w:id="1158307423">
                  <w:marLeft w:val="640"/>
                  <w:marRight w:val="0"/>
                  <w:marTop w:val="0"/>
                  <w:marBottom w:val="0"/>
                  <w:divBdr>
                    <w:top w:val="none" w:sz="0" w:space="0" w:color="auto"/>
                    <w:left w:val="none" w:sz="0" w:space="0" w:color="auto"/>
                    <w:bottom w:val="none" w:sz="0" w:space="0" w:color="auto"/>
                    <w:right w:val="none" w:sz="0" w:space="0" w:color="auto"/>
                  </w:divBdr>
                </w:div>
                <w:div w:id="1177842963">
                  <w:marLeft w:val="640"/>
                  <w:marRight w:val="0"/>
                  <w:marTop w:val="0"/>
                  <w:marBottom w:val="0"/>
                  <w:divBdr>
                    <w:top w:val="none" w:sz="0" w:space="0" w:color="auto"/>
                    <w:left w:val="none" w:sz="0" w:space="0" w:color="auto"/>
                    <w:bottom w:val="none" w:sz="0" w:space="0" w:color="auto"/>
                    <w:right w:val="none" w:sz="0" w:space="0" w:color="auto"/>
                  </w:divBdr>
                </w:div>
                <w:div w:id="1178615310">
                  <w:marLeft w:val="640"/>
                  <w:marRight w:val="0"/>
                  <w:marTop w:val="0"/>
                  <w:marBottom w:val="0"/>
                  <w:divBdr>
                    <w:top w:val="none" w:sz="0" w:space="0" w:color="auto"/>
                    <w:left w:val="none" w:sz="0" w:space="0" w:color="auto"/>
                    <w:bottom w:val="none" w:sz="0" w:space="0" w:color="auto"/>
                    <w:right w:val="none" w:sz="0" w:space="0" w:color="auto"/>
                  </w:divBdr>
                </w:div>
                <w:div w:id="1220242410">
                  <w:marLeft w:val="640"/>
                  <w:marRight w:val="0"/>
                  <w:marTop w:val="0"/>
                  <w:marBottom w:val="0"/>
                  <w:divBdr>
                    <w:top w:val="none" w:sz="0" w:space="0" w:color="auto"/>
                    <w:left w:val="none" w:sz="0" w:space="0" w:color="auto"/>
                    <w:bottom w:val="none" w:sz="0" w:space="0" w:color="auto"/>
                    <w:right w:val="none" w:sz="0" w:space="0" w:color="auto"/>
                  </w:divBdr>
                </w:div>
                <w:div w:id="1342204060">
                  <w:marLeft w:val="640"/>
                  <w:marRight w:val="0"/>
                  <w:marTop w:val="0"/>
                  <w:marBottom w:val="0"/>
                  <w:divBdr>
                    <w:top w:val="none" w:sz="0" w:space="0" w:color="auto"/>
                    <w:left w:val="none" w:sz="0" w:space="0" w:color="auto"/>
                    <w:bottom w:val="none" w:sz="0" w:space="0" w:color="auto"/>
                    <w:right w:val="none" w:sz="0" w:space="0" w:color="auto"/>
                  </w:divBdr>
                </w:div>
                <w:div w:id="1485001344">
                  <w:marLeft w:val="640"/>
                  <w:marRight w:val="0"/>
                  <w:marTop w:val="0"/>
                  <w:marBottom w:val="0"/>
                  <w:divBdr>
                    <w:top w:val="none" w:sz="0" w:space="0" w:color="auto"/>
                    <w:left w:val="none" w:sz="0" w:space="0" w:color="auto"/>
                    <w:bottom w:val="none" w:sz="0" w:space="0" w:color="auto"/>
                    <w:right w:val="none" w:sz="0" w:space="0" w:color="auto"/>
                  </w:divBdr>
                </w:div>
                <w:div w:id="1507094034">
                  <w:marLeft w:val="640"/>
                  <w:marRight w:val="0"/>
                  <w:marTop w:val="0"/>
                  <w:marBottom w:val="0"/>
                  <w:divBdr>
                    <w:top w:val="none" w:sz="0" w:space="0" w:color="auto"/>
                    <w:left w:val="none" w:sz="0" w:space="0" w:color="auto"/>
                    <w:bottom w:val="none" w:sz="0" w:space="0" w:color="auto"/>
                    <w:right w:val="none" w:sz="0" w:space="0" w:color="auto"/>
                  </w:divBdr>
                </w:div>
                <w:div w:id="1549879363">
                  <w:marLeft w:val="640"/>
                  <w:marRight w:val="0"/>
                  <w:marTop w:val="0"/>
                  <w:marBottom w:val="0"/>
                  <w:divBdr>
                    <w:top w:val="none" w:sz="0" w:space="0" w:color="auto"/>
                    <w:left w:val="none" w:sz="0" w:space="0" w:color="auto"/>
                    <w:bottom w:val="none" w:sz="0" w:space="0" w:color="auto"/>
                    <w:right w:val="none" w:sz="0" w:space="0" w:color="auto"/>
                  </w:divBdr>
                </w:div>
                <w:div w:id="1588885847">
                  <w:marLeft w:val="640"/>
                  <w:marRight w:val="0"/>
                  <w:marTop w:val="0"/>
                  <w:marBottom w:val="0"/>
                  <w:divBdr>
                    <w:top w:val="none" w:sz="0" w:space="0" w:color="auto"/>
                    <w:left w:val="none" w:sz="0" w:space="0" w:color="auto"/>
                    <w:bottom w:val="none" w:sz="0" w:space="0" w:color="auto"/>
                    <w:right w:val="none" w:sz="0" w:space="0" w:color="auto"/>
                  </w:divBdr>
                </w:div>
                <w:div w:id="1670667965">
                  <w:marLeft w:val="640"/>
                  <w:marRight w:val="0"/>
                  <w:marTop w:val="0"/>
                  <w:marBottom w:val="0"/>
                  <w:divBdr>
                    <w:top w:val="none" w:sz="0" w:space="0" w:color="auto"/>
                    <w:left w:val="none" w:sz="0" w:space="0" w:color="auto"/>
                    <w:bottom w:val="none" w:sz="0" w:space="0" w:color="auto"/>
                    <w:right w:val="none" w:sz="0" w:space="0" w:color="auto"/>
                  </w:divBdr>
                </w:div>
                <w:div w:id="1679967020">
                  <w:marLeft w:val="640"/>
                  <w:marRight w:val="0"/>
                  <w:marTop w:val="0"/>
                  <w:marBottom w:val="0"/>
                  <w:divBdr>
                    <w:top w:val="none" w:sz="0" w:space="0" w:color="auto"/>
                    <w:left w:val="none" w:sz="0" w:space="0" w:color="auto"/>
                    <w:bottom w:val="none" w:sz="0" w:space="0" w:color="auto"/>
                    <w:right w:val="none" w:sz="0" w:space="0" w:color="auto"/>
                  </w:divBdr>
                </w:div>
                <w:div w:id="1680619813">
                  <w:marLeft w:val="640"/>
                  <w:marRight w:val="0"/>
                  <w:marTop w:val="0"/>
                  <w:marBottom w:val="0"/>
                  <w:divBdr>
                    <w:top w:val="none" w:sz="0" w:space="0" w:color="auto"/>
                    <w:left w:val="none" w:sz="0" w:space="0" w:color="auto"/>
                    <w:bottom w:val="none" w:sz="0" w:space="0" w:color="auto"/>
                    <w:right w:val="none" w:sz="0" w:space="0" w:color="auto"/>
                  </w:divBdr>
                </w:div>
                <w:div w:id="1771855574">
                  <w:marLeft w:val="640"/>
                  <w:marRight w:val="0"/>
                  <w:marTop w:val="0"/>
                  <w:marBottom w:val="0"/>
                  <w:divBdr>
                    <w:top w:val="none" w:sz="0" w:space="0" w:color="auto"/>
                    <w:left w:val="none" w:sz="0" w:space="0" w:color="auto"/>
                    <w:bottom w:val="none" w:sz="0" w:space="0" w:color="auto"/>
                    <w:right w:val="none" w:sz="0" w:space="0" w:color="auto"/>
                  </w:divBdr>
                </w:div>
                <w:div w:id="1805003777">
                  <w:marLeft w:val="640"/>
                  <w:marRight w:val="0"/>
                  <w:marTop w:val="0"/>
                  <w:marBottom w:val="0"/>
                  <w:divBdr>
                    <w:top w:val="none" w:sz="0" w:space="0" w:color="auto"/>
                    <w:left w:val="none" w:sz="0" w:space="0" w:color="auto"/>
                    <w:bottom w:val="none" w:sz="0" w:space="0" w:color="auto"/>
                    <w:right w:val="none" w:sz="0" w:space="0" w:color="auto"/>
                  </w:divBdr>
                </w:div>
                <w:div w:id="1884558635">
                  <w:marLeft w:val="640"/>
                  <w:marRight w:val="0"/>
                  <w:marTop w:val="0"/>
                  <w:marBottom w:val="0"/>
                  <w:divBdr>
                    <w:top w:val="none" w:sz="0" w:space="0" w:color="auto"/>
                    <w:left w:val="none" w:sz="0" w:space="0" w:color="auto"/>
                    <w:bottom w:val="none" w:sz="0" w:space="0" w:color="auto"/>
                    <w:right w:val="none" w:sz="0" w:space="0" w:color="auto"/>
                  </w:divBdr>
                </w:div>
                <w:div w:id="1900743603">
                  <w:marLeft w:val="640"/>
                  <w:marRight w:val="0"/>
                  <w:marTop w:val="0"/>
                  <w:marBottom w:val="0"/>
                  <w:divBdr>
                    <w:top w:val="none" w:sz="0" w:space="0" w:color="auto"/>
                    <w:left w:val="none" w:sz="0" w:space="0" w:color="auto"/>
                    <w:bottom w:val="none" w:sz="0" w:space="0" w:color="auto"/>
                    <w:right w:val="none" w:sz="0" w:space="0" w:color="auto"/>
                  </w:divBdr>
                </w:div>
                <w:div w:id="1969310597">
                  <w:marLeft w:val="640"/>
                  <w:marRight w:val="0"/>
                  <w:marTop w:val="0"/>
                  <w:marBottom w:val="0"/>
                  <w:divBdr>
                    <w:top w:val="none" w:sz="0" w:space="0" w:color="auto"/>
                    <w:left w:val="none" w:sz="0" w:space="0" w:color="auto"/>
                    <w:bottom w:val="none" w:sz="0" w:space="0" w:color="auto"/>
                    <w:right w:val="none" w:sz="0" w:space="0" w:color="auto"/>
                  </w:divBdr>
                </w:div>
                <w:div w:id="1983460261">
                  <w:marLeft w:val="640"/>
                  <w:marRight w:val="0"/>
                  <w:marTop w:val="0"/>
                  <w:marBottom w:val="0"/>
                  <w:divBdr>
                    <w:top w:val="none" w:sz="0" w:space="0" w:color="auto"/>
                    <w:left w:val="none" w:sz="0" w:space="0" w:color="auto"/>
                    <w:bottom w:val="none" w:sz="0" w:space="0" w:color="auto"/>
                    <w:right w:val="none" w:sz="0" w:space="0" w:color="auto"/>
                  </w:divBdr>
                </w:div>
                <w:div w:id="2029528870">
                  <w:marLeft w:val="640"/>
                  <w:marRight w:val="0"/>
                  <w:marTop w:val="0"/>
                  <w:marBottom w:val="0"/>
                  <w:divBdr>
                    <w:top w:val="none" w:sz="0" w:space="0" w:color="auto"/>
                    <w:left w:val="none" w:sz="0" w:space="0" w:color="auto"/>
                    <w:bottom w:val="none" w:sz="0" w:space="0" w:color="auto"/>
                    <w:right w:val="none" w:sz="0" w:space="0" w:color="auto"/>
                  </w:divBdr>
                </w:div>
                <w:div w:id="2043551468">
                  <w:marLeft w:val="640"/>
                  <w:marRight w:val="0"/>
                  <w:marTop w:val="0"/>
                  <w:marBottom w:val="0"/>
                  <w:divBdr>
                    <w:top w:val="none" w:sz="0" w:space="0" w:color="auto"/>
                    <w:left w:val="none" w:sz="0" w:space="0" w:color="auto"/>
                    <w:bottom w:val="none" w:sz="0" w:space="0" w:color="auto"/>
                    <w:right w:val="none" w:sz="0" w:space="0" w:color="auto"/>
                  </w:divBdr>
                </w:div>
              </w:divsChild>
            </w:div>
            <w:div w:id="1638029178">
              <w:marLeft w:val="0"/>
              <w:marRight w:val="0"/>
              <w:marTop w:val="0"/>
              <w:marBottom w:val="0"/>
              <w:divBdr>
                <w:top w:val="none" w:sz="0" w:space="0" w:color="auto"/>
                <w:left w:val="none" w:sz="0" w:space="0" w:color="auto"/>
                <w:bottom w:val="none" w:sz="0" w:space="0" w:color="auto"/>
                <w:right w:val="none" w:sz="0" w:space="0" w:color="auto"/>
              </w:divBdr>
              <w:divsChild>
                <w:div w:id="200941044">
                  <w:marLeft w:val="640"/>
                  <w:marRight w:val="0"/>
                  <w:marTop w:val="0"/>
                  <w:marBottom w:val="0"/>
                  <w:divBdr>
                    <w:top w:val="none" w:sz="0" w:space="0" w:color="auto"/>
                    <w:left w:val="none" w:sz="0" w:space="0" w:color="auto"/>
                    <w:bottom w:val="none" w:sz="0" w:space="0" w:color="auto"/>
                    <w:right w:val="none" w:sz="0" w:space="0" w:color="auto"/>
                  </w:divBdr>
                </w:div>
                <w:div w:id="246770915">
                  <w:marLeft w:val="640"/>
                  <w:marRight w:val="0"/>
                  <w:marTop w:val="0"/>
                  <w:marBottom w:val="0"/>
                  <w:divBdr>
                    <w:top w:val="none" w:sz="0" w:space="0" w:color="auto"/>
                    <w:left w:val="none" w:sz="0" w:space="0" w:color="auto"/>
                    <w:bottom w:val="none" w:sz="0" w:space="0" w:color="auto"/>
                    <w:right w:val="none" w:sz="0" w:space="0" w:color="auto"/>
                  </w:divBdr>
                </w:div>
                <w:div w:id="261113932">
                  <w:marLeft w:val="640"/>
                  <w:marRight w:val="0"/>
                  <w:marTop w:val="0"/>
                  <w:marBottom w:val="0"/>
                  <w:divBdr>
                    <w:top w:val="none" w:sz="0" w:space="0" w:color="auto"/>
                    <w:left w:val="none" w:sz="0" w:space="0" w:color="auto"/>
                    <w:bottom w:val="none" w:sz="0" w:space="0" w:color="auto"/>
                    <w:right w:val="none" w:sz="0" w:space="0" w:color="auto"/>
                  </w:divBdr>
                </w:div>
                <w:div w:id="442456676">
                  <w:marLeft w:val="640"/>
                  <w:marRight w:val="0"/>
                  <w:marTop w:val="0"/>
                  <w:marBottom w:val="0"/>
                  <w:divBdr>
                    <w:top w:val="none" w:sz="0" w:space="0" w:color="auto"/>
                    <w:left w:val="none" w:sz="0" w:space="0" w:color="auto"/>
                    <w:bottom w:val="none" w:sz="0" w:space="0" w:color="auto"/>
                    <w:right w:val="none" w:sz="0" w:space="0" w:color="auto"/>
                  </w:divBdr>
                </w:div>
                <w:div w:id="512956353">
                  <w:marLeft w:val="640"/>
                  <w:marRight w:val="0"/>
                  <w:marTop w:val="0"/>
                  <w:marBottom w:val="0"/>
                  <w:divBdr>
                    <w:top w:val="none" w:sz="0" w:space="0" w:color="auto"/>
                    <w:left w:val="none" w:sz="0" w:space="0" w:color="auto"/>
                    <w:bottom w:val="none" w:sz="0" w:space="0" w:color="auto"/>
                    <w:right w:val="none" w:sz="0" w:space="0" w:color="auto"/>
                  </w:divBdr>
                </w:div>
                <w:div w:id="679282423">
                  <w:marLeft w:val="640"/>
                  <w:marRight w:val="0"/>
                  <w:marTop w:val="0"/>
                  <w:marBottom w:val="0"/>
                  <w:divBdr>
                    <w:top w:val="none" w:sz="0" w:space="0" w:color="auto"/>
                    <w:left w:val="none" w:sz="0" w:space="0" w:color="auto"/>
                    <w:bottom w:val="none" w:sz="0" w:space="0" w:color="auto"/>
                    <w:right w:val="none" w:sz="0" w:space="0" w:color="auto"/>
                  </w:divBdr>
                </w:div>
                <w:div w:id="679939971">
                  <w:marLeft w:val="640"/>
                  <w:marRight w:val="0"/>
                  <w:marTop w:val="0"/>
                  <w:marBottom w:val="0"/>
                  <w:divBdr>
                    <w:top w:val="none" w:sz="0" w:space="0" w:color="auto"/>
                    <w:left w:val="none" w:sz="0" w:space="0" w:color="auto"/>
                    <w:bottom w:val="none" w:sz="0" w:space="0" w:color="auto"/>
                    <w:right w:val="none" w:sz="0" w:space="0" w:color="auto"/>
                  </w:divBdr>
                </w:div>
                <w:div w:id="683363097">
                  <w:marLeft w:val="640"/>
                  <w:marRight w:val="0"/>
                  <w:marTop w:val="0"/>
                  <w:marBottom w:val="0"/>
                  <w:divBdr>
                    <w:top w:val="none" w:sz="0" w:space="0" w:color="auto"/>
                    <w:left w:val="none" w:sz="0" w:space="0" w:color="auto"/>
                    <w:bottom w:val="none" w:sz="0" w:space="0" w:color="auto"/>
                    <w:right w:val="none" w:sz="0" w:space="0" w:color="auto"/>
                  </w:divBdr>
                </w:div>
                <w:div w:id="687951357">
                  <w:marLeft w:val="640"/>
                  <w:marRight w:val="0"/>
                  <w:marTop w:val="0"/>
                  <w:marBottom w:val="0"/>
                  <w:divBdr>
                    <w:top w:val="none" w:sz="0" w:space="0" w:color="auto"/>
                    <w:left w:val="none" w:sz="0" w:space="0" w:color="auto"/>
                    <w:bottom w:val="none" w:sz="0" w:space="0" w:color="auto"/>
                    <w:right w:val="none" w:sz="0" w:space="0" w:color="auto"/>
                  </w:divBdr>
                </w:div>
                <w:div w:id="708800399">
                  <w:marLeft w:val="640"/>
                  <w:marRight w:val="0"/>
                  <w:marTop w:val="0"/>
                  <w:marBottom w:val="0"/>
                  <w:divBdr>
                    <w:top w:val="none" w:sz="0" w:space="0" w:color="auto"/>
                    <w:left w:val="none" w:sz="0" w:space="0" w:color="auto"/>
                    <w:bottom w:val="none" w:sz="0" w:space="0" w:color="auto"/>
                    <w:right w:val="none" w:sz="0" w:space="0" w:color="auto"/>
                  </w:divBdr>
                </w:div>
                <w:div w:id="845943115">
                  <w:marLeft w:val="640"/>
                  <w:marRight w:val="0"/>
                  <w:marTop w:val="0"/>
                  <w:marBottom w:val="0"/>
                  <w:divBdr>
                    <w:top w:val="none" w:sz="0" w:space="0" w:color="auto"/>
                    <w:left w:val="none" w:sz="0" w:space="0" w:color="auto"/>
                    <w:bottom w:val="none" w:sz="0" w:space="0" w:color="auto"/>
                    <w:right w:val="none" w:sz="0" w:space="0" w:color="auto"/>
                  </w:divBdr>
                </w:div>
                <w:div w:id="864178882">
                  <w:marLeft w:val="640"/>
                  <w:marRight w:val="0"/>
                  <w:marTop w:val="0"/>
                  <w:marBottom w:val="0"/>
                  <w:divBdr>
                    <w:top w:val="none" w:sz="0" w:space="0" w:color="auto"/>
                    <w:left w:val="none" w:sz="0" w:space="0" w:color="auto"/>
                    <w:bottom w:val="none" w:sz="0" w:space="0" w:color="auto"/>
                    <w:right w:val="none" w:sz="0" w:space="0" w:color="auto"/>
                  </w:divBdr>
                </w:div>
                <w:div w:id="866219766">
                  <w:marLeft w:val="640"/>
                  <w:marRight w:val="0"/>
                  <w:marTop w:val="0"/>
                  <w:marBottom w:val="0"/>
                  <w:divBdr>
                    <w:top w:val="none" w:sz="0" w:space="0" w:color="auto"/>
                    <w:left w:val="none" w:sz="0" w:space="0" w:color="auto"/>
                    <w:bottom w:val="none" w:sz="0" w:space="0" w:color="auto"/>
                    <w:right w:val="none" w:sz="0" w:space="0" w:color="auto"/>
                  </w:divBdr>
                </w:div>
                <w:div w:id="929267023">
                  <w:marLeft w:val="640"/>
                  <w:marRight w:val="0"/>
                  <w:marTop w:val="0"/>
                  <w:marBottom w:val="0"/>
                  <w:divBdr>
                    <w:top w:val="none" w:sz="0" w:space="0" w:color="auto"/>
                    <w:left w:val="none" w:sz="0" w:space="0" w:color="auto"/>
                    <w:bottom w:val="none" w:sz="0" w:space="0" w:color="auto"/>
                    <w:right w:val="none" w:sz="0" w:space="0" w:color="auto"/>
                  </w:divBdr>
                </w:div>
                <w:div w:id="945649783">
                  <w:marLeft w:val="640"/>
                  <w:marRight w:val="0"/>
                  <w:marTop w:val="0"/>
                  <w:marBottom w:val="0"/>
                  <w:divBdr>
                    <w:top w:val="none" w:sz="0" w:space="0" w:color="auto"/>
                    <w:left w:val="none" w:sz="0" w:space="0" w:color="auto"/>
                    <w:bottom w:val="none" w:sz="0" w:space="0" w:color="auto"/>
                    <w:right w:val="none" w:sz="0" w:space="0" w:color="auto"/>
                  </w:divBdr>
                </w:div>
                <w:div w:id="959147113">
                  <w:marLeft w:val="640"/>
                  <w:marRight w:val="0"/>
                  <w:marTop w:val="0"/>
                  <w:marBottom w:val="0"/>
                  <w:divBdr>
                    <w:top w:val="none" w:sz="0" w:space="0" w:color="auto"/>
                    <w:left w:val="none" w:sz="0" w:space="0" w:color="auto"/>
                    <w:bottom w:val="none" w:sz="0" w:space="0" w:color="auto"/>
                    <w:right w:val="none" w:sz="0" w:space="0" w:color="auto"/>
                  </w:divBdr>
                </w:div>
                <w:div w:id="991444447">
                  <w:marLeft w:val="640"/>
                  <w:marRight w:val="0"/>
                  <w:marTop w:val="0"/>
                  <w:marBottom w:val="0"/>
                  <w:divBdr>
                    <w:top w:val="none" w:sz="0" w:space="0" w:color="auto"/>
                    <w:left w:val="none" w:sz="0" w:space="0" w:color="auto"/>
                    <w:bottom w:val="none" w:sz="0" w:space="0" w:color="auto"/>
                    <w:right w:val="none" w:sz="0" w:space="0" w:color="auto"/>
                  </w:divBdr>
                </w:div>
                <w:div w:id="1007246596">
                  <w:marLeft w:val="640"/>
                  <w:marRight w:val="0"/>
                  <w:marTop w:val="0"/>
                  <w:marBottom w:val="0"/>
                  <w:divBdr>
                    <w:top w:val="none" w:sz="0" w:space="0" w:color="auto"/>
                    <w:left w:val="none" w:sz="0" w:space="0" w:color="auto"/>
                    <w:bottom w:val="none" w:sz="0" w:space="0" w:color="auto"/>
                    <w:right w:val="none" w:sz="0" w:space="0" w:color="auto"/>
                  </w:divBdr>
                </w:div>
                <w:div w:id="1031372164">
                  <w:marLeft w:val="640"/>
                  <w:marRight w:val="0"/>
                  <w:marTop w:val="0"/>
                  <w:marBottom w:val="0"/>
                  <w:divBdr>
                    <w:top w:val="none" w:sz="0" w:space="0" w:color="auto"/>
                    <w:left w:val="none" w:sz="0" w:space="0" w:color="auto"/>
                    <w:bottom w:val="none" w:sz="0" w:space="0" w:color="auto"/>
                    <w:right w:val="none" w:sz="0" w:space="0" w:color="auto"/>
                  </w:divBdr>
                </w:div>
                <w:div w:id="1093282279">
                  <w:marLeft w:val="640"/>
                  <w:marRight w:val="0"/>
                  <w:marTop w:val="0"/>
                  <w:marBottom w:val="0"/>
                  <w:divBdr>
                    <w:top w:val="none" w:sz="0" w:space="0" w:color="auto"/>
                    <w:left w:val="none" w:sz="0" w:space="0" w:color="auto"/>
                    <w:bottom w:val="none" w:sz="0" w:space="0" w:color="auto"/>
                    <w:right w:val="none" w:sz="0" w:space="0" w:color="auto"/>
                  </w:divBdr>
                </w:div>
                <w:div w:id="1241790440">
                  <w:marLeft w:val="640"/>
                  <w:marRight w:val="0"/>
                  <w:marTop w:val="0"/>
                  <w:marBottom w:val="0"/>
                  <w:divBdr>
                    <w:top w:val="none" w:sz="0" w:space="0" w:color="auto"/>
                    <w:left w:val="none" w:sz="0" w:space="0" w:color="auto"/>
                    <w:bottom w:val="none" w:sz="0" w:space="0" w:color="auto"/>
                    <w:right w:val="none" w:sz="0" w:space="0" w:color="auto"/>
                  </w:divBdr>
                </w:div>
                <w:div w:id="1273321219">
                  <w:marLeft w:val="640"/>
                  <w:marRight w:val="0"/>
                  <w:marTop w:val="0"/>
                  <w:marBottom w:val="0"/>
                  <w:divBdr>
                    <w:top w:val="none" w:sz="0" w:space="0" w:color="auto"/>
                    <w:left w:val="none" w:sz="0" w:space="0" w:color="auto"/>
                    <w:bottom w:val="none" w:sz="0" w:space="0" w:color="auto"/>
                    <w:right w:val="none" w:sz="0" w:space="0" w:color="auto"/>
                  </w:divBdr>
                </w:div>
                <w:div w:id="1383676775">
                  <w:marLeft w:val="640"/>
                  <w:marRight w:val="0"/>
                  <w:marTop w:val="0"/>
                  <w:marBottom w:val="0"/>
                  <w:divBdr>
                    <w:top w:val="none" w:sz="0" w:space="0" w:color="auto"/>
                    <w:left w:val="none" w:sz="0" w:space="0" w:color="auto"/>
                    <w:bottom w:val="none" w:sz="0" w:space="0" w:color="auto"/>
                    <w:right w:val="none" w:sz="0" w:space="0" w:color="auto"/>
                  </w:divBdr>
                </w:div>
                <w:div w:id="1517890859">
                  <w:marLeft w:val="640"/>
                  <w:marRight w:val="0"/>
                  <w:marTop w:val="0"/>
                  <w:marBottom w:val="0"/>
                  <w:divBdr>
                    <w:top w:val="none" w:sz="0" w:space="0" w:color="auto"/>
                    <w:left w:val="none" w:sz="0" w:space="0" w:color="auto"/>
                    <w:bottom w:val="none" w:sz="0" w:space="0" w:color="auto"/>
                    <w:right w:val="none" w:sz="0" w:space="0" w:color="auto"/>
                  </w:divBdr>
                </w:div>
                <w:div w:id="1525366849">
                  <w:marLeft w:val="640"/>
                  <w:marRight w:val="0"/>
                  <w:marTop w:val="0"/>
                  <w:marBottom w:val="0"/>
                  <w:divBdr>
                    <w:top w:val="none" w:sz="0" w:space="0" w:color="auto"/>
                    <w:left w:val="none" w:sz="0" w:space="0" w:color="auto"/>
                    <w:bottom w:val="none" w:sz="0" w:space="0" w:color="auto"/>
                    <w:right w:val="none" w:sz="0" w:space="0" w:color="auto"/>
                  </w:divBdr>
                </w:div>
                <w:div w:id="1538733048">
                  <w:marLeft w:val="640"/>
                  <w:marRight w:val="0"/>
                  <w:marTop w:val="0"/>
                  <w:marBottom w:val="0"/>
                  <w:divBdr>
                    <w:top w:val="none" w:sz="0" w:space="0" w:color="auto"/>
                    <w:left w:val="none" w:sz="0" w:space="0" w:color="auto"/>
                    <w:bottom w:val="none" w:sz="0" w:space="0" w:color="auto"/>
                    <w:right w:val="none" w:sz="0" w:space="0" w:color="auto"/>
                  </w:divBdr>
                </w:div>
                <w:div w:id="1574464139">
                  <w:marLeft w:val="640"/>
                  <w:marRight w:val="0"/>
                  <w:marTop w:val="0"/>
                  <w:marBottom w:val="0"/>
                  <w:divBdr>
                    <w:top w:val="none" w:sz="0" w:space="0" w:color="auto"/>
                    <w:left w:val="none" w:sz="0" w:space="0" w:color="auto"/>
                    <w:bottom w:val="none" w:sz="0" w:space="0" w:color="auto"/>
                    <w:right w:val="none" w:sz="0" w:space="0" w:color="auto"/>
                  </w:divBdr>
                </w:div>
                <w:div w:id="1724790029">
                  <w:marLeft w:val="640"/>
                  <w:marRight w:val="0"/>
                  <w:marTop w:val="0"/>
                  <w:marBottom w:val="0"/>
                  <w:divBdr>
                    <w:top w:val="none" w:sz="0" w:space="0" w:color="auto"/>
                    <w:left w:val="none" w:sz="0" w:space="0" w:color="auto"/>
                    <w:bottom w:val="none" w:sz="0" w:space="0" w:color="auto"/>
                    <w:right w:val="none" w:sz="0" w:space="0" w:color="auto"/>
                  </w:divBdr>
                </w:div>
                <w:div w:id="1728801981">
                  <w:marLeft w:val="640"/>
                  <w:marRight w:val="0"/>
                  <w:marTop w:val="0"/>
                  <w:marBottom w:val="0"/>
                  <w:divBdr>
                    <w:top w:val="none" w:sz="0" w:space="0" w:color="auto"/>
                    <w:left w:val="none" w:sz="0" w:space="0" w:color="auto"/>
                    <w:bottom w:val="none" w:sz="0" w:space="0" w:color="auto"/>
                    <w:right w:val="none" w:sz="0" w:space="0" w:color="auto"/>
                  </w:divBdr>
                </w:div>
                <w:div w:id="1777365577">
                  <w:marLeft w:val="640"/>
                  <w:marRight w:val="0"/>
                  <w:marTop w:val="0"/>
                  <w:marBottom w:val="0"/>
                  <w:divBdr>
                    <w:top w:val="none" w:sz="0" w:space="0" w:color="auto"/>
                    <w:left w:val="none" w:sz="0" w:space="0" w:color="auto"/>
                    <w:bottom w:val="none" w:sz="0" w:space="0" w:color="auto"/>
                    <w:right w:val="none" w:sz="0" w:space="0" w:color="auto"/>
                  </w:divBdr>
                </w:div>
                <w:div w:id="1837652731">
                  <w:marLeft w:val="640"/>
                  <w:marRight w:val="0"/>
                  <w:marTop w:val="0"/>
                  <w:marBottom w:val="0"/>
                  <w:divBdr>
                    <w:top w:val="none" w:sz="0" w:space="0" w:color="auto"/>
                    <w:left w:val="none" w:sz="0" w:space="0" w:color="auto"/>
                    <w:bottom w:val="none" w:sz="0" w:space="0" w:color="auto"/>
                    <w:right w:val="none" w:sz="0" w:space="0" w:color="auto"/>
                  </w:divBdr>
                </w:div>
                <w:div w:id="1902248139">
                  <w:marLeft w:val="640"/>
                  <w:marRight w:val="0"/>
                  <w:marTop w:val="0"/>
                  <w:marBottom w:val="0"/>
                  <w:divBdr>
                    <w:top w:val="none" w:sz="0" w:space="0" w:color="auto"/>
                    <w:left w:val="none" w:sz="0" w:space="0" w:color="auto"/>
                    <w:bottom w:val="none" w:sz="0" w:space="0" w:color="auto"/>
                    <w:right w:val="none" w:sz="0" w:space="0" w:color="auto"/>
                  </w:divBdr>
                </w:div>
                <w:div w:id="1948192534">
                  <w:marLeft w:val="640"/>
                  <w:marRight w:val="0"/>
                  <w:marTop w:val="0"/>
                  <w:marBottom w:val="0"/>
                  <w:divBdr>
                    <w:top w:val="none" w:sz="0" w:space="0" w:color="auto"/>
                    <w:left w:val="none" w:sz="0" w:space="0" w:color="auto"/>
                    <w:bottom w:val="none" w:sz="0" w:space="0" w:color="auto"/>
                    <w:right w:val="none" w:sz="0" w:space="0" w:color="auto"/>
                  </w:divBdr>
                </w:div>
                <w:div w:id="1958682856">
                  <w:marLeft w:val="640"/>
                  <w:marRight w:val="0"/>
                  <w:marTop w:val="0"/>
                  <w:marBottom w:val="0"/>
                  <w:divBdr>
                    <w:top w:val="none" w:sz="0" w:space="0" w:color="auto"/>
                    <w:left w:val="none" w:sz="0" w:space="0" w:color="auto"/>
                    <w:bottom w:val="none" w:sz="0" w:space="0" w:color="auto"/>
                    <w:right w:val="none" w:sz="0" w:space="0" w:color="auto"/>
                  </w:divBdr>
                </w:div>
                <w:div w:id="1974485285">
                  <w:marLeft w:val="640"/>
                  <w:marRight w:val="0"/>
                  <w:marTop w:val="0"/>
                  <w:marBottom w:val="0"/>
                  <w:divBdr>
                    <w:top w:val="none" w:sz="0" w:space="0" w:color="auto"/>
                    <w:left w:val="none" w:sz="0" w:space="0" w:color="auto"/>
                    <w:bottom w:val="none" w:sz="0" w:space="0" w:color="auto"/>
                    <w:right w:val="none" w:sz="0" w:space="0" w:color="auto"/>
                  </w:divBdr>
                </w:div>
                <w:div w:id="2002461076">
                  <w:marLeft w:val="640"/>
                  <w:marRight w:val="0"/>
                  <w:marTop w:val="0"/>
                  <w:marBottom w:val="0"/>
                  <w:divBdr>
                    <w:top w:val="none" w:sz="0" w:space="0" w:color="auto"/>
                    <w:left w:val="none" w:sz="0" w:space="0" w:color="auto"/>
                    <w:bottom w:val="none" w:sz="0" w:space="0" w:color="auto"/>
                    <w:right w:val="none" w:sz="0" w:space="0" w:color="auto"/>
                  </w:divBdr>
                </w:div>
                <w:div w:id="2005936216">
                  <w:marLeft w:val="640"/>
                  <w:marRight w:val="0"/>
                  <w:marTop w:val="0"/>
                  <w:marBottom w:val="0"/>
                  <w:divBdr>
                    <w:top w:val="none" w:sz="0" w:space="0" w:color="auto"/>
                    <w:left w:val="none" w:sz="0" w:space="0" w:color="auto"/>
                    <w:bottom w:val="none" w:sz="0" w:space="0" w:color="auto"/>
                    <w:right w:val="none" w:sz="0" w:space="0" w:color="auto"/>
                  </w:divBdr>
                </w:div>
                <w:div w:id="2013558929">
                  <w:marLeft w:val="640"/>
                  <w:marRight w:val="0"/>
                  <w:marTop w:val="0"/>
                  <w:marBottom w:val="0"/>
                  <w:divBdr>
                    <w:top w:val="none" w:sz="0" w:space="0" w:color="auto"/>
                    <w:left w:val="none" w:sz="0" w:space="0" w:color="auto"/>
                    <w:bottom w:val="none" w:sz="0" w:space="0" w:color="auto"/>
                    <w:right w:val="none" w:sz="0" w:space="0" w:color="auto"/>
                  </w:divBdr>
                </w:div>
                <w:div w:id="2082605305">
                  <w:marLeft w:val="640"/>
                  <w:marRight w:val="0"/>
                  <w:marTop w:val="0"/>
                  <w:marBottom w:val="0"/>
                  <w:divBdr>
                    <w:top w:val="none" w:sz="0" w:space="0" w:color="auto"/>
                    <w:left w:val="none" w:sz="0" w:space="0" w:color="auto"/>
                    <w:bottom w:val="none" w:sz="0" w:space="0" w:color="auto"/>
                    <w:right w:val="none" w:sz="0" w:space="0" w:color="auto"/>
                  </w:divBdr>
                </w:div>
                <w:div w:id="2105762313">
                  <w:marLeft w:val="640"/>
                  <w:marRight w:val="0"/>
                  <w:marTop w:val="0"/>
                  <w:marBottom w:val="0"/>
                  <w:divBdr>
                    <w:top w:val="none" w:sz="0" w:space="0" w:color="auto"/>
                    <w:left w:val="none" w:sz="0" w:space="0" w:color="auto"/>
                    <w:bottom w:val="none" w:sz="0" w:space="0" w:color="auto"/>
                    <w:right w:val="none" w:sz="0" w:space="0" w:color="auto"/>
                  </w:divBdr>
                </w:div>
                <w:div w:id="2122145111">
                  <w:marLeft w:val="640"/>
                  <w:marRight w:val="0"/>
                  <w:marTop w:val="0"/>
                  <w:marBottom w:val="0"/>
                  <w:divBdr>
                    <w:top w:val="none" w:sz="0" w:space="0" w:color="auto"/>
                    <w:left w:val="none" w:sz="0" w:space="0" w:color="auto"/>
                    <w:bottom w:val="none" w:sz="0" w:space="0" w:color="auto"/>
                    <w:right w:val="none" w:sz="0" w:space="0" w:color="auto"/>
                  </w:divBdr>
                </w:div>
                <w:div w:id="2124808561">
                  <w:marLeft w:val="640"/>
                  <w:marRight w:val="0"/>
                  <w:marTop w:val="0"/>
                  <w:marBottom w:val="0"/>
                  <w:divBdr>
                    <w:top w:val="none" w:sz="0" w:space="0" w:color="auto"/>
                    <w:left w:val="none" w:sz="0" w:space="0" w:color="auto"/>
                    <w:bottom w:val="none" w:sz="0" w:space="0" w:color="auto"/>
                    <w:right w:val="none" w:sz="0" w:space="0" w:color="auto"/>
                  </w:divBdr>
                </w:div>
              </w:divsChild>
            </w:div>
            <w:div w:id="1685091265">
              <w:marLeft w:val="0"/>
              <w:marRight w:val="0"/>
              <w:marTop w:val="0"/>
              <w:marBottom w:val="0"/>
              <w:divBdr>
                <w:top w:val="none" w:sz="0" w:space="0" w:color="auto"/>
                <w:left w:val="none" w:sz="0" w:space="0" w:color="auto"/>
                <w:bottom w:val="none" w:sz="0" w:space="0" w:color="auto"/>
                <w:right w:val="none" w:sz="0" w:space="0" w:color="auto"/>
              </w:divBdr>
              <w:divsChild>
                <w:div w:id="8068923">
                  <w:marLeft w:val="640"/>
                  <w:marRight w:val="0"/>
                  <w:marTop w:val="0"/>
                  <w:marBottom w:val="0"/>
                  <w:divBdr>
                    <w:top w:val="none" w:sz="0" w:space="0" w:color="auto"/>
                    <w:left w:val="none" w:sz="0" w:space="0" w:color="auto"/>
                    <w:bottom w:val="none" w:sz="0" w:space="0" w:color="auto"/>
                    <w:right w:val="none" w:sz="0" w:space="0" w:color="auto"/>
                  </w:divBdr>
                </w:div>
                <w:div w:id="154492685">
                  <w:marLeft w:val="640"/>
                  <w:marRight w:val="0"/>
                  <w:marTop w:val="0"/>
                  <w:marBottom w:val="0"/>
                  <w:divBdr>
                    <w:top w:val="none" w:sz="0" w:space="0" w:color="auto"/>
                    <w:left w:val="none" w:sz="0" w:space="0" w:color="auto"/>
                    <w:bottom w:val="none" w:sz="0" w:space="0" w:color="auto"/>
                    <w:right w:val="none" w:sz="0" w:space="0" w:color="auto"/>
                  </w:divBdr>
                </w:div>
                <w:div w:id="233245713">
                  <w:marLeft w:val="640"/>
                  <w:marRight w:val="0"/>
                  <w:marTop w:val="0"/>
                  <w:marBottom w:val="0"/>
                  <w:divBdr>
                    <w:top w:val="none" w:sz="0" w:space="0" w:color="auto"/>
                    <w:left w:val="none" w:sz="0" w:space="0" w:color="auto"/>
                    <w:bottom w:val="none" w:sz="0" w:space="0" w:color="auto"/>
                    <w:right w:val="none" w:sz="0" w:space="0" w:color="auto"/>
                  </w:divBdr>
                </w:div>
                <w:div w:id="287590573">
                  <w:marLeft w:val="640"/>
                  <w:marRight w:val="0"/>
                  <w:marTop w:val="0"/>
                  <w:marBottom w:val="0"/>
                  <w:divBdr>
                    <w:top w:val="none" w:sz="0" w:space="0" w:color="auto"/>
                    <w:left w:val="none" w:sz="0" w:space="0" w:color="auto"/>
                    <w:bottom w:val="none" w:sz="0" w:space="0" w:color="auto"/>
                    <w:right w:val="none" w:sz="0" w:space="0" w:color="auto"/>
                  </w:divBdr>
                </w:div>
                <w:div w:id="288560125">
                  <w:marLeft w:val="640"/>
                  <w:marRight w:val="0"/>
                  <w:marTop w:val="0"/>
                  <w:marBottom w:val="0"/>
                  <w:divBdr>
                    <w:top w:val="none" w:sz="0" w:space="0" w:color="auto"/>
                    <w:left w:val="none" w:sz="0" w:space="0" w:color="auto"/>
                    <w:bottom w:val="none" w:sz="0" w:space="0" w:color="auto"/>
                    <w:right w:val="none" w:sz="0" w:space="0" w:color="auto"/>
                  </w:divBdr>
                </w:div>
                <w:div w:id="360479963">
                  <w:marLeft w:val="640"/>
                  <w:marRight w:val="0"/>
                  <w:marTop w:val="0"/>
                  <w:marBottom w:val="0"/>
                  <w:divBdr>
                    <w:top w:val="none" w:sz="0" w:space="0" w:color="auto"/>
                    <w:left w:val="none" w:sz="0" w:space="0" w:color="auto"/>
                    <w:bottom w:val="none" w:sz="0" w:space="0" w:color="auto"/>
                    <w:right w:val="none" w:sz="0" w:space="0" w:color="auto"/>
                  </w:divBdr>
                </w:div>
                <w:div w:id="404425042">
                  <w:marLeft w:val="640"/>
                  <w:marRight w:val="0"/>
                  <w:marTop w:val="0"/>
                  <w:marBottom w:val="0"/>
                  <w:divBdr>
                    <w:top w:val="none" w:sz="0" w:space="0" w:color="auto"/>
                    <w:left w:val="none" w:sz="0" w:space="0" w:color="auto"/>
                    <w:bottom w:val="none" w:sz="0" w:space="0" w:color="auto"/>
                    <w:right w:val="none" w:sz="0" w:space="0" w:color="auto"/>
                  </w:divBdr>
                </w:div>
                <w:div w:id="405809721">
                  <w:marLeft w:val="640"/>
                  <w:marRight w:val="0"/>
                  <w:marTop w:val="0"/>
                  <w:marBottom w:val="0"/>
                  <w:divBdr>
                    <w:top w:val="none" w:sz="0" w:space="0" w:color="auto"/>
                    <w:left w:val="none" w:sz="0" w:space="0" w:color="auto"/>
                    <w:bottom w:val="none" w:sz="0" w:space="0" w:color="auto"/>
                    <w:right w:val="none" w:sz="0" w:space="0" w:color="auto"/>
                  </w:divBdr>
                </w:div>
                <w:div w:id="454982324">
                  <w:marLeft w:val="640"/>
                  <w:marRight w:val="0"/>
                  <w:marTop w:val="0"/>
                  <w:marBottom w:val="0"/>
                  <w:divBdr>
                    <w:top w:val="none" w:sz="0" w:space="0" w:color="auto"/>
                    <w:left w:val="none" w:sz="0" w:space="0" w:color="auto"/>
                    <w:bottom w:val="none" w:sz="0" w:space="0" w:color="auto"/>
                    <w:right w:val="none" w:sz="0" w:space="0" w:color="auto"/>
                  </w:divBdr>
                </w:div>
                <w:div w:id="483005954">
                  <w:marLeft w:val="640"/>
                  <w:marRight w:val="0"/>
                  <w:marTop w:val="0"/>
                  <w:marBottom w:val="0"/>
                  <w:divBdr>
                    <w:top w:val="none" w:sz="0" w:space="0" w:color="auto"/>
                    <w:left w:val="none" w:sz="0" w:space="0" w:color="auto"/>
                    <w:bottom w:val="none" w:sz="0" w:space="0" w:color="auto"/>
                    <w:right w:val="none" w:sz="0" w:space="0" w:color="auto"/>
                  </w:divBdr>
                </w:div>
                <w:div w:id="549616527">
                  <w:marLeft w:val="640"/>
                  <w:marRight w:val="0"/>
                  <w:marTop w:val="0"/>
                  <w:marBottom w:val="0"/>
                  <w:divBdr>
                    <w:top w:val="none" w:sz="0" w:space="0" w:color="auto"/>
                    <w:left w:val="none" w:sz="0" w:space="0" w:color="auto"/>
                    <w:bottom w:val="none" w:sz="0" w:space="0" w:color="auto"/>
                    <w:right w:val="none" w:sz="0" w:space="0" w:color="auto"/>
                  </w:divBdr>
                </w:div>
                <w:div w:id="600652382">
                  <w:marLeft w:val="640"/>
                  <w:marRight w:val="0"/>
                  <w:marTop w:val="0"/>
                  <w:marBottom w:val="0"/>
                  <w:divBdr>
                    <w:top w:val="none" w:sz="0" w:space="0" w:color="auto"/>
                    <w:left w:val="none" w:sz="0" w:space="0" w:color="auto"/>
                    <w:bottom w:val="none" w:sz="0" w:space="0" w:color="auto"/>
                    <w:right w:val="none" w:sz="0" w:space="0" w:color="auto"/>
                  </w:divBdr>
                </w:div>
                <w:div w:id="640504463">
                  <w:marLeft w:val="640"/>
                  <w:marRight w:val="0"/>
                  <w:marTop w:val="0"/>
                  <w:marBottom w:val="0"/>
                  <w:divBdr>
                    <w:top w:val="none" w:sz="0" w:space="0" w:color="auto"/>
                    <w:left w:val="none" w:sz="0" w:space="0" w:color="auto"/>
                    <w:bottom w:val="none" w:sz="0" w:space="0" w:color="auto"/>
                    <w:right w:val="none" w:sz="0" w:space="0" w:color="auto"/>
                  </w:divBdr>
                </w:div>
                <w:div w:id="663508852">
                  <w:marLeft w:val="640"/>
                  <w:marRight w:val="0"/>
                  <w:marTop w:val="0"/>
                  <w:marBottom w:val="0"/>
                  <w:divBdr>
                    <w:top w:val="none" w:sz="0" w:space="0" w:color="auto"/>
                    <w:left w:val="none" w:sz="0" w:space="0" w:color="auto"/>
                    <w:bottom w:val="none" w:sz="0" w:space="0" w:color="auto"/>
                    <w:right w:val="none" w:sz="0" w:space="0" w:color="auto"/>
                  </w:divBdr>
                </w:div>
                <w:div w:id="734822149">
                  <w:marLeft w:val="640"/>
                  <w:marRight w:val="0"/>
                  <w:marTop w:val="0"/>
                  <w:marBottom w:val="0"/>
                  <w:divBdr>
                    <w:top w:val="none" w:sz="0" w:space="0" w:color="auto"/>
                    <w:left w:val="none" w:sz="0" w:space="0" w:color="auto"/>
                    <w:bottom w:val="none" w:sz="0" w:space="0" w:color="auto"/>
                    <w:right w:val="none" w:sz="0" w:space="0" w:color="auto"/>
                  </w:divBdr>
                </w:div>
                <w:div w:id="758209642">
                  <w:marLeft w:val="640"/>
                  <w:marRight w:val="0"/>
                  <w:marTop w:val="0"/>
                  <w:marBottom w:val="0"/>
                  <w:divBdr>
                    <w:top w:val="none" w:sz="0" w:space="0" w:color="auto"/>
                    <w:left w:val="none" w:sz="0" w:space="0" w:color="auto"/>
                    <w:bottom w:val="none" w:sz="0" w:space="0" w:color="auto"/>
                    <w:right w:val="none" w:sz="0" w:space="0" w:color="auto"/>
                  </w:divBdr>
                </w:div>
                <w:div w:id="887690259">
                  <w:marLeft w:val="640"/>
                  <w:marRight w:val="0"/>
                  <w:marTop w:val="0"/>
                  <w:marBottom w:val="0"/>
                  <w:divBdr>
                    <w:top w:val="none" w:sz="0" w:space="0" w:color="auto"/>
                    <w:left w:val="none" w:sz="0" w:space="0" w:color="auto"/>
                    <w:bottom w:val="none" w:sz="0" w:space="0" w:color="auto"/>
                    <w:right w:val="none" w:sz="0" w:space="0" w:color="auto"/>
                  </w:divBdr>
                </w:div>
                <w:div w:id="1006371251">
                  <w:marLeft w:val="640"/>
                  <w:marRight w:val="0"/>
                  <w:marTop w:val="0"/>
                  <w:marBottom w:val="0"/>
                  <w:divBdr>
                    <w:top w:val="none" w:sz="0" w:space="0" w:color="auto"/>
                    <w:left w:val="none" w:sz="0" w:space="0" w:color="auto"/>
                    <w:bottom w:val="none" w:sz="0" w:space="0" w:color="auto"/>
                    <w:right w:val="none" w:sz="0" w:space="0" w:color="auto"/>
                  </w:divBdr>
                </w:div>
                <w:div w:id="1100183101">
                  <w:marLeft w:val="640"/>
                  <w:marRight w:val="0"/>
                  <w:marTop w:val="0"/>
                  <w:marBottom w:val="0"/>
                  <w:divBdr>
                    <w:top w:val="none" w:sz="0" w:space="0" w:color="auto"/>
                    <w:left w:val="none" w:sz="0" w:space="0" w:color="auto"/>
                    <w:bottom w:val="none" w:sz="0" w:space="0" w:color="auto"/>
                    <w:right w:val="none" w:sz="0" w:space="0" w:color="auto"/>
                  </w:divBdr>
                </w:div>
                <w:div w:id="1126776258">
                  <w:marLeft w:val="640"/>
                  <w:marRight w:val="0"/>
                  <w:marTop w:val="0"/>
                  <w:marBottom w:val="0"/>
                  <w:divBdr>
                    <w:top w:val="none" w:sz="0" w:space="0" w:color="auto"/>
                    <w:left w:val="none" w:sz="0" w:space="0" w:color="auto"/>
                    <w:bottom w:val="none" w:sz="0" w:space="0" w:color="auto"/>
                    <w:right w:val="none" w:sz="0" w:space="0" w:color="auto"/>
                  </w:divBdr>
                </w:div>
                <w:div w:id="1196842705">
                  <w:marLeft w:val="640"/>
                  <w:marRight w:val="0"/>
                  <w:marTop w:val="0"/>
                  <w:marBottom w:val="0"/>
                  <w:divBdr>
                    <w:top w:val="none" w:sz="0" w:space="0" w:color="auto"/>
                    <w:left w:val="none" w:sz="0" w:space="0" w:color="auto"/>
                    <w:bottom w:val="none" w:sz="0" w:space="0" w:color="auto"/>
                    <w:right w:val="none" w:sz="0" w:space="0" w:color="auto"/>
                  </w:divBdr>
                </w:div>
                <w:div w:id="1205874261">
                  <w:marLeft w:val="640"/>
                  <w:marRight w:val="0"/>
                  <w:marTop w:val="0"/>
                  <w:marBottom w:val="0"/>
                  <w:divBdr>
                    <w:top w:val="none" w:sz="0" w:space="0" w:color="auto"/>
                    <w:left w:val="none" w:sz="0" w:space="0" w:color="auto"/>
                    <w:bottom w:val="none" w:sz="0" w:space="0" w:color="auto"/>
                    <w:right w:val="none" w:sz="0" w:space="0" w:color="auto"/>
                  </w:divBdr>
                </w:div>
                <w:div w:id="1220435300">
                  <w:marLeft w:val="640"/>
                  <w:marRight w:val="0"/>
                  <w:marTop w:val="0"/>
                  <w:marBottom w:val="0"/>
                  <w:divBdr>
                    <w:top w:val="none" w:sz="0" w:space="0" w:color="auto"/>
                    <w:left w:val="none" w:sz="0" w:space="0" w:color="auto"/>
                    <w:bottom w:val="none" w:sz="0" w:space="0" w:color="auto"/>
                    <w:right w:val="none" w:sz="0" w:space="0" w:color="auto"/>
                  </w:divBdr>
                </w:div>
                <w:div w:id="1326661614">
                  <w:marLeft w:val="640"/>
                  <w:marRight w:val="0"/>
                  <w:marTop w:val="0"/>
                  <w:marBottom w:val="0"/>
                  <w:divBdr>
                    <w:top w:val="none" w:sz="0" w:space="0" w:color="auto"/>
                    <w:left w:val="none" w:sz="0" w:space="0" w:color="auto"/>
                    <w:bottom w:val="none" w:sz="0" w:space="0" w:color="auto"/>
                    <w:right w:val="none" w:sz="0" w:space="0" w:color="auto"/>
                  </w:divBdr>
                </w:div>
                <w:div w:id="1350763506">
                  <w:marLeft w:val="640"/>
                  <w:marRight w:val="0"/>
                  <w:marTop w:val="0"/>
                  <w:marBottom w:val="0"/>
                  <w:divBdr>
                    <w:top w:val="none" w:sz="0" w:space="0" w:color="auto"/>
                    <w:left w:val="none" w:sz="0" w:space="0" w:color="auto"/>
                    <w:bottom w:val="none" w:sz="0" w:space="0" w:color="auto"/>
                    <w:right w:val="none" w:sz="0" w:space="0" w:color="auto"/>
                  </w:divBdr>
                </w:div>
                <w:div w:id="1436897252">
                  <w:marLeft w:val="640"/>
                  <w:marRight w:val="0"/>
                  <w:marTop w:val="0"/>
                  <w:marBottom w:val="0"/>
                  <w:divBdr>
                    <w:top w:val="none" w:sz="0" w:space="0" w:color="auto"/>
                    <w:left w:val="none" w:sz="0" w:space="0" w:color="auto"/>
                    <w:bottom w:val="none" w:sz="0" w:space="0" w:color="auto"/>
                    <w:right w:val="none" w:sz="0" w:space="0" w:color="auto"/>
                  </w:divBdr>
                </w:div>
                <w:div w:id="1464885777">
                  <w:marLeft w:val="640"/>
                  <w:marRight w:val="0"/>
                  <w:marTop w:val="0"/>
                  <w:marBottom w:val="0"/>
                  <w:divBdr>
                    <w:top w:val="none" w:sz="0" w:space="0" w:color="auto"/>
                    <w:left w:val="none" w:sz="0" w:space="0" w:color="auto"/>
                    <w:bottom w:val="none" w:sz="0" w:space="0" w:color="auto"/>
                    <w:right w:val="none" w:sz="0" w:space="0" w:color="auto"/>
                  </w:divBdr>
                </w:div>
                <w:div w:id="1480882093">
                  <w:marLeft w:val="640"/>
                  <w:marRight w:val="0"/>
                  <w:marTop w:val="0"/>
                  <w:marBottom w:val="0"/>
                  <w:divBdr>
                    <w:top w:val="none" w:sz="0" w:space="0" w:color="auto"/>
                    <w:left w:val="none" w:sz="0" w:space="0" w:color="auto"/>
                    <w:bottom w:val="none" w:sz="0" w:space="0" w:color="auto"/>
                    <w:right w:val="none" w:sz="0" w:space="0" w:color="auto"/>
                  </w:divBdr>
                </w:div>
                <w:div w:id="1584753941">
                  <w:marLeft w:val="640"/>
                  <w:marRight w:val="0"/>
                  <w:marTop w:val="0"/>
                  <w:marBottom w:val="0"/>
                  <w:divBdr>
                    <w:top w:val="none" w:sz="0" w:space="0" w:color="auto"/>
                    <w:left w:val="none" w:sz="0" w:space="0" w:color="auto"/>
                    <w:bottom w:val="none" w:sz="0" w:space="0" w:color="auto"/>
                    <w:right w:val="none" w:sz="0" w:space="0" w:color="auto"/>
                  </w:divBdr>
                </w:div>
                <w:div w:id="1611475961">
                  <w:marLeft w:val="640"/>
                  <w:marRight w:val="0"/>
                  <w:marTop w:val="0"/>
                  <w:marBottom w:val="0"/>
                  <w:divBdr>
                    <w:top w:val="none" w:sz="0" w:space="0" w:color="auto"/>
                    <w:left w:val="none" w:sz="0" w:space="0" w:color="auto"/>
                    <w:bottom w:val="none" w:sz="0" w:space="0" w:color="auto"/>
                    <w:right w:val="none" w:sz="0" w:space="0" w:color="auto"/>
                  </w:divBdr>
                </w:div>
                <w:div w:id="1718316341">
                  <w:marLeft w:val="640"/>
                  <w:marRight w:val="0"/>
                  <w:marTop w:val="0"/>
                  <w:marBottom w:val="0"/>
                  <w:divBdr>
                    <w:top w:val="none" w:sz="0" w:space="0" w:color="auto"/>
                    <w:left w:val="none" w:sz="0" w:space="0" w:color="auto"/>
                    <w:bottom w:val="none" w:sz="0" w:space="0" w:color="auto"/>
                    <w:right w:val="none" w:sz="0" w:space="0" w:color="auto"/>
                  </w:divBdr>
                </w:div>
                <w:div w:id="1804734508">
                  <w:marLeft w:val="640"/>
                  <w:marRight w:val="0"/>
                  <w:marTop w:val="0"/>
                  <w:marBottom w:val="0"/>
                  <w:divBdr>
                    <w:top w:val="none" w:sz="0" w:space="0" w:color="auto"/>
                    <w:left w:val="none" w:sz="0" w:space="0" w:color="auto"/>
                    <w:bottom w:val="none" w:sz="0" w:space="0" w:color="auto"/>
                    <w:right w:val="none" w:sz="0" w:space="0" w:color="auto"/>
                  </w:divBdr>
                </w:div>
                <w:div w:id="1875195890">
                  <w:marLeft w:val="640"/>
                  <w:marRight w:val="0"/>
                  <w:marTop w:val="0"/>
                  <w:marBottom w:val="0"/>
                  <w:divBdr>
                    <w:top w:val="none" w:sz="0" w:space="0" w:color="auto"/>
                    <w:left w:val="none" w:sz="0" w:space="0" w:color="auto"/>
                    <w:bottom w:val="none" w:sz="0" w:space="0" w:color="auto"/>
                    <w:right w:val="none" w:sz="0" w:space="0" w:color="auto"/>
                  </w:divBdr>
                </w:div>
                <w:div w:id="1903371932">
                  <w:marLeft w:val="640"/>
                  <w:marRight w:val="0"/>
                  <w:marTop w:val="0"/>
                  <w:marBottom w:val="0"/>
                  <w:divBdr>
                    <w:top w:val="none" w:sz="0" w:space="0" w:color="auto"/>
                    <w:left w:val="none" w:sz="0" w:space="0" w:color="auto"/>
                    <w:bottom w:val="none" w:sz="0" w:space="0" w:color="auto"/>
                    <w:right w:val="none" w:sz="0" w:space="0" w:color="auto"/>
                  </w:divBdr>
                </w:div>
                <w:div w:id="1904095869">
                  <w:marLeft w:val="640"/>
                  <w:marRight w:val="0"/>
                  <w:marTop w:val="0"/>
                  <w:marBottom w:val="0"/>
                  <w:divBdr>
                    <w:top w:val="none" w:sz="0" w:space="0" w:color="auto"/>
                    <w:left w:val="none" w:sz="0" w:space="0" w:color="auto"/>
                    <w:bottom w:val="none" w:sz="0" w:space="0" w:color="auto"/>
                    <w:right w:val="none" w:sz="0" w:space="0" w:color="auto"/>
                  </w:divBdr>
                </w:div>
                <w:div w:id="1905018898">
                  <w:marLeft w:val="640"/>
                  <w:marRight w:val="0"/>
                  <w:marTop w:val="0"/>
                  <w:marBottom w:val="0"/>
                  <w:divBdr>
                    <w:top w:val="none" w:sz="0" w:space="0" w:color="auto"/>
                    <w:left w:val="none" w:sz="0" w:space="0" w:color="auto"/>
                    <w:bottom w:val="none" w:sz="0" w:space="0" w:color="auto"/>
                    <w:right w:val="none" w:sz="0" w:space="0" w:color="auto"/>
                  </w:divBdr>
                </w:div>
                <w:div w:id="1919055097">
                  <w:marLeft w:val="640"/>
                  <w:marRight w:val="0"/>
                  <w:marTop w:val="0"/>
                  <w:marBottom w:val="0"/>
                  <w:divBdr>
                    <w:top w:val="none" w:sz="0" w:space="0" w:color="auto"/>
                    <w:left w:val="none" w:sz="0" w:space="0" w:color="auto"/>
                    <w:bottom w:val="none" w:sz="0" w:space="0" w:color="auto"/>
                    <w:right w:val="none" w:sz="0" w:space="0" w:color="auto"/>
                  </w:divBdr>
                </w:div>
                <w:div w:id="1932932712">
                  <w:marLeft w:val="640"/>
                  <w:marRight w:val="0"/>
                  <w:marTop w:val="0"/>
                  <w:marBottom w:val="0"/>
                  <w:divBdr>
                    <w:top w:val="none" w:sz="0" w:space="0" w:color="auto"/>
                    <w:left w:val="none" w:sz="0" w:space="0" w:color="auto"/>
                    <w:bottom w:val="none" w:sz="0" w:space="0" w:color="auto"/>
                    <w:right w:val="none" w:sz="0" w:space="0" w:color="auto"/>
                  </w:divBdr>
                </w:div>
                <w:div w:id="2057581215">
                  <w:marLeft w:val="640"/>
                  <w:marRight w:val="0"/>
                  <w:marTop w:val="0"/>
                  <w:marBottom w:val="0"/>
                  <w:divBdr>
                    <w:top w:val="none" w:sz="0" w:space="0" w:color="auto"/>
                    <w:left w:val="none" w:sz="0" w:space="0" w:color="auto"/>
                    <w:bottom w:val="none" w:sz="0" w:space="0" w:color="auto"/>
                    <w:right w:val="none" w:sz="0" w:space="0" w:color="auto"/>
                  </w:divBdr>
                </w:div>
                <w:div w:id="2059158544">
                  <w:marLeft w:val="640"/>
                  <w:marRight w:val="0"/>
                  <w:marTop w:val="0"/>
                  <w:marBottom w:val="0"/>
                  <w:divBdr>
                    <w:top w:val="none" w:sz="0" w:space="0" w:color="auto"/>
                    <w:left w:val="none" w:sz="0" w:space="0" w:color="auto"/>
                    <w:bottom w:val="none" w:sz="0" w:space="0" w:color="auto"/>
                    <w:right w:val="none" w:sz="0" w:space="0" w:color="auto"/>
                  </w:divBdr>
                </w:div>
                <w:div w:id="2065449808">
                  <w:marLeft w:val="640"/>
                  <w:marRight w:val="0"/>
                  <w:marTop w:val="0"/>
                  <w:marBottom w:val="0"/>
                  <w:divBdr>
                    <w:top w:val="none" w:sz="0" w:space="0" w:color="auto"/>
                    <w:left w:val="none" w:sz="0" w:space="0" w:color="auto"/>
                    <w:bottom w:val="none" w:sz="0" w:space="0" w:color="auto"/>
                    <w:right w:val="none" w:sz="0" w:space="0" w:color="auto"/>
                  </w:divBdr>
                </w:div>
              </w:divsChild>
            </w:div>
            <w:div w:id="1715688113">
              <w:marLeft w:val="0"/>
              <w:marRight w:val="0"/>
              <w:marTop w:val="0"/>
              <w:marBottom w:val="0"/>
              <w:divBdr>
                <w:top w:val="none" w:sz="0" w:space="0" w:color="auto"/>
                <w:left w:val="none" w:sz="0" w:space="0" w:color="auto"/>
                <w:bottom w:val="none" w:sz="0" w:space="0" w:color="auto"/>
                <w:right w:val="none" w:sz="0" w:space="0" w:color="auto"/>
              </w:divBdr>
              <w:divsChild>
                <w:div w:id="45028966">
                  <w:marLeft w:val="640"/>
                  <w:marRight w:val="0"/>
                  <w:marTop w:val="0"/>
                  <w:marBottom w:val="0"/>
                  <w:divBdr>
                    <w:top w:val="none" w:sz="0" w:space="0" w:color="auto"/>
                    <w:left w:val="none" w:sz="0" w:space="0" w:color="auto"/>
                    <w:bottom w:val="none" w:sz="0" w:space="0" w:color="auto"/>
                    <w:right w:val="none" w:sz="0" w:space="0" w:color="auto"/>
                  </w:divBdr>
                </w:div>
                <w:div w:id="73823164">
                  <w:marLeft w:val="640"/>
                  <w:marRight w:val="0"/>
                  <w:marTop w:val="0"/>
                  <w:marBottom w:val="0"/>
                  <w:divBdr>
                    <w:top w:val="none" w:sz="0" w:space="0" w:color="auto"/>
                    <w:left w:val="none" w:sz="0" w:space="0" w:color="auto"/>
                    <w:bottom w:val="none" w:sz="0" w:space="0" w:color="auto"/>
                    <w:right w:val="none" w:sz="0" w:space="0" w:color="auto"/>
                  </w:divBdr>
                </w:div>
                <w:div w:id="86003003">
                  <w:marLeft w:val="640"/>
                  <w:marRight w:val="0"/>
                  <w:marTop w:val="0"/>
                  <w:marBottom w:val="0"/>
                  <w:divBdr>
                    <w:top w:val="none" w:sz="0" w:space="0" w:color="auto"/>
                    <w:left w:val="none" w:sz="0" w:space="0" w:color="auto"/>
                    <w:bottom w:val="none" w:sz="0" w:space="0" w:color="auto"/>
                    <w:right w:val="none" w:sz="0" w:space="0" w:color="auto"/>
                  </w:divBdr>
                </w:div>
                <w:div w:id="139419769">
                  <w:marLeft w:val="640"/>
                  <w:marRight w:val="0"/>
                  <w:marTop w:val="0"/>
                  <w:marBottom w:val="0"/>
                  <w:divBdr>
                    <w:top w:val="none" w:sz="0" w:space="0" w:color="auto"/>
                    <w:left w:val="none" w:sz="0" w:space="0" w:color="auto"/>
                    <w:bottom w:val="none" w:sz="0" w:space="0" w:color="auto"/>
                    <w:right w:val="none" w:sz="0" w:space="0" w:color="auto"/>
                  </w:divBdr>
                </w:div>
                <w:div w:id="193426545">
                  <w:marLeft w:val="640"/>
                  <w:marRight w:val="0"/>
                  <w:marTop w:val="0"/>
                  <w:marBottom w:val="0"/>
                  <w:divBdr>
                    <w:top w:val="none" w:sz="0" w:space="0" w:color="auto"/>
                    <w:left w:val="none" w:sz="0" w:space="0" w:color="auto"/>
                    <w:bottom w:val="none" w:sz="0" w:space="0" w:color="auto"/>
                    <w:right w:val="none" w:sz="0" w:space="0" w:color="auto"/>
                  </w:divBdr>
                </w:div>
                <w:div w:id="205289915">
                  <w:marLeft w:val="640"/>
                  <w:marRight w:val="0"/>
                  <w:marTop w:val="0"/>
                  <w:marBottom w:val="0"/>
                  <w:divBdr>
                    <w:top w:val="none" w:sz="0" w:space="0" w:color="auto"/>
                    <w:left w:val="none" w:sz="0" w:space="0" w:color="auto"/>
                    <w:bottom w:val="none" w:sz="0" w:space="0" w:color="auto"/>
                    <w:right w:val="none" w:sz="0" w:space="0" w:color="auto"/>
                  </w:divBdr>
                </w:div>
                <w:div w:id="253756450">
                  <w:marLeft w:val="640"/>
                  <w:marRight w:val="0"/>
                  <w:marTop w:val="0"/>
                  <w:marBottom w:val="0"/>
                  <w:divBdr>
                    <w:top w:val="none" w:sz="0" w:space="0" w:color="auto"/>
                    <w:left w:val="none" w:sz="0" w:space="0" w:color="auto"/>
                    <w:bottom w:val="none" w:sz="0" w:space="0" w:color="auto"/>
                    <w:right w:val="none" w:sz="0" w:space="0" w:color="auto"/>
                  </w:divBdr>
                </w:div>
                <w:div w:id="298002185">
                  <w:marLeft w:val="640"/>
                  <w:marRight w:val="0"/>
                  <w:marTop w:val="0"/>
                  <w:marBottom w:val="0"/>
                  <w:divBdr>
                    <w:top w:val="none" w:sz="0" w:space="0" w:color="auto"/>
                    <w:left w:val="none" w:sz="0" w:space="0" w:color="auto"/>
                    <w:bottom w:val="none" w:sz="0" w:space="0" w:color="auto"/>
                    <w:right w:val="none" w:sz="0" w:space="0" w:color="auto"/>
                  </w:divBdr>
                </w:div>
                <w:div w:id="370764406">
                  <w:marLeft w:val="640"/>
                  <w:marRight w:val="0"/>
                  <w:marTop w:val="0"/>
                  <w:marBottom w:val="0"/>
                  <w:divBdr>
                    <w:top w:val="none" w:sz="0" w:space="0" w:color="auto"/>
                    <w:left w:val="none" w:sz="0" w:space="0" w:color="auto"/>
                    <w:bottom w:val="none" w:sz="0" w:space="0" w:color="auto"/>
                    <w:right w:val="none" w:sz="0" w:space="0" w:color="auto"/>
                  </w:divBdr>
                </w:div>
                <w:div w:id="422841435">
                  <w:marLeft w:val="640"/>
                  <w:marRight w:val="0"/>
                  <w:marTop w:val="0"/>
                  <w:marBottom w:val="0"/>
                  <w:divBdr>
                    <w:top w:val="none" w:sz="0" w:space="0" w:color="auto"/>
                    <w:left w:val="none" w:sz="0" w:space="0" w:color="auto"/>
                    <w:bottom w:val="none" w:sz="0" w:space="0" w:color="auto"/>
                    <w:right w:val="none" w:sz="0" w:space="0" w:color="auto"/>
                  </w:divBdr>
                </w:div>
                <w:div w:id="430970944">
                  <w:marLeft w:val="640"/>
                  <w:marRight w:val="0"/>
                  <w:marTop w:val="0"/>
                  <w:marBottom w:val="0"/>
                  <w:divBdr>
                    <w:top w:val="none" w:sz="0" w:space="0" w:color="auto"/>
                    <w:left w:val="none" w:sz="0" w:space="0" w:color="auto"/>
                    <w:bottom w:val="none" w:sz="0" w:space="0" w:color="auto"/>
                    <w:right w:val="none" w:sz="0" w:space="0" w:color="auto"/>
                  </w:divBdr>
                </w:div>
                <w:div w:id="466045924">
                  <w:marLeft w:val="640"/>
                  <w:marRight w:val="0"/>
                  <w:marTop w:val="0"/>
                  <w:marBottom w:val="0"/>
                  <w:divBdr>
                    <w:top w:val="none" w:sz="0" w:space="0" w:color="auto"/>
                    <w:left w:val="none" w:sz="0" w:space="0" w:color="auto"/>
                    <w:bottom w:val="none" w:sz="0" w:space="0" w:color="auto"/>
                    <w:right w:val="none" w:sz="0" w:space="0" w:color="auto"/>
                  </w:divBdr>
                </w:div>
                <w:div w:id="489903732">
                  <w:marLeft w:val="640"/>
                  <w:marRight w:val="0"/>
                  <w:marTop w:val="0"/>
                  <w:marBottom w:val="0"/>
                  <w:divBdr>
                    <w:top w:val="none" w:sz="0" w:space="0" w:color="auto"/>
                    <w:left w:val="none" w:sz="0" w:space="0" w:color="auto"/>
                    <w:bottom w:val="none" w:sz="0" w:space="0" w:color="auto"/>
                    <w:right w:val="none" w:sz="0" w:space="0" w:color="auto"/>
                  </w:divBdr>
                </w:div>
                <w:div w:id="492452601">
                  <w:marLeft w:val="640"/>
                  <w:marRight w:val="0"/>
                  <w:marTop w:val="0"/>
                  <w:marBottom w:val="0"/>
                  <w:divBdr>
                    <w:top w:val="none" w:sz="0" w:space="0" w:color="auto"/>
                    <w:left w:val="none" w:sz="0" w:space="0" w:color="auto"/>
                    <w:bottom w:val="none" w:sz="0" w:space="0" w:color="auto"/>
                    <w:right w:val="none" w:sz="0" w:space="0" w:color="auto"/>
                  </w:divBdr>
                </w:div>
                <w:div w:id="517694623">
                  <w:marLeft w:val="640"/>
                  <w:marRight w:val="0"/>
                  <w:marTop w:val="0"/>
                  <w:marBottom w:val="0"/>
                  <w:divBdr>
                    <w:top w:val="none" w:sz="0" w:space="0" w:color="auto"/>
                    <w:left w:val="none" w:sz="0" w:space="0" w:color="auto"/>
                    <w:bottom w:val="none" w:sz="0" w:space="0" w:color="auto"/>
                    <w:right w:val="none" w:sz="0" w:space="0" w:color="auto"/>
                  </w:divBdr>
                </w:div>
                <w:div w:id="577135870">
                  <w:marLeft w:val="640"/>
                  <w:marRight w:val="0"/>
                  <w:marTop w:val="0"/>
                  <w:marBottom w:val="0"/>
                  <w:divBdr>
                    <w:top w:val="none" w:sz="0" w:space="0" w:color="auto"/>
                    <w:left w:val="none" w:sz="0" w:space="0" w:color="auto"/>
                    <w:bottom w:val="none" w:sz="0" w:space="0" w:color="auto"/>
                    <w:right w:val="none" w:sz="0" w:space="0" w:color="auto"/>
                  </w:divBdr>
                </w:div>
                <w:div w:id="695741785">
                  <w:marLeft w:val="640"/>
                  <w:marRight w:val="0"/>
                  <w:marTop w:val="0"/>
                  <w:marBottom w:val="0"/>
                  <w:divBdr>
                    <w:top w:val="none" w:sz="0" w:space="0" w:color="auto"/>
                    <w:left w:val="none" w:sz="0" w:space="0" w:color="auto"/>
                    <w:bottom w:val="none" w:sz="0" w:space="0" w:color="auto"/>
                    <w:right w:val="none" w:sz="0" w:space="0" w:color="auto"/>
                  </w:divBdr>
                </w:div>
                <w:div w:id="710419756">
                  <w:marLeft w:val="640"/>
                  <w:marRight w:val="0"/>
                  <w:marTop w:val="0"/>
                  <w:marBottom w:val="0"/>
                  <w:divBdr>
                    <w:top w:val="none" w:sz="0" w:space="0" w:color="auto"/>
                    <w:left w:val="none" w:sz="0" w:space="0" w:color="auto"/>
                    <w:bottom w:val="none" w:sz="0" w:space="0" w:color="auto"/>
                    <w:right w:val="none" w:sz="0" w:space="0" w:color="auto"/>
                  </w:divBdr>
                </w:div>
                <w:div w:id="741635273">
                  <w:marLeft w:val="640"/>
                  <w:marRight w:val="0"/>
                  <w:marTop w:val="0"/>
                  <w:marBottom w:val="0"/>
                  <w:divBdr>
                    <w:top w:val="none" w:sz="0" w:space="0" w:color="auto"/>
                    <w:left w:val="none" w:sz="0" w:space="0" w:color="auto"/>
                    <w:bottom w:val="none" w:sz="0" w:space="0" w:color="auto"/>
                    <w:right w:val="none" w:sz="0" w:space="0" w:color="auto"/>
                  </w:divBdr>
                </w:div>
                <w:div w:id="790199964">
                  <w:marLeft w:val="640"/>
                  <w:marRight w:val="0"/>
                  <w:marTop w:val="0"/>
                  <w:marBottom w:val="0"/>
                  <w:divBdr>
                    <w:top w:val="none" w:sz="0" w:space="0" w:color="auto"/>
                    <w:left w:val="none" w:sz="0" w:space="0" w:color="auto"/>
                    <w:bottom w:val="none" w:sz="0" w:space="0" w:color="auto"/>
                    <w:right w:val="none" w:sz="0" w:space="0" w:color="auto"/>
                  </w:divBdr>
                </w:div>
                <w:div w:id="850725605">
                  <w:marLeft w:val="640"/>
                  <w:marRight w:val="0"/>
                  <w:marTop w:val="0"/>
                  <w:marBottom w:val="0"/>
                  <w:divBdr>
                    <w:top w:val="none" w:sz="0" w:space="0" w:color="auto"/>
                    <w:left w:val="none" w:sz="0" w:space="0" w:color="auto"/>
                    <w:bottom w:val="none" w:sz="0" w:space="0" w:color="auto"/>
                    <w:right w:val="none" w:sz="0" w:space="0" w:color="auto"/>
                  </w:divBdr>
                </w:div>
                <w:div w:id="884487686">
                  <w:marLeft w:val="640"/>
                  <w:marRight w:val="0"/>
                  <w:marTop w:val="0"/>
                  <w:marBottom w:val="0"/>
                  <w:divBdr>
                    <w:top w:val="none" w:sz="0" w:space="0" w:color="auto"/>
                    <w:left w:val="none" w:sz="0" w:space="0" w:color="auto"/>
                    <w:bottom w:val="none" w:sz="0" w:space="0" w:color="auto"/>
                    <w:right w:val="none" w:sz="0" w:space="0" w:color="auto"/>
                  </w:divBdr>
                </w:div>
                <w:div w:id="920522852">
                  <w:marLeft w:val="640"/>
                  <w:marRight w:val="0"/>
                  <w:marTop w:val="0"/>
                  <w:marBottom w:val="0"/>
                  <w:divBdr>
                    <w:top w:val="none" w:sz="0" w:space="0" w:color="auto"/>
                    <w:left w:val="none" w:sz="0" w:space="0" w:color="auto"/>
                    <w:bottom w:val="none" w:sz="0" w:space="0" w:color="auto"/>
                    <w:right w:val="none" w:sz="0" w:space="0" w:color="auto"/>
                  </w:divBdr>
                </w:div>
                <w:div w:id="987242199">
                  <w:marLeft w:val="640"/>
                  <w:marRight w:val="0"/>
                  <w:marTop w:val="0"/>
                  <w:marBottom w:val="0"/>
                  <w:divBdr>
                    <w:top w:val="none" w:sz="0" w:space="0" w:color="auto"/>
                    <w:left w:val="none" w:sz="0" w:space="0" w:color="auto"/>
                    <w:bottom w:val="none" w:sz="0" w:space="0" w:color="auto"/>
                    <w:right w:val="none" w:sz="0" w:space="0" w:color="auto"/>
                  </w:divBdr>
                </w:div>
                <w:div w:id="1138717833">
                  <w:marLeft w:val="640"/>
                  <w:marRight w:val="0"/>
                  <w:marTop w:val="0"/>
                  <w:marBottom w:val="0"/>
                  <w:divBdr>
                    <w:top w:val="none" w:sz="0" w:space="0" w:color="auto"/>
                    <w:left w:val="none" w:sz="0" w:space="0" w:color="auto"/>
                    <w:bottom w:val="none" w:sz="0" w:space="0" w:color="auto"/>
                    <w:right w:val="none" w:sz="0" w:space="0" w:color="auto"/>
                  </w:divBdr>
                </w:div>
                <w:div w:id="1201092923">
                  <w:marLeft w:val="640"/>
                  <w:marRight w:val="0"/>
                  <w:marTop w:val="0"/>
                  <w:marBottom w:val="0"/>
                  <w:divBdr>
                    <w:top w:val="none" w:sz="0" w:space="0" w:color="auto"/>
                    <w:left w:val="none" w:sz="0" w:space="0" w:color="auto"/>
                    <w:bottom w:val="none" w:sz="0" w:space="0" w:color="auto"/>
                    <w:right w:val="none" w:sz="0" w:space="0" w:color="auto"/>
                  </w:divBdr>
                </w:div>
                <w:div w:id="1232929133">
                  <w:marLeft w:val="640"/>
                  <w:marRight w:val="0"/>
                  <w:marTop w:val="0"/>
                  <w:marBottom w:val="0"/>
                  <w:divBdr>
                    <w:top w:val="none" w:sz="0" w:space="0" w:color="auto"/>
                    <w:left w:val="none" w:sz="0" w:space="0" w:color="auto"/>
                    <w:bottom w:val="none" w:sz="0" w:space="0" w:color="auto"/>
                    <w:right w:val="none" w:sz="0" w:space="0" w:color="auto"/>
                  </w:divBdr>
                </w:div>
                <w:div w:id="1263800062">
                  <w:marLeft w:val="640"/>
                  <w:marRight w:val="0"/>
                  <w:marTop w:val="0"/>
                  <w:marBottom w:val="0"/>
                  <w:divBdr>
                    <w:top w:val="none" w:sz="0" w:space="0" w:color="auto"/>
                    <w:left w:val="none" w:sz="0" w:space="0" w:color="auto"/>
                    <w:bottom w:val="none" w:sz="0" w:space="0" w:color="auto"/>
                    <w:right w:val="none" w:sz="0" w:space="0" w:color="auto"/>
                  </w:divBdr>
                </w:div>
                <w:div w:id="1287736555">
                  <w:marLeft w:val="640"/>
                  <w:marRight w:val="0"/>
                  <w:marTop w:val="0"/>
                  <w:marBottom w:val="0"/>
                  <w:divBdr>
                    <w:top w:val="none" w:sz="0" w:space="0" w:color="auto"/>
                    <w:left w:val="none" w:sz="0" w:space="0" w:color="auto"/>
                    <w:bottom w:val="none" w:sz="0" w:space="0" w:color="auto"/>
                    <w:right w:val="none" w:sz="0" w:space="0" w:color="auto"/>
                  </w:divBdr>
                </w:div>
                <w:div w:id="1310674434">
                  <w:marLeft w:val="640"/>
                  <w:marRight w:val="0"/>
                  <w:marTop w:val="0"/>
                  <w:marBottom w:val="0"/>
                  <w:divBdr>
                    <w:top w:val="none" w:sz="0" w:space="0" w:color="auto"/>
                    <w:left w:val="none" w:sz="0" w:space="0" w:color="auto"/>
                    <w:bottom w:val="none" w:sz="0" w:space="0" w:color="auto"/>
                    <w:right w:val="none" w:sz="0" w:space="0" w:color="auto"/>
                  </w:divBdr>
                </w:div>
                <w:div w:id="1381129400">
                  <w:marLeft w:val="640"/>
                  <w:marRight w:val="0"/>
                  <w:marTop w:val="0"/>
                  <w:marBottom w:val="0"/>
                  <w:divBdr>
                    <w:top w:val="none" w:sz="0" w:space="0" w:color="auto"/>
                    <w:left w:val="none" w:sz="0" w:space="0" w:color="auto"/>
                    <w:bottom w:val="none" w:sz="0" w:space="0" w:color="auto"/>
                    <w:right w:val="none" w:sz="0" w:space="0" w:color="auto"/>
                  </w:divBdr>
                </w:div>
                <w:div w:id="1405445568">
                  <w:marLeft w:val="640"/>
                  <w:marRight w:val="0"/>
                  <w:marTop w:val="0"/>
                  <w:marBottom w:val="0"/>
                  <w:divBdr>
                    <w:top w:val="none" w:sz="0" w:space="0" w:color="auto"/>
                    <w:left w:val="none" w:sz="0" w:space="0" w:color="auto"/>
                    <w:bottom w:val="none" w:sz="0" w:space="0" w:color="auto"/>
                    <w:right w:val="none" w:sz="0" w:space="0" w:color="auto"/>
                  </w:divBdr>
                </w:div>
                <w:div w:id="1425766350">
                  <w:marLeft w:val="640"/>
                  <w:marRight w:val="0"/>
                  <w:marTop w:val="0"/>
                  <w:marBottom w:val="0"/>
                  <w:divBdr>
                    <w:top w:val="none" w:sz="0" w:space="0" w:color="auto"/>
                    <w:left w:val="none" w:sz="0" w:space="0" w:color="auto"/>
                    <w:bottom w:val="none" w:sz="0" w:space="0" w:color="auto"/>
                    <w:right w:val="none" w:sz="0" w:space="0" w:color="auto"/>
                  </w:divBdr>
                </w:div>
                <w:div w:id="1454665668">
                  <w:marLeft w:val="640"/>
                  <w:marRight w:val="0"/>
                  <w:marTop w:val="0"/>
                  <w:marBottom w:val="0"/>
                  <w:divBdr>
                    <w:top w:val="none" w:sz="0" w:space="0" w:color="auto"/>
                    <w:left w:val="none" w:sz="0" w:space="0" w:color="auto"/>
                    <w:bottom w:val="none" w:sz="0" w:space="0" w:color="auto"/>
                    <w:right w:val="none" w:sz="0" w:space="0" w:color="auto"/>
                  </w:divBdr>
                </w:div>
                <w:div w:id="1472402227">
                  <w:marLeft w:val="640"/>
                  <w:marRight w:val="0"/>
                  <w:marTop w:val="0"/>
                  <w:marBottom w:val="0"/>
                  <w:divBdr>
                    <w:top w:val="none" w:sz="0" w:space="0" w:color="auto"/>
                    <w:left w:val="none" w:sz="0" w:space="0" w:color="auto"/>
                    <w:bottom w:val="none" w:sz="0" w:space="0" w:color="auto"/>
                    <w:right w:val="none" w:sz="0" w:space="0" w:color="auto"/>
                  </w:divBdr>
                </w:div>
                <w:div w:id="1500653520">
                  <w:marLeft w:val="640"/>
                  <w:marRight w:val="0"/>
                  <w:marTop w:val="0"/>
                  <w:marBottom w:val="0"/>
                  <w:divBdr>
                    <w:top w:val="none" w:sz="0" w:space="0" w:color="auto"/>
                    <w:left w:val="none" w:sz="0" w:space="0" w:color="auto"/>
                    <w:bottom w:val="none" w:sz="0" w:space="0" w:color="auto"/>
                    <w:right w:val="none" w:sz="0" w:space="0" w:color="auto"/>
                  </w:divBdr>
                </w:div>
                <w:div w:id="1539781935">
                  <w:marLeft w:val="640"/>
                  <w:marRight w:val="0"/>
                  <w:marTop w:val="0"/>
                  <w:marBottom w:val="0"/>
                  <w:divBdr>
                    <w:top w:val="none" w:sz="0" w:space="0" w:color="auto"/>
                    <w:left w:val="none" w:sz="0" w:space="0" w:color="auto"/>
                    <w:bottom w:val="none" w:sz="0" w:space="0" w:color="auto"/>
                    <w:right w:val="none" w:sz="0" w:space="0" w:color="auto"/>
                  </w:divBdr>
                </w:div>
                <w:div w:id="1603369483">
                  <w:marLeft w:val="640"/>
                  <w:marRight w:val="0"/>
                  <w:marTop w:val="0"/>
                  <w:marBottom w:val="0"/>
                  <w:divBdr>
                    <w:top w:val="none" w:sz="0" w:space="0" w:color="auto"/>
                    <w:left w:val="none" w:sz="0" w:space="0" w:color="auto"/>
                    <w:bottom w:val="none" w:sz="0" w:space="0" w:color="auto"/>
                    <w:right w:val="none" w:sz="0" w:space="0" w:color="auto"/>
                  </w:divBdr>
                </w:div>
                <w:div w:id="1683894537">
                  <w:marLeft w:val="640"/>
                  <w:marRight w:val="0"/>
                  <w:marTop w:val="0"/>
                  <w:marBottom w:val="0"/>
                  <w:divBdr>
                    <w:top w:val="none" w:sz="0" w:space="0" w:color="auto"/>
                    <w:left w:val="none" w:sz="0" w:space="0" w:color="auto"/>
                    <w:bottom w:val="none" w:sz="0" w:space="0" w:color="auto"/>
                    <w:right w:val="none" w:sz="0" w:space="0" w:color="auto"/>
                  </w:divBdr>
                </w:div>
                <w:div w:id="1750812484">
                  <w:marLeft w:val="640"/>
                  <w:marRight w:val="0"/>
                  <w:marTop w:val="0"/>
                  <w:marBottom w:val="0"/>
                  <w:divBdr>
                    <w:top w:val="none" w:sz="0" w:space="0" w:color="auto"/>
                    <w:left w:val="none" w:sz="0" w:space="0" w:color="auto"/>
                    <w:bottom w:val="none" w:sz="0" w:space="0" w:color="auto"/>
                    <w:right w:val="none" w:sz="0" w:space="0" w:color="auto"/>
                  </w:divBdr>
                </w:div>
                <w:div w:id="1884978072">
                  <w:marLeft w:val="640"/>
                  <w:marRight w:val="0"/>
                  <w:marTop w:val="0"/>
                  <w:marBottom w:val="0"/>
                  <w:divBdr>
                    <w:top w:val="none" w:sz="0" w:space="0" w:color="auto"/>
                    <w:left w:val="none" w:sz="0" w:space="0" w:color="auto"/>
                    <w:bottom w:val="none" w:sz="0" w:space="0" w:color="auto"/>
                    <w:right w:val="none" w:sz="0" w:space="0" w:color="auto"/>
                  </w:divBdr>
                </w:div>
                <w:div w:id="2068919649">
                  <w:marLeft w:val="640"/>
                  <w:marRight w:val="0"/>
                  <w:marTop w:val="0"/>
                  <w:marBottom w:val="0"/>
                  <w:divBdr>
                    <w:top w:val="none" w:sz="0" w:space="0" w:color="auto"/>
                    <w:left w:val="none" w:sz="0" w:space="0" w:color="auto"/>
                    <w:bottom w:val="none" w:sz="0" w:space="0" w:color="auto"/>
                    <w:right w:val="none" w:sz="0" w:space="0" w:color="auto"/>
                  </w:divBdr>
                </w:div>
              </w:divsChild>
            </w:div>
            <w:div w:id="1732923519">
              <w:marLeft w:val="0"/>
              <w:marRight w:val="0"/>
              <w:marTop w:val="0"/>
              <w:marBottom w:val="0"/>
              <w:divBdr>
                <w:top w:val="none" w:sz="0" w:space="0" w:color="auto"/>
                <w:left w:val="none" w:sz="0" w:space="0" w:color="auto"/>
                <w:bottom w:val="none" w:sz="0" w:space="0" w:color="auto"/>
                <w:right w:val="none" w:sz="0" w:space="0" w:color="auto"/>
              </w:divBdr>
              <w:divsChild>
                <w:div w:id="123237455">
                  <w:marLeft w:val="640"/>
                  <w:marRight w:val="0"/>
                  <w:marTop w:val="0"/>
                  <w:marBottom w:val="0"/>
                  <w:divBdr>
                    <w:top w:val="none" w:sz="0" w:space="0" w:color="auto"/>
                    <w:left w:val="none" w:sz="0" w:space="0" w:color="auto"/>
                    <w:bottom w:val="none" w:sz="0" w:space="0" w:color="auto"/>
                    <w:right w:val="none" w:sz="0" w:space="0" w:color="auto"/>
                  </w:divBdr>
                </w:div>
                <w:div w:id="123893807">
                  <w:marLeft w:val="640"/>
                  <w:marRight w:val="0"/>
                  <w:marTop w:val="0"/>
                  <w:marBottom w:val="0"/>
                  <w:divBdr>
                    <w:top w:val="none" w:sz="0" w:space="0" w:color="auto"/>
                    <w:left w:val="none" w:sz="0" w:space="0" w:color="auto"/>
                    <w:bottom w:val="none" w:sz="0" w:space="0" w:color="auto"/>
                    <w:right w:val="none" w:sz="0" w:space="0" w:color="auto"/>
                  </w:divBdr>
                </w:div>
                <w:div w:id="131338951">
                  <w:marLeft w:val="640"/>
                  <w:marRight w:val="0"/>
                  <w:marTop w:val="0"/>
                  <w:marBottom w:val="0"/>
                  <w:divBdr>
                    <w:top w:val="none" w:sz="0" w:space="0" w:color="auto"/>
                    <w:left w:val="none" w:sz="0" w:space="0" w:color="auto"/>
                    <w:bottom w:val="none" w:sz="0" w:space="0" w:color="auto"/>
                    <w:right w:val="none" w:sz="0" w:space="0" w:color="auto"/>
                  </w:divBdr>
                </w:div>
                <w:div w:id="224340791">
                  <w:marLeft w:val="640"/>
                  <w:marRight w:val="0"/>
                  <w:marTop w:val="0"/>
                  <w:marBottom w:val="0"/>
                  <w:divBdr>
                    <w:top w:val="none" w:sz="0" w:space="0" w:color="auto"/>
                    <w:left w:val="none" w:sz="0" w:space="0" w:color="auto"/>
                    <w:bottom w:val="none" w:sz="0" w:space="0" w:color="auto"/>
                    <w:right w:val="none" w:sz="0" w:space="0" w:color="auto"/>
                  </w:divBdr>
                </w:div>
                <w:div w:id="265120609">
                  <w:marLeft w:val="640"/>
                  <w:marRight w:val="0"/>
                  <w:marTop w:val="0"/>
                  <w:marBottom w:val="0"/>
                  <w:divBdr>
                    <w:top w:val="none" w:sz="0" w:space="0" w:color="auto"/>
                    <w:left w:val="none" w:sz="0" w:space="0" w:color="auto"/>
                    <w:bottom w:val="none" w:sz="0" w:space="0" w:color="auto"/>
                    <w:right w:val="none" w:sz="0" w:space="0" w:color="auto"/>
                  </w:divBdr>
                </w:div>
                <w:div w:id="282421451">
                  <w:marLeft w:val="640"/>
                  <w:marRight w:val="0"/>
                  <w:marTop w:val="0"/>
                  <w:marBottom w:val="0"/>
                  <w:divBdr>
                    <w:top w:val="none" w:sz="0" w:space="0" w:color="auto"/>
                    <w:left w:val="none" w:sz="0" w:space="0" w:color="auto"/>
                    <w:bottom w:val="none" w:sz="0" w:space="0" w:color="auto"/>
                    <w:right w:val="none" w:sz="0" w:space="0" w:color="auto"/>
                  </w:divBdr>
                </w:div>
                <w:div w:id="311646235">
                  <w:marLeft w:val="640"/>
                  <w:marRight w:val="0"/>
                  <w:marTop w:val="0"/>
                  <w:marBottom w:val="0"/>
                  <w:divBdr>
                    <w:top w:val="none" w:sz="0" w:space="0" w:color="auto"/>
                    <w:left w:val="none" w:sz="0" w:space="0" w:color="auto"/>
                    <w:bottom w:val="none" w:sz="0" w:space="0" w:color="auto"/>
                    <w:right w:val="none" w:sz="0" w:space="0" w:color="auto"/>
                  </w:divBdr>
                </w:div>
                <w:div w:id="471093525">
                  <w:marLeft w:val="640"/>
                  <w:marRight w:val="0"/>
                  <w:marTop w:val="0"/>
                  <w:marBottom w:val="0"/>
                  <w:divBdr>
                    <w:top w:val="none" w:sz="0" w:space="0" w:color="auto"/>
                    <w:left w:val="none" w:sz="0" w:space="0" w:color="auto"/>
                    <w:bottom w:val="none" w:sz="0" w:space="0" w:color="auto"/>
                    <w:right w:val="none" w:sz="0" w:space="0" w:color="auto"/>
                  </w:divBdr>
                </w:div>
                <w:div w:id="544828996">
                  <w:marLeft w:val="640"/>
                  <w:marRight w:val="0"/>
                  <w:marTop w:val="0"/>
                  <w:marBottom w:val="0"/>
                  <w:divBdr>
                    <w:top w:val="none" w:sz="0" w:space="0" w:color="auto"/>
                    <w:left w:val="none" w:sz="0" w:space="0" w:color="auto"/>
                    <w:bottom w:val="none" w:sz="0" w:space="0" w:color="auto"/>
                    <w:right w:val="none" w:sz="0" w:space="0" w:color="auto"/>
                  </w:divBdr>
                </w:div>
                <w:div w:id="633759117">
                  <w:marLeft w:val="640"/>
                  <w:marRight w:val="0"/>
                  <w:marTop w:val="0"/>
                  <w:marBottom w:val="0"/>
                  <w:divBdr>
                    <w:top w:val="none" w:sz="0" w:space="0" w:color="auto"/>
                    <w:left w:val="none" w:sz="0" w:space="0" w:color="auto"/>
                    <w:bottom w:val="none" w:sz="0" w:space="0" w:color="auto"/>
                    <w:right w:val="none" w:sz="0" w:space="0" w:color="auto"/>
                  </w:divBdr>
                </w:div>
                <w:div w:id="651907337">
                  <w:marLeft w:val="640"/>
                  <w:marRight w:val="0"/>
                  <w:marTop w:val="0"/>
                  <w:marBottom w:val="0"/>
                  <w:divBdr>
                    <w:top w:val="none" w:sz="0" w:space="0" w:color="auto"/>
                    <w:left w:val="none" w:sz="0" w:space="0" w:color="auto"/>
                    <w:bottom w:val="none" w:sz="0" w:space="0" w:color="auto"/>
                    <w:right w:val="none" w:sz="0" w:space="0" w:color="auto"/>
                  </w:divBdr>
                </w:div>
                <w:div w:id="683822905">
                  <w:marLeft w:val="640"/>
                  <w:marRight w:val="0"/>
                  <w:marTop w:val="0"/>
                  <w:marBottom w:val="0"/>
                  <w:divBdr>
                    <w:top w:val="none" w:sz="0" w:space="0" w:color="auto"/>
                    <w:left w:val="none" w:sz="0" w:space="0" w:color="auto"/>
                    <w:bottom w:val="none" w:sz="0" w:space="0" w:color="auto"/>
                    <w:right w:val="none" w:sz="0" w:space="0" w:color="auto"/>
                  </w:divBdr>
                </w:div>
                <w:div w:id="793210017">
                  <w:marLeft w:val="640"/>
                  <w:marRight w:val="0"/>
                  <w:marTop w:val="0"/>
                  <w:marBottom w:val="0"/>
                  <w:divBdr>
                    <w:top w:val="none" w:sz="0" w:space="0" w:color="auto"/>
                    <w:left w:val="none" w:sz="0" w:space="0" w:color="auto"/>
                    <w:bottom w:val="none" w:sz="0" w:space="0" w:color="auto"/>
                    <w:right w:val="none" w:sz="0" w:space="0" w:color="auto"/>
                  </w:divBdr>
                </w:div>
                <w:div w:id="801844203">
                  <w:marLeft w:val="640"/>
                  <w:marRight w:val="0"/>
                  <w:marTop w:val="0"/>
                  <w:marBottom w:val="0"/>
                  <w:divBdr>
                    <w:top w:val="none" w:sz="0" w:space="0" w:color="auto"/>
                    <w:left w:val="none" w:sz="0" w:space="0" w:color="auto"/>
                    <w:bottom w:val="none" w:sz="0" w:space="0" w:color="auto"/>
                    <w:right w:val="none" w:sz="0" w:space="0" w:color="auto"/>
                  </w:divBdr>
                </w:div>
                <w:div w:id="815800274">
                  <w:marLeft w:val="640"/>
                  <w:marRight w:val="0"/>
                  <w:marTop w:val="0"/>
                  <w:marBottom w:val="0"/>
                  <w:divBdr>
                    <w:top w:val="none" w:sz="0" w:space="0" w:color="auto"/>
                    <w:left w:val="none" w:sz="0" w:space="0" w:color="auto"/>
                    <w:bottom w:val="none" w:sz="0" w:space="0" w:color="auto"/>
                    <w:right w:val="none" w:sz="0" w:space="0" w:color="auto"/>
                  </w:divBdr>
                </w:div>
                <w:div w:id="818812324">
                  <w:marLeft w:val="640"/>
                  <w:marRight w:val="0"/>
                  <w:marTop w:val="0"/>
                  <w:marBottom w:val="0"/>
                  <w:divBdr>
                    <w:top w:val="none" w:sz="0" w:space="0" w:color="auto"/>
                    <w:left w:val="none" w:sz="0" w:space="0" w:color="auto"/>
                    <w:bottom w:val="none" w:sz="0" w:space="0" w:color="auto"/>
                    <w:right w:val="none" w:sz="0" w:space="0" w:color="auto"/>
                  </w:divBdr>
                </w:div>
                <w:div w:id="886794367">
                  <w:marLeft w:val="640"/>
                  <w:marRight w:val="0"/>
                  <w:marTop w:val="0"/>
                  <w:marBottom w:val="0"/>
                  <w:divBdr>
                    <w:top w:val="none" w:sz="0" w:space="0" w:color="auto"/>
                    <w:left w:val="none" w:sz="0" w:space="0" w:color="auto"/>
                    <w:bottom w:val="none" w:sz="0" w:space="0" w:color="auto"/>
                    <w:right w:val="none" w:sz="0" w:space="0" w:color="auto"/>
                  </w:divBdr>
                </w:div>
                <w:div w:id="893858258">
                  <w:marLeft w:val="640"/>
                  <w:marRight w:val="0"/>
                  <w:marTop w:val="0"/>
                  <w:marBottom w:val="0"/>
                  <w:divBdr>
                    <w:top w:val="none" w:sz="0" w:space="0" w:color="auto"/>
                    <w:left w:val="none" w:sz="0" w:space="0" w:color="auto"/>
                    <w:bottom w:val="none" w:sz="0" w:space="0" w:color="auto"/>
                    <w:right w:val="none" w:sz="0" w:space="0" w:color="auto"/>
                  </w:divBdr>
                </w:div>
                <w:div w:id="1020351794">
                  <w:marLeft w:val="640"/>
                  <w:marRight w:val="0"/>
                  <w:marTop w:val="0"/>
                  <w:marBottom w:val="0"/>
                  <w:divBdr>
                    <w:top w:val="none" w:sz="0" w:space="0" w:color="auto"/>
                    <w:left w:val="none" w:sz="0" w:space="0" w:color="auto"/>
                    <w:bottom w:val="none" w:sz="0" w:space="0" w:color="auto"/>
                    <w:right w:val="none" w:sz="0" w:space="0" w:color="auto"/>
                  </w:divBdr>
                </w:div>
                <w:div w:id="1142624975">
                  <w:marLeft w:val="640"/>
                  <w:marRight w:val="0"/>
                  <w:marTop w:val="0"/>
                  <w:marBottom w:val="0"/>
                  <w:divBdr>
                    <w:top w:val="none" w:sz="0" w:space="0" w:color="auto"/>
                    <w:left w:val="none" w:sz="0" w:space="0" w:color="auto"/>
                    <w:bottom w:val="none" w:sz="0" w:space="0" w:color="auto"/>
                    <w:right w:val="none" w:sz="0" w:space="0" w:color="auto"/>
                  </w:divBdr>
                </w:div>
                <w:div w:id="1146168480">
                  <w:marLeft w:val="640"/>
                  <w:marRight w:val="0"/>
                  <w:marTop w:val="0"/>
                  <w:marBottom w:val="0"/>
                  <w:divBdr>
                    <w:top w:val="none" w:sz="0" w:space="0" w:color="auto"/>
                    <w:left w:val="none" w:sz="0" w:space="0" w:color="auto"/>
                    <w:bottom w:val="none" w:sz="0" w:space="0" w:color="auto"/>
                    <w:right w:val="none" w:sz="0" w:space="0" w:color="auto"/>
                  </w:divBdr>
                </w:div>
                <w:div w:id="1225720424">
                  <w:marLeft w:val="640"/>
                  <w:marRight w:val="0"/>
                  <w:marTop w:val="0"/>
                  <w:marBottom w:val="0"/>
                  <w:divBdr>
                    <w:top w:val="none" w:sz="0" w:space="0" w:color="auto"/>
                    <w:left w:val="none" w:sz="0" w:space="0" w:color="auto"/>
                    <w:bottom w:val="none" w:sz="0" w:space="0" w:color="auto"/>
                    <w:right w:val="none" w:sz="0" w:space="0" w:color="auto"/>
                  </w:divBdr>
                </w:div>
                <w:div w:id="1255940690">
                  <w:marLeft w:val="640"/>
                  <w:marRight w:val="0"/>
                  <w:marTop w:val="0"/>
                  <w:marBottom w:val="0"/>
                  <w:divBdr>
                    <w:top w:val="none" w:sz="0" w:space="0" w:color="auto"/>
                    <w:left w:val="none" w:sz="0" w:space="0" w:color="auto"/>
                    <w:bottom w:val="none" w:sz="0" w:space="0" w:color="auto"/>
                    <w:right w:val="none" w:sz="0" w:space="0" w:color="auto"/>
                  </w:divBdr>
                </w:div>
                <w:div w:id="1276793732">
                  <w:marLeft w:val="640"/>
                  <w:marRight w:val="0"/>
                  <w:marTop w:val="0"/>
                  <w:marBottom w:val="0"/>
                  <w:divBdr>
                    <w:top w:val="none" w:sz="0" w:space="0" w:color="auto"/>
                    <w:left w:val="none" w:sz="0" w:space="0" w:color="auto"/>
                    <w:bottom w:val="none" w:sz="0" w:space="0" w:color="auto"/>
                    <w:right w:val="none" w:sz="0" w:space="0" w:color="auto"/>
                  </w:divBdr>
                </w:div>
                <w:div w:id="1300502061">
                  <w:marLeft w:val="640"/>
                  <w:marRight w:val="0"/>
                  <w:marTop w:val="0"/>
                  <w:marBottom w:val="0"/>
                  <w:divBdr>
                    <w:top w:val="none" w:sz="0" w:space="0" w:color="auto"/>
                    <w:left w:val="none" w:sz="0" w:space="0" w:color="auto"/>
                    <w:bottom w:val="none" w:sz="0" w:space="0" w:color="auto"/>
                    <w:right w:val="none" w:sz="0" w:space="0" w:color="auto"/>
                  </w:divBdr>
                </w:div>
                <w:div w:id="1348606134">
                  <w:marLeft w:val="640"/>
                  <w:marRight w:val="0"/>
                  <w:marTop w:val="0"/>
                  <w:marBottom w:val="0"/>
                  <w:divBdr>
                    <w:top w:val="none" w:sz="0" w:space="0" w:color="auto"/>
                    <w:left w:val="none" w:sz="0" w:space="0" w:color="auto"/>
                    <w:bottom w:val="none" w:sz="0" w:space="0" w:color="auto"/>
                    <w:right w:val="none" w:sz="0" w:space="0" w:color="auto"/>
                  </w:divBdr>
                </w:div>
                <w:div w:id="1356273738">
                  <w:marLeft w:val="640"/>
                  <w:marRight w:val="0"/>
                  <w:marTop w:val="0"/>
                  <w:marBottom w:val="0"/>
                  <w:divBdr>
                    <w:top w:val="none" w:sz="0" w:space="0" w:color="auto"/>
                    <w:left w:val="none" w:sz="0" w:space="0" w:color="auto"/>
                    <w:bottom w:val="none" w:sz="0" w:space="0" w:color="auto"/>
                    <w:right w:val="none" w:sz="0" w:space="0" w:color="auto"/>
                  </w:divBdr>
                </w:div>
                <w:div w:id="1430931832">
                  <w:marLeft w:val="640"/>
                  <w:marRight w:val="0"/>
                  <w:marTop w:val="0"/>
                  <w:marBottom w:val="0"/>
                  <w:divBdr>
                    <w:top w:val="none" w:sz="0" w:space="0" w:color="auto"/>
                    <w:left w:val="none" w:sz="0" w:space="0" w:color="auto"/>
                    <w:bottom w:val="none" w:sz="0" w:space="0" w:color="auto"/>
                    <w:right w:val="none" w:sz="0" w:space="0" w:color="auto"/>
                  </w:divBdr>
                </w:div>
                <w:div w:id="1565993239">
                  <w:marLeft w:val="640"/>
                  <w:marRight w:val="0"/>
                  <w:marTop w:val="0"/>
                  <w:marBottom w:val="0"/>
                  <w:divBdr>
                    <w:top w:val="none" w:sz="0" w:space="0" w:color="auto"/>
                    <w:left w:val="none" w:sz="0" w:space="0" w:color="auto"/>
                    <w:bottom w:val="none" w:sz="0" w:space="0" w:color="auto"/>
                    <w:right w:val="none" w:sz="0" w:space="0" w:color="auto"/>
                  </w:divBdr>
                </w:div>
                <w:div w:id="1616130351">
                  <w:marLeft w:val="640"/>
                  <w:marRight w:val="0"/>
                  <w:marTop w:val="0"/>
                  <w:marBottom w:val="0"/>
                  <w:divBdr>
                    <w:top w:val="none" w:sz="0" w:space="0" w:color="auto"/>
                    <w:left w:val="none" w:sz="0" w:space="0" w:color="auto"/>
                    <w:bottom w:val="none" w:sz="0" w:space="0" w:color="auto"/>
                    <w:right w:val="none" w:sz="0" w:space="0" w:color="auto"/>
                  </w:divBdr>
                </w:div>
                <w:div w:id="1636988787">
                  <w:marLeft w:val="640"/>
                  <w:marRight w:val="0"/>
                  <w:marTop w:val="0"/>
                  <w:marBottom w:val="0"/>
                  <w:divBdr>
                    <w:top w:val="none" w:sz="0" w:space="0" w:color="auto"/>
                    <w:left w:val="none" w:sz="0" w:space="0" w:color="auto"/>
                    <w:bottom w:val="none" w:sz="0" w:space="0" w:color="auto"/>
                    <w:right w:val="none" w:sz="0" w:space="0" w:color="auto"/>
                  </w:divBdr>
                </w:div>
                <w:div w:id="1669212674">
                  <w:marLeft w:val="640"/>
                  <w:marRight w:val="0"/>
                  <w:marTop w:val="0"/>
                  <w:marBottom w:val="0"/>
                  <w:divBdr>
                    <w:top w:val="none" w:sz="0" w:space="0" w:color="auto"/>
                    <w:left w:val="none" w:sz="0" w:space="0" w:color="auto"/>
                    <w:bottom w:val="none" w:sz="0" w:space="0" w:color="auto"/>
                    <w:right w:val="none" w:sz="0" w:space="0" w:color="auto"/>
                  </w:divBdr>
                </w:div>
                <w:div w:id="1693457464">
                  <w:marLeft w:val="640"/>
                  <w:marRight w:val="0"/>
                  <w:marTop w:val="0"/>
                  <w:marBottom w:val="0"/>
                  <w:divBdr>
                    <w:top w:val="none" w:sz="0" w:space="0" w:color="auto"/>
                    <w:left w:val="none" w:sz="0" w:space="0" w:color="auto"/>
                    <w:bottom w:val="none" w:sz="0" w:space="0" w:color="auto"/>
                    <w:right w:val="none" w:sz="0" w:space="0" w:color="auto"/>
                  </w:divBdr>
                </w:div>
                <w:div w:id="1703552134">
                  <w:marLeft w:val="640"/>
                  <w:marRight w:val="0"/>
                  <w:marTop w:val="0"/>
                  <w:marBottom w:val="0"/>
                  <w:divBdr>
                    <w:top w:val="none" w:sz="0" w:space="0" w:color="auto"/>
                    <w:left w:val="none" w:sz="0" w:space="0" w:color="auto"/>
                    <w:bottom w:val="none" w:sz="0" w:space="0" w:color="auto"/>
                    <w:right w:val="none" w:sz="0" w:space="0" w:color="auto"/>
                  </w:divBdr>
                </w:div>
                <w:div w:id="1796674340">
                  <w:marLeft w:val="640"/>
                  <w:marRight w:val="0"/>
                  <w:marTop w:val="0"/>
                  <w:marBottom w:val="0"/>
                  <w:divBdr>
                    <w:top w:val="none" w:sz="0" w:space="0" w:color="auto"/>
                    <w:left w:val="none" w:sz="0" w:space="0" w:color="auto"/>
                    <w:bottom w:val="none" w:sz="0" w:space="0" w:color="auto"/>
                    <w:right w:val="none" w:sz="0" w:space="0" w:color="auto"/>
                  </w:divBdr>
                </w:div>
                <w:div w:id="1810441351">
                  <w:marLeft w:val="640"/>
                  <w:marRight w:val="0"/>
                  <w:marTop w:val="0"/>
                  <w:marBottom w:val="0"/>
                  <w:divBdr>
                    <w:top w:val="none" w:sz="0" w:space="0" w:color="auto"/>
                    <w:left w:val="none" w:sz="0" w:space="0" w:color="auto"/>
                    <w:bottom w:val="none" w:sz="0" w:space="0" w:color="auto"/>
                    <w:right w:val="none" w:sz="0" w:space="0" w:color="auto"/>
                  </w:divBdr>
                </w:div>
                <w:div w:id="1811555302">
                  <w:marLeft w:val="640"/>
                  <w:marRight w:val="0"/>
                  <w:marTop w:val="0"/>
                  <w:marBottom w:val="0"/>
                  <w:divBdr>
                    <w:top w:val="none" w:sz="0" w:space="0" w:color="auto"/>
                    <w:left w:val="none" w:sz="0" w:space="0" w:color="auto"/>
                    <w:bottom w:val="none" w:sz="0" w:space="0" w:color="auto"/>
                    <w:right w:val="none" w:sz="0" w:space="0" w:color="auto"/>
                  </w:divBdr>
                </w:div>
                <w:div w:id="1823036435">
                  <w:marLeft w:val="640"/>
                  <w:marRight w:val="0"/>
                  <w:marTop w:val="0"/>
                  <w:marBottom w:val="0"/>
                  <w:divBdr>
                    <w:top w:val="none" w:sz="0" w:space="0" w:color="auto"/>
                    <w:left w:val="none" w:sz="0" w:space="0" w:color="auto"/>
                    <w:bottom w:val="none" w:sz="0" w:space="0" w:color="auto"/>
                    <w:right w:val="none" w:sz="0" w:space="0" w:color="auto"/>
                  </w:divBdr>
                </w:div>
                <w:div w:id="1842233598">
                  <w:marLeft w:val="640"/>
                  <w:marRight w:val="0"/>
                  <w:marTop w:val="0"/>
                  <w:marBottom w:val="0"/>
                  <w:divBdr>
                    <w:top w:val="none" w:sz="0" w:space="0" w:color="auto"/>
                    <w:left w:val="none" w:sz="0" w:space="0" w:color="auto"/>
                    <w:bottom w:val="none" w:sz="0" w:space="0" w:color="auto"/>
                    <w:right w:val="none" w:sz="0" w:space="0" w:color="auto"/>
                  </w:divBdr>
                </w:div>
                <w:div w:id="1870097170">
                  <w:marLeft w:val="640"/>
                  <w:marRight w:val="0"/>
                  <w:marTop w:val="0"/>
                  <w:marBottom w:val="0"/>
                  <w:divBdr>
                    <w:top w:val="none" w:sz="0" w:space="0" w:color="auto"/>
                    <w:left w:val="none" w:sz="0" w:space="0" w:color="auto"/>
                    <w:bottom w:val="none" w:sz="0" w:space="0" w:color="auto"/>
                    <w:right w:val="none" w:sz="0" w:space="0" w:color="auto"/>
                  </w:divBdr>
                </w:div>
                <w:div w:id="1939874979">
                  <w:marLeft w:val="640"/>
                  <w:marRight w:val="0"/>
                  <w:marTop w:val="0"/>
                  <w:marBottom w:val="0"/>
                  <w:divBdr>
                    <w:top w:val="none" w:sz="0" w:space="0" w:color="auto"/>
                    <w:left w:val="none" w:sz="0" w:space="0" w:color="auto"/>
                    <w:bottom w:val="none" w:sz="0" w:space="0" w:color="auto"/>
                    <w:right w:val="none" w:sz="0" w:space="0" w:color="auto"/>
                  </w:divBdr>
                </w:div>
                <w:div w:id="2013139757">
                  <w:marLeft w:val="640"/>
                  <w:marRight w:val="0"/>
                  <w:marTop w:val="0"/>
                  <w:marBottom w:val="0"/>
                  <w:divBdr>
                    <w:top w:val="none" w:sz="0" w:space="0" w:color="auto"/>
                    <w:left w:val="none" w:sz="0" w:space="0" w:color="auto"/>
                    <w:bottom w:val="none" w:sz="0" w:space="0" w:color="auto"/>
                    <w:right w:val="none" w:sz="0" w:space="0" w:color="auto"/>
                  </w:divBdr>
                </w:div>
                <w:div w:id="2026788357">
                  <w:marLeft w:val="640"/>
                  <w:marRight w:val="0"/>
                  <w:marTop w:val="0"/>
                  <w:marBottom w:val="0"/>
                  <w:divBdr>
                    <w:top w:val="none" w:sz="0" w:space="0" w:color="auto"/>
                    <w:left w:val="none" w:sz="0" w:space="0" w:color="auto"/>
                    <w:bottom w:val="none" w:sz="0" w:space="0" w:color="auto"/>
                    <w:right w:val="none" w:sz="0" w:space="0" w:color="auto"/>
                  </w:divBdr>
                </w:div>
                <w:div w:id="2099281695">
                  <w:marLeft w:val="640"/>
                  <w:marRight w:val="0"/>
                  <w:marTop w:val="0"/>
                  <w:marBottom w:val="0"/>
                  <w:divBdr>
                    <w:top w:val="none" w:sz="0" w:space="0" w:color="auto"/>
                    <w:left w:val="none" w:sz="0" w:space="0" w:color="auto"/>
                    <w:bottom w:val="none" w:sz="0" w:space="0" w:color="auto"/>
                    <w:right w:val="none" w:sz="0" w:space="0" w:color="auto"/>
                  </w:divBdr>
                </w:div>
              </w:divsChild>
            </w:div>
            <w:div w:id="1894271205">
              <w:marLeft w:val="0"/>
              <w:marRight w:val="0"/>
              <w:marTop w:val="0"/>
              <w:marBottom w:val="0"/>
              <w:divBdr>
                <w:top w:val="none" w:sz="0" w:space="0" w:color="auto"/>
                <w:left w:val="none" w:sz="0" w:space="0" w:color="auto"/>
                <w:bottom w:val="none" w:sz="0" w:space="0" w:color="auto"/>
                <w:right w:val="none" w:sz="0" w:space="0" w:color="auto"/>
              </w:divBdr>
              <w:divsChild>
                <w:div w:id="76290791">
                  <w:marLeft w:val="640"/>
                  <w:marRight w:val="0"/>
                  <w:marTop w:val="0"/>
                  <w:marBottom w:val="0"/>
                  <w:divBdr>
                    <w:top w:val="none" w:sz="0" w:space="0" w:color="auto"/>
                    <w:left w:val="none" w:sz="0" w:space="0" w:color="auto"/>
                    <w:bottom w:val="none" w:sz="0" w:space="0" w:color="auto"/>
                    <w:right w:val="none" w:sz="0" w:space="0" w:color="auto"/>
                  </w:divBdr>
                </w:div>
                <w:div w:id="100810048">
                  <w:marLeft w:val="640"/>
                  <w:marRight w:val="0"/>
                  <w:marTop w:val="0"/>
                  <w:marBottom w:val="0"/>
                  <w:divBdr>
                    <w:top w:val="none" w:sz="0" w:space="0" w:color="auto"/>
                    <w:left w:val="none" w:sz="0" w:space="0" w:color="auto"/>
                    <w:bottom w:val="none" w:sz="0" w:space="0" w:color="auto"/>
                    <w:right w:val="none" w:sz="0" w:space="0" w:color="auto"/>
                  </w:divBdr>
                </w:div>
                <w:div w:id="160437712">
                  <w:marLeft w:val="640"/>
                  <w:marRight w:val="0"/>
                  <w:marTop w:val="0"/>
                  <w:marBottom w:val="0"/>
                  <w:divBdr>
                    <w:top w:val="none" w:sz="0" w:space="0" w:color="auto"/>
                    <w:left w:val="none" w:sz="0" w:space="0" w:color="auto"/>
                    <w:bottom w:val="none" w:sz="0" w:space="0" w:color="auto"/>
                    <w:right w:val="none" w:sz="0" w:space="0" w:color="auto"/>
                  </w:divBdr>
                </w:div>
                <w:div w:id="223685814">
                  <w:marLeft w:val="640"/>
                  <w:marRight w:val="0"/>
                  <w:marTop w:val="0"/>
                  <w:marBottom w:val="0"/>
                  <w:divBdr>
                    <w:top w:val="none" w:sz="0" w:space="0" w:color="auto"/>
                    <w:left w:val="none" w:sz="0" w:space="0" w:color="auto"/>
                    <w:bottom w:val="none" w:sz="0" w:space="0" w:color="auto"/>
                    <w:right w:val="none" w:sz="0" w:space="0" w:color="auto"/>
                  </w:divBdr>
                </w:div>
                <w:div w:id="277835745">
                  <w:marLeft w:val="640"/>
                  <w:marRight w:val="0"/>
                  <w:marTop w:val="0"/>
                  <w:marBottom w:val="0"/>
                  <w:divBdr>
                    <w:top w:val="none" w:sz="0" w:space="0" w:color="auto"/>
                    <w:left w:val="none" w:sz="0" w:space="0" w:color="auto"/>
                    <w:bottom w:val="none" w:sz="0" w:space="0" w:color="auto"/>
                    <w:right w:val="none" w:sz="0" w:space="0" w:color="auto"/>
                  </w:divBdr>
                </w:div>
                <w:div w:id="369644705">
                  <w:marLeft w:val="640"/>
                  <w:marRight w:val="0"/>
                  <w:marTop w:val="0"/>
                  <w:marBottom w:val="0"/>
                  <w:divBdr>
                    <w:top w:val="none" w:sz="0" w:space="0" w:color="auto"/>
                    <w:left w:val="none" w:sz="0" w:space="0" w:color="auto"/>
                    <w:bottom w:val="none" w:sz="0" w:space="0" w:color="auto"/>
                    <w:right w:val="none" w:sz="0" w:space="0" w:color="auto"/>
                  </w:divBdr>
                </w:div>
                <w:div w:id="371613138">
                  <w:marLeft w:val="640"/>
                  <w:marRight w:val="0"/>
                  <w:marTop w:val="0"/>
                  <w:marBottom w:val="0"/>
                  <w:divBdr>
                    <w:top w:val="none" w:sz="0" w:space="0" w:color="auto"/>
                    <w:left w:val="none" w:sz="0" w:space="0" w:color="auto"/>
                    <w:bottom w:val="none" w:sz="0" w:space="0" w:color="auto"/>
                    <w:right w:val="none" w:sz="0" w:space="0" w:color="auto"/>
                  </w:divBdr>
                </w:div>
                <w:div w:id="565382402">
                  <w:marLeft w:val="640"/>
                  <w:marRight w:val="0"/>
                  <w:marTop w:val="0"/>
                  <w:marBottom w:val="0"/>
                  <w:divBdr>
                    <w:top w:val="none" w:sz="0" w:space="0" w:color="auto"/>
                    <w:left w:val="none" w:sz="0" w:space="0" w:color="auto"/>
                    <w:bottom w:val="none" w:sz="0" w:space="0" w:color="auto"/>
                    <w:right w:val="none" w:sz="0" w:space="0" w:color="auto"/>
                  </w:divBdr>
                </w:div>
                <w:div w:id="583494629">
                  <w:marLeft w:val="640"/>
                  <w:marRight w:val="0"/>
                  <w:marTop w:val="0"/>
                  <w:marBottom w:val="0"/>
                  <w:divBdr>
                    <w:top w:val="none" w:sz="0" w:space="0" w:color="auto"/>
                    <w:left w:val="none" w:sz="0" w:space="0" w:color="auto"/>
                    <w:bottom w:val="none" w:sz="0" w:space="0" w:color="auto"/>
                    <w:right w:val="none" w:sz="0" w:space="0" w:color="auto"/>
                  </w:divBdr>
                </w:div>
                <w:div w:id="605620833">
                  <w:marLeft w:val="640"/>
                  <w:marRight w:val="0"/>
                  <w:marTop w:val="0"/>
                  <w:marBottom w:val="0"/>
                  <w:divBdr>
                    <w:top w:val="none" w:sz="0" w:space="0" w:color="auto"/>
                    <w:left w:val="none" w:sz="0" w:space="0" w:color="auto"/>
                    <w:bottom w:val="none" w:sz="0" w:space="0" w:color="auto"/>
                    <w:right w:val="none" w:sz="0" w:space="0" w:color="auto"/>
                  </w:divBdr>
                </w:div>
                <w:div w:id="658313540">
                  <w:marLeft w:val="640"/>
                  <w:marRight w:val="0"/>
                  <w:marTop w:val="0"/>
                  <w:marBottom w:val="0"/>
                  <w:divBdr>
                    <w:top w:val="none" w:sz="0" w:space="0" w:color="auto"/>
                    <w:left w:val="none" w:sz="0" w:space="0" w:color="auto"/>
                    <w:bottom w:val="none" w:sz="0" w:space="0" w:color="auto"/>
                    <w:right w:val="none" w:sz="0" w:space="0" w:color="auto"/>
                  </w:divBdr>
                </w:div>
                <w:div w:id="681397729">
                  <w:marLeft w:val="640"/>
                  <w:marRight w:val="0"/>
                  <w:marTop w:val="0"/>
                  <w:marBottom w:val="0"/>
                  <w:divBdr>
                    <w:top w:val="none" w:sz="0" w:space="0" w:color="auto"/>
                    <w:left w:val="none" w:sz="0" w:space="0" w:color="auto"/>
                    <w:bottom w:val="none" w:sz="0" w:space="0" w:color="auto"/>
                    <w:right w:val="none" w:sz="0" w:space="0" w:color="auto"/>
                  </w:divBdr>
                </w:div>
                <w:div w:id="780536688">
                  <w:marLeft w:val="640"/>
                  <w:marRight w:val="0"/>
                  <w:marTop w:val="0"/>
                  <w:marBottom w:val="0"/>
                  <w:divBdr>
                    <w:top w:val="none" w:sz="0" w:space="0" w:color="auto"/>
                    <w:left w:val="none" w:sz="0" w:space="0" w:color="auto"/>
                    <w:bottom w:val="none" w:sz="0" w:space="0" w:color="auto"/>
                    <w:right w:val="none" w:sz="0" w:space="0" w:color="auto"/>
                  </w:divBdr>
                </w:div>
                <w:div w:id="797332707">
                  <w:marLeft w:val="640"/>
                  <w:marRight w:val="0"/>
                  <w:marTop w:val="0"/>
                  <w:marBottom w:val="0"/>
                  <w:divBdr>
                    <w:top w:val="none" w:sz="0" w:space="0" w:color="auto"/>
                    <w:left w:val="none" w:sz="0" w:space="0" w:color="auto"/>
                    <w:bottom w:val="none" w:sz="0" w:space="0" w:color="auto"/>
                    <w:right w:val="none" w:sz="0" w:space="0" w:color="auto"/>
                  </w:divBdr>
                </w:div>
                <w:div w:id="834566869">
                  <w:marLeft w:val="640"/>
                  <w:marRight w:val="0"/>
                  <w:marTop w:val="0"/>
                  <w:marBottom w:val="0"/>
                  <w:divBdr>
                    <w:top w:val="none" w:sz="0" w:space="0" w:color="auto"/>
                    <w:left w:val="none" w:sz="0" w:space="0" w:color="auto"/>
                    <w:bottom w:val="none" w:sz="0" w:space="0" w:color="auto"/>
                    <w:right w:val="none" w:sz="0" w:space="0" w:color="auto"/>
                  </w:divBdr>
                </w:div>
                <w:div w:id="863791552">
                  <w:marLeft w:val="640"/>
                  <w:marRight w:val="0"/>
                  <w:marTop w:val="0"/>
                  <w:marBottom w:val="0"/>
                  <w:divBdr>
                    <w:top w:val="none" w:sz="0" w:space="0" w:color="auto"/>
                    <w:left w:val="none" w:sz="0" w:space="0" w:color="auto"/>
                    <w:bottom w:val="none" w:sz="0" w:space="0" w:color="auto"/>
                    <w:right w:val="none" w:sz="0" w:space="0" w:color="auto"/>
                  </w:divBdr>
                </w:div>
                <w:div w:id="892734466">
                  <w:marLeft w:val="640"/>
                  <w:marRight w:val="0"/>
                  <w:marTop w:val="0"/>
                  <w:marBottom w:val="0"/>
                  <w:divBdr>
                    <w:top w:val="none" w:sz="0" w:space="0" w:color="auto"/>
                    <w:left w:val="none" w:sz="0" w:space="0" w:color="auto"/>
                    <w:bottom w:val="none" w:sz="0" w:space="0" w:color="auto"/>
                    <w:right w:val="none" w:sz="0" w:space="0" w:color="auto"/>
                  </w:divBdr>
                </w:div>
                <w:div w:id="937442297">
                  <w:marLeft w:val="640"/>
                  <w:marRight w:val="0"/>
                  <w:marTop w:val="0"/>
                  <w:marBottom w:val="0"/>
                  <w:divBdr>
                    <w:top w:val="none" w:sz="0" w:space="0" w:color="auto"/>
                    <w:left w:val="none" w:sz="0" w:space="0" w:color="auto"/>
                    <w:bottom w:val="none" w:sz="0" w:space="0" w:color="auto"/>
                    <w:right w:val="none" w:sz="0" w:space="0" w:color="auto"/>
                  </w:divBdr>
                </w:div>
                <w:div w:id="963074107">
                  <w:marLeft w:val="640"/>
                  <w:marRight w:val="0"/>
                  <w:marTop w:val="0"/>
                  <w:marBottom w:val="0"/>
                  <w:divBdr>
                    <w:top w:val="none" w:sz="0" w:space="0" w:color="auto"/>
                    <w:left w:val="none" w:sz="0" w:space="0" w:color="auto"/>
                    <w:bottom w:val="none" w:sz="0" w:space="0" w:color="auto"/>
                    <w:right w:val="none" w:sz="0" w:space="0" w:color="auto"/>
                  </w:divBdr>
                </w:div>
                <w:div w:id="1033001866">
                  <w:marLeft w:val="640"/>
                  <w:marRight w:val="0"/>
                  <w:marTop w:val="0"/>
                  <w:marBottom w:val="0"/>
                  <w:divBdr>
                    <w:top w:val="none" w:sz="0" w:space="0" w:color="auto"/>
                    <w:left w:val="none" w:sz="0" w:space="0" w:color="auto"/>
                    <w:bottom w:val="none" w:sz="0" w:space="0" w:color="auto"/>
                    <w:right w:val="none" w:sz="0" w:space="0" w:color="auto"/>
                  </w:divBdr>
                </w:div>
                <w:div w:id="1108819023">
                  <w:marLeft w:val="640"/>
                  <w:marRight w:val="0"/>
                  <w:marTop w:val="0"/>
                  <w:marBottom w:val="0"/>
                  <w:divBdr>
                    <w:top w:val="none" w:sz="0" w:space="0" w:color="auto"/>
                    <w:left w:val="none" w:sz="0" w:space="0" w:color="auto"/>
                    <w:bottom w:val="none" w:sz="0" w:space="0" w:color="auto"/>
                    <w:right w:val="none" w:sz="0" w:space="0" w:color="auto"/>
                  </w:divBdr>
                </w:div>
                <w:div w:id="1147476535">
                  <w:marLeft w:val="640"/>
                  <w:marRight w:val="0"/>
                  <w:marTop w:val="0"/>
                  <w:marBottom w:val="0"/>
                  <w:divBdr>
                    <w:top w:val="none" w:sz="0" w:space="0" w:color="auto"/>
                    <w:left w:val="none" w:sz="0" w:space="0" w:color="auto"/>
                    <w:bottom w:val="none" w:sz="0" w:space="0" w:color="auto"/>
                    <w:right w:val="none" w:sz="0" w:space="0" w:color="auto"/>
                  </w:divBdr>
                </w:div>
                <w:div w:id="1170482846">
                  <w:marLeft w:val="640"/>
                  <w:marRight w:val="0"/>
                  <w:marTop w:val="0"/>
                  <w:marBottom w:val="0"/>
                  <w:divBdr>
                    <w:top w:val="none" w:sz="0" w:space="0" w:color="auto"/>
                    <w:left w:val="none" w:sz="0" w:space="0" w:color="auto"/>
                    <w:bottom w:val="none" w:sz="0" w:space="0" w:color="auto"/>
                    <w:right w:val="none" w:sz="0" w:space="0" w:color="auto"/>
                  </w:divBdr>
                </w:div>
                <w:div w:id="1280725111">
                  <w:marLeft w:val="640"/>
                  <w:marRight w:val="0"/>
                  <w:marTop w:val="0"/>
                  <w:marBottom w:val="0"/>
                  <w:divBdr>
                    <w:top w:val="none" w:sz="0" w:space="0" w:color="auto"/>
                    <w:left w:val="none" w:sz="0" w:space="0" w:color="auto"/>
                    <w:bottom w:val="none" w:sz="0" w:space="0" w:color="auto"/>
                    <w:right w:val="none" w:sz="0" w:space="0" w:color="auto"/>
                  </w:divBdr>
                </w:div>
                <w:div w:id="1320646837">
                  <w:marLeft w:val="640"/>
                  <w:marRight w:val="0"/>
                  <w:marTop w:val="0"/>
                  <w:marBottom w:val="0"/>
                  <w:divBdr>
                    <w:top w:val="none" w:sz="0" w:space="0" w:color="auto"/>
                    <w:left w:val="none" w:sz="0" w:space="0" w:color="auto"/>
                    <w:bottom w:val="none" w:sz="0" w:space="0" w:color="auto"/>
                    <w:right w:val="none" w:sz="0" w:space="0" w:color="auto"/>
                  </w:divBdr>
                </w:div>
                <w:div w:id="1322006280">
                  <w:marLeft w:val="640"/>
                  <w:marRight w:val="0"/>
                  <w:marTop w:val="0"/>
                  <w:marBottom w:val="0"/>
                  <w:divBdr>
                    <w:top w:val="none" w:sz="0" w:space="0" w:color="auto"/>
                    <w:left w:val="none" w:sz="0" w:space="0" w:color="auto"/>
                    <w:bottom w:val="none" w:sz="0" w:space="0" w:color="auto"/>
                    <w:right w:val="none" w:sz="0" w:space="0" w:color="auto"/>
                  </w:divBdr>
                </w:div>
                <w:div w:id="1445809019">
                  <w:marLeft w:val="640"/>
                  <w:marRight w:val="0"/>
                  <w:marTop w:val="0"/>
                  <w:marBottom w:val="0"/>
                  <w:divBdr>
                    <w:top w:val="none" w:sz="0" w:space="0" w:color="auto"/>
                    <w:left w:val="none" w:sz="0" w:space="0" w:color="auto"/>
                    <w:bottom w:val="none" w:sz="0" w:space="0" w:color="auto"/>
                    <w:right w:val="none" w:sz="0" w:space="0" w:color="auto"/>
                  </w:divBdr>
                </w:div>
                <w:div w:id="1509296127">
                  <w:marLeft w:val="640"/>
                  <w:marRight w:val="0"/>
                  <w:marTop w:val="0"/>
                  <w:marBottom w:val="0"/>
                  <w:divBdr>
                    <w:top w:val="none" w:sz="0" w:space="0" w:color="auto"/>
                    <w:left w:val="none" w:sz="0" w:space="0" w:color="auto"/>
                    <w:bottom w:val="none" w:sz="0" w:space="0" w:color="auto"/>
                    <w:right w:val="none" w:sz="0" w:space="0" w:color="auto"/>
                  </w:divBdr>
                </w:div>
                <w:div w:id="1550805023">
                  <w:marLeft w:val="640"/>
                  <w:marRight w:val="0"/>
                  <w:marTop w:val="0"/>
                  <w:marBottom w:val="0"/>
                  <w:divBdr>
                    <w:top w:val="none" w:sz="0" w:space="0" w:color="auto"/>
                    <w:left w:val="none" w:sz="0" w:space="0" w:color="auto"/>
                    <w:bottom w:val="none" w:sz="0" w:space="0" w:color="auto"/>
                    <w:right w:val="none" w:sz="0" w:space="0" w:color="auto"/>
                  </w:divBdr>
                </w:div>
                <w:div w:id="1617130764">
                  <w:marLeft w:val="640"/>
                  <w:marRight w:val="0"/>
                  <w:marTop w:val="0"/>
                  <w:marBottom w:val="0"/>
                  <w:divBdr>
                    <w:top w:val="none" w:sz="0" w:space="0" w:color="auto"/>
                    <w:left w:val="none" w:sz="0" w:space="0" w:color="auto"/>
                    <w:bottom w:val="none" w:sz="0" w:space="0" w:color="auto"/>
                    <w:right w:val="none" w:sz="0" w:space="0" w:color="auto"/>
                  </w:divBdr>
                </w:div>
                <w:div w:id="1631788757">
                  <w:marLeft w:val="640"/>
                  <w:marRight w:val="0"/>
                  <w:marTop w:val="0"/>
                  <w:marBottom w:val="0"/>
                  <w:divBdr>
                    <w:top w:val="none" w:sz="0" w:space="0" w:color="auto"/>
                    <w:left w:val="none" w:sz="0" w:space="0" w:color="auto"/>
                    <w:bottom w:val="none" w:sz="0" w:space="0" w:color="auto"/>
                    <w:right w:val="none" w:sz="0" w:space="0" w:color="auto"/>
                  </w:divBdr>
                </w:div>
                <w:div w:id="1662469889">
                  <w:marLeft w:val="640"/>
                  <w:marRight w:val="0"/>
                  <w:marTop w:val="0"/>
                  <w:marBottom w:val="0"/>
                  <w:divBdr>
                    <w:top w:val="none" w:sz="0" w:space="0" w:color="auto"/>
                    <w:left w:val="none" w:sz="0" w:space="0" w:color="auto"/>
                    <w:bottom w:val="none" w:sz="0" w:space="0" w:color="auto"/>
                    <w:right w:val="none" w:sz="0" w:space="0" w:color="auto"/>
                  </w:divBdr>
                </w:div>
                <w:div w:id="1698121883">
                  <w:marLeft w:val="640"/>
                  <w:marRight w:val="0"/>
                  <w:marTop w:val="0"/>
                  <w:marBottom w:val="0"/>
                  <w:divBdr>
                    <w:top w:val="none" w:sz="0" w:space="0" w:color="auto"/>
                    <w:left w:val="none" w:sz="0" w:space="0" w:color="auto"/>
                    <w:bottom w:val="none" w:sz="0" w:space="0" w:color="auto"/>
                    <w:right w:val="none" w:sz="0" w:space="0" w:color="auto"/>
                  </w:divBdr>
                </w:div>
                <w:div w:id="1723754041">
                  <w:marLeft w:val="640"/>
                  <w:marRight w:val="0"/>
                  <w:marTop w:val="0"/>
                  <w:marBottom w:val="0"/>
                  <w:divBdr>
                    <w:top w:val="none" w:sz="0" w:space="0" w:color="auto"/>
                    <w:left w:val="none" w:sz="0" w:space="0" w:color="auto"/>
                    <w:bottom w:val="none" w:sz="0" w:space="0" w:color="auto"/>
                    <w:right w:val="none" w:sz="0" w:space="0" w:color="auto"/>
                  </w:divBdr>
                </w:div>
                <w:div w:id="1730230108">
                  <w:marLeft w:val="640"/>
                  <w:marRight w:val="0"/>
                  <w:marTop w:val="0"/>
                  <w:marBottom w:val="0"/>
                  <w:divBdr>
                    <w:top w:val="none" w:sz="0" w:space="0" w:color="auto"/>
                    <w:left w:val="none" w:sz="0" w:space="0" w:color="auto"/>
                    <w:bottom w:val="none" w:sz="0" w:space="0" w:color="auto"/>
                    <w:right w:val="none" w:sz="0" w:space="0" w:color="auto"/>
                  </w:divBdr>
                </w:div>
                <w:div w:id="1731996392">
                  <w:marLeft w:val="640"/>
                  <w:marRight w:val="0"/>
                  <w:marTop w:val="0"/>
                  <w:marBottom w:val="0"/>
                  <w:divBdr>
                    <w:top w:val="none" w:sz="0" w:space="0" w:color="auto"/>
                    <w:left w:val="none" w:sz="0" w:space="0" w:color="auto"/>
                    <w:bottom w:val="none" w:sz="0" w:space="0" w:color="auto"/>
                    <w:right w:val="none" w:sz="0" w:space="0" w:color="auto"/>
                  </w:divBdr>
                </w:div>
                <w:div w:id="1836843517">
                  <w:marLeft w:val="640"/>
                  <w:marRight w:val="0"/>
                  <w:marTop w:val="0"/>
                  <w:marBottom w:val="0"/>
                  <w:divBdr>
                    <w:top w:val="none" w:sz="0" w:space="0" w:color="auto"/>
                    <w:left w:val="none" w:sz="0" w:space="0" w:color="auto"/>
                    <w:bottom w:val="none" w:sz="0" w:space="0" w:color="auto"/>
                    <w:right w:val="none" w:sz="0" w:space="0" w:color="auto"/>
                  </w:divBdr>
                </w:div>
                <w:div w:id="1846048005">
                  <w:marLeft w:val="640"/>
                  <w:marRight w:val="0"/>
                  <w:marTop w:val="0"/>
                  <w:marBottom w:val="0"/>
                  <w:divBdr>
                    <w:top w:val="none" w:sz="0" w:space="0" w:color="auto"/>
                    <w:left w:val="none" w:sz="0" w:space="0" w:color="auto"/>
                    <w:bottom w:val="none" w:sz="0" w:space="0" w:color="auto"/>
                    <w:right w:val="none" w:sz="0" w:space="0" w:color="auto"/>
                  </w:divBdr>
                </w:div>
                <w:div w:id="1888370754">
                  <w:marLeft w:val="640"/>
                  <w:marRight w:val="0"/>
                  <w:marTop w:val="0"/>
                  <w:marBottom w:val="0"/>
                  <w:divBdr>
                    <w:top w:val="none" w:sz="0" w:space="0" w:color="auto"/>
                    <w:left w:val="none" w:sz="0" w:space="0" w:color="auto"/>
                    <w:bottom w:val="none" w:sz="0" w:space="0" w:color="auto"/>
                    <w:right w:val="none" w:sz="0" w:space="0" w:color="auto"/>
                  </w:divBdr>
                </w:div>
                <w:div w:id="1918785055">
                  <w:marLeft w:val="640"/>
                  <w:marRight w:val="0"/>
                  <w:marTop w:val="0"/>
                  <w:marBottom w:val="0"/>
                  <w:divBdr>
                    <w:top w:val="none" w:sz="0" w:space="0" w:color="auto"/>
                    <w:left w:val="none" w:sz="0" w:space="0" w:color="auto"/>
                    <w:bottom w:val="none" w:sz="0" w:space="0" w:color="auto"/>
                    <w:right w:val="none" w:sz="0" w:space="0" w:color="auto"/>
                  </w:divBdr>
                </w:div>
                <w:div w:id="1948465746">
                  <w:marLeft w:val="640"/>
                  <w:marRight w:val="0"/>
                  <w:marTop w:val="0"/>
                  <w:marBottom w:val="0"/>
                  <w:divBdr>
                    <w:top w:val="none" w:sz="0" w:space="0" w:color="auto"/>
                    <w:left w:val="none" w:sz="0" w:space="0" w:color="auto"/>
                    <w:bottom w:val="none" w:sz="0" w:space="0" w:color="auto"/>
                    <w:right w:val="none" w:sz="0" w:space="0" w:color="auto"/>
                  </w:divBdr>
                </w:div>
                <w:div w:id="2071345603">
                  <w:marLeft w:val="640"/>
                  <w:marRight w:val="0"/>
                  <w:marTop w:val="0"/>
                  <w:marBottom w:val="0"/>
                  <w:divBdr>
                    <w:top w:val="none" w:sz="0" w:space="0" w:color="auto"/>
                    <w:left w:val="none" w:sz="0" w:space="0" w:color="auto"/>
                    <w:bottom w:val="none" w:sz="0" w:space="0" w:color="auto"/>
                    <w:right w:val="none" w:sz="0" w:space="0" w:color="auto"/>
                  </w:divBdr>
                </w:div>
                <w:div w:id="2112891368">
                  <w:marLeft w:val="640"/>
                  <w:marRight w:val="0"/>
                  <w:marTop w:val="0"/>
                  <w:marBottom w:val="0"/>
                  <w:divBdr>
                    <w:top w:val="none" w:sz="0" w:space="0" w:color="auto"/>
                    <w:left w:val="none" w:sz="0" w:space="0" w:color="auto"/>
                    <w:bottom w:val="none" w:sz="0" w:space="0" w:color="auto"/>
                    <w:right w:val="none" w:sz="0" w:space="0" w:color="auto"/>
                  </w:divBdr>
                </w:div>
              </w:divsChild>
            </w:div>
            <w:div w:id="1993944868">
              <w:marLeft w:val="0"/>
              <w:marRight w:val="0"/>
              <w:marTop w:val="0"/>
              <w:marBottom w:val="0"/>
              <w:divBdr>
                <w:top w:val="none" w:sz="0" w:space="0" w:color="auto"/>
                <w:left w:val="none" w:sz="0" w:space="0" w:color="auto"/>
                <w:bottom w:val="none" w:sz="0" w:space="0" w:color="auto"/>
                <w:right w:val="none" w:sz="0" w:space="0" w:color="auto"/>
              </w:divBdr>
              <w:divsChild>
                <w:div w:id="39019132">
                  <w:marLeft w:val="640"/>
                  <w:marRight w:val="0"/>
                  <w:marTop w:val="0"/>
                  <w:marBottom w:val="0"/>
                  <w:divBdr>
                    <w:top w:val="none" w:sz="0" w:space="0" w:color="auto"/>
                    <w:left w:val="none" w:sz="0" w:space="0" w:color="auto"/>
                    <w:bottom w:val="none" w:sz="0" w:space="0" w:color="auto"/>
                    <w:right w:val="none" w:sz="0" w:space="0" w:color="auto"/>
                  </w:divBdr>
                </w:div>
                <w:div w:id="42533605">
                  <w:marLeft w:val="640"/>
                  <w:marRight w:val="0"/>
                  <w:marTop w:val="0"/>
                  <w:marBottom w:val="0"/>
                  <w:divBdr>
                    <w:top w:val="none" w:sz="0" w:space="0" w:color="auto"/>
                    <w:left w:val="none" w:sz="0" w:space="0" w:color="auto"/>
                    <w:bottom w:val="none" w:sz="0" w:space="0" w:color="auto"/>
                    <w:right w:val="none" w:sz="0" w:space="0" w:color="auto"/>
                  </w:divBdr>
                </w:div>
                <w:div w:id="85078774">
                  <w:marLeft w:val="640"/>
                  <w:marRight w:val="0"/>
                  <w:marTop w:val="0"/>
                  <w:marBottom w:val="0"/>
                  <w:divBdr>
                    <w:top w:val="none" w:sz="0" w:space="0" w:color="auto"/>
                    <w:left w:val="none" w:sz="0" w:space="0" w:color="auto"/>
                    <w:bottom w:val="none" w:sz="0" w:space="0" w:color="auto"/>
                    <w:right w:val="none" w:sz="0" w:space="0" w:color="auto"/>
                  </w:divBdr>
                </w:div>
                <w:div w:id="151483268">
                  <w:marLeft w:val="640"/>
                  <w:marRight w:val="0"/>
                  <w:marTop w:val="0"/>
                  <w:marBottom w:val="0"/>
                  <w:divBdr>
                    <w:top w:val="none" w:sz="0" w:space="0" w:color="auto"/>
                    <w:left w:val="none" w:sz="0" w:space="0" w:color="auto"/>
                    <w:bottom w:val="none" w:sz="0" w:space="0" w:color="auto"/>
                    <w:right w:val="none" w:sz="0" w:space="0" w:color="auto"/>
                  </w:divBdr>
                </w:div>
                <w:div w:id="190850533">
                  <w:marLeft w:val="640"/>
                  <w:marRight w:val="0"/>
                  <w:marTop w:val="0"/>
                  <w:marBottom w:val="0"/>
                  <w:divBdr>
                    <w:top w:val="none" w:sz="0" w:space="0" w:color="auto"/>
                    <w:left w:val="none" w:sz="0" w:space="0" w:color="auto"/>
                    <w:bottom w:val="none" w:sz="0" w:space="0" w:color="auto"/>
                    <w:right w:val="none" w:sz="0" w:space="0" w:color="auto"/>
                  </w:divBdr>
                </w:div>
                <w:div w:id="324672926">
                  <w:marLeft w:val="640"/>
                  <w:marRight w:val="0"/>
                  <w:marTop w:val="0"/>
                  <w:marBottom w:val="0"/>
                  <w:divBdr>
                    <w:top w:val="none" w:sz="0" w:space="0" w:color="auto"/>
                    <w:left w:val="none" w:sz="0" w:space="0" w:color="auto"/>
                    <w:bottom w:val="none" w:sz="0" w:space="0" w:color="auto"/>
                    <w:right w:val="none" w:sz="0" w:space="0" w:color="auto"/>
                  </w:divBdr>
                </w:div>
                <w:div w:id="344134827">
                  <w:marLeft w:val="640"/>
                  <w:marRight w:val="0"/>
                  <w:marTop w:val="0"/>
                  <w:marBottom w:val="0"/>
                  <w:divBdr>
                    <w:top w:val="none" w:sz="0" w:space="0" w:color="auto"/>
                    <w:left w:val="none" w:sz="0" w:space="0" w:color="auto"/>
                    <w:bottom w:val="none" w:sz="0" w:space="0" w:color="auto"/>
                    <w:right w:val="none" w:sz="0" w:space="0" w:color="auto"/>
                  </w:divBdr>
                </w:div>
                <w:div w:id="349380373">
                  <w:marLeft w:val="640"/>
                  <w:marRight w:val="0"/>
                  <w:marTop w:val="0"/>
                  <w:marBottom w:val="0"/>
                  <w:divBdr>
                    <w:top w:val="none" w:sz="0" w:space="0" w:color="auto"/>
                    <w:left w:val="none" w:sz="0" w:space="0" w:color="auto"/>
                    <w:bottom w:val="none" w:sz="0" w:space="0" w:color="auto"/>
                    <w:right w:val="none" w:sz="0" w:space="0" w:color="auto"/>
                  </w:divBdr>
                </w:div>
                <w:div w:id="354698098">
                  <w:marLeft w:val="640"/>
                  <w:marRight w:val="0"/>
                  <w:marTop w:val="0"/>
                  <w:marBottom w:val="0"/>
                  <w:divBdr>
                    <w:top w:val="none" w:sz="0" w:space="0" w:color="auto"/>
                    <w:left w:val="none" w:sz="0" w:space="0" w:color="auto"/>
                    <w:bottom w:val="none" w:sz="0" w:space="0" w:color="auto"/>
                    <w:right w:val="none" w:sz="0" w:space="0" w:color="auto"/>
                  </w:divBdr>
                </w:div>
                <w:div w:id="430858387">
                  <w:marLeft w:val="640"/>
                  <w:marRight w:val="0"/>
                  <w:marTop w:val="0"/>
                  <w:marBottom w:val="0"/>
                  <w:divBdr>
                    <w:top w:val="none" w:sz="0" w:space="0" w:color="auto"/>
                    <w:left w:val="none" w:sz="0" w:space="0" w:color="auto"/>
                    <w:bottom w:val="none" w:sz="0" w:space="0" w:color="auto"/>
                    <w:right w:val="none" w:sz="0" w:space="0" w:color="auto"/>
                  </w:divBdr>
                </w:div>
                <w:div w:id="475413554">
                  <w:marLeft w:val="640"/>
                  <w:marRight w:val="0"/>
                  <w:marTop w:val="0"/>
                  <w:marBottom w:val="0"/>
                  <w:divBdr>
                    <w:top w:val="none" w:sz="0" w:space="0" w:color="auto"/>
                    <w:left w:val="none" w:sz="0" w:space="0" w:color="auto"/>
                    <w:bottom w:val="none" w:sz="0" w:space="0" w:color="auto"/>
                    <w:right w:val="none" w:sz="0" w:space="0" w:color="auto"/>
                  </w:divBdr>
                </w:div>
                <w:div w:id="516232541">
                  <w:marLeft w:val="640"/>
                  <w:marRight w:val="0"/>
                  <w:marTop w:val="0"/>
                  <w:marBottom w:val="0"/>
                  <w:divBdr>
                    <w:top w:val="none" w:sz="0" w:space="0" w:color="auto"/>
                    <w:left w:val="none" w:sz="0" w:space="0" w:color="auto"/>
                    <w:bottom w:val="none" w:sz="0" w:space="0" w:color="auto"/>
                    <w:right w:val="none" w:sz="0" w:space="0" w:color="auto"/>
                  </w:divBdr>
                </w:div>
                <w:div w:id="517157022">
                  <w:marLeft w:val="640"/>
                  <w:marRight w:val="0"/>
                  <w:marTop w:val="0"/>
                  <w:marBottom w:val="0"/>
                  <w:divBdr>
                    <w:top w:val="none" w:sz="0" w:space="0" w:color="auto"/>
                    <w:left w:val="none" w:sz="0" w:space="0" w:color="auto"/>
                    <w:bottom w:val="none" w:sz="0" w:space="0" w:color="auto"/>
                    <w:right w:val="none" w:sz="0" w:space="0" w:color="auto"/>
                  </w:divBdr>
                </w:div>
                <w:div w:id="602305174">
                  <w:marLeft w:val="640"/>
                  <w:marRight w:val="0"/>
                  <w:marTop w:val="0"/>
                  <w:marBottom w:val="0"/>
                  <w:divBdr>
                    <w:top w:val="none" w:sz="0" w:space="0" w:color="auto"/>
                    <w:left w:val="none" w:sz="0" w:space="0" w:color="auto"/>
                    <w:bottom w:val="none" w:sz="0" w:space="0" w:color="auto"/>
                    <w:right w:val="none" w:sz="0" w:space="0" w:color="auto"/>
                  </w:divBdr>
                </w:div>
                <w:div w:id="870727133">
                  <w:marLeft w:val="640"/>
                  <w:marRight w:val="0"/>
                  <w:marTop w:val="0"/>
                  <w:marBottom w:val="0"/>
                  <w:divBdr>
                    <w:top w:val="none" w:sz="0" w:space="0" w:color="auto"/>
                    <w:left w:val="none" w:sz="0" w:space="0" w:color="auto"/>
                    <w:bottom w:val="none" w:sz="0" w:space="0" w:color="auto"/>
                    <w:right w:val="none" w:sz="0" w:space="0" w:color="auto"/>
                  </w:divBdr>
                </w:div>
                <w:div w:id="881095936">
                  <w:marLeft w:val="640"/>
                  <w:marRight w:val="0"/>
                  <w:marTop w:val="0"/>
                  <w:marBottom w:val="0"/>
                  <w:divBdr>
                    <w:top w:val="none" w:sz="0" w:space="0" w:color="auto"/>
                    <w:left w:val="none" w:sz="0" w:space="0" w:color="auto"/>
                    <w:bottom w:val="none" w:sz="0" w:space="0" w:color="auto"/>
                    <w:right w:val="none" w:sz="0" w:space="0" w:color="auto"/>
                  </w:divBdr>
                </w:div>
                <w:div w:id="896402683">
                  <w:marLeft w:val="640"/>
                  <w:marRight w:val="0"/>
                  <w:marTop w:val="0"/>
                  <w:marBottom w:val="0"/>
                  <w:divBdr>
                    <w:top w:val="none" w:sz="0" w:space="0" w:color="auto"/>
                    <w:left w:val="none" w:sz="0" w:space="0" w:color="auto"/>
                    <w:bottom w:val="none" w:sz="0" w:space="0" w:color="auto"/>
                    <w:right w:val="none" w:sz="0" w:space="0" w:color="auto"/>
                  </w:divBdr>
                </w:div>
                <w:div w:id="993754091">
                  <w:marLeft w:val="640"/>
                  <w:marRight w:val="0"/>
                  <w:marTop w:val="0"/>
                  <w:marBottom w:val="0"/>
                  <w:divBdr>
                    <w:top w:val="none" w:sz="0" w:space="0" w:color="auto"/>
                    <w:left w:val="none" w:sz="0" w:space="0" w:color="auto"/>
                    <w:bottom w:val="none" w:sz="0" w:space="0" w:color="auto"/>
                    <w:right w:val="none" w:sz="0" w:space="0" w:color="auto"/>
                  </w:divBdr>
                </w:div>
                <w:div w:id="1030179957">
                  <w:marLeft w:val="640"/>
                  <w:marRight w:val="0"/>
                  <w:marTop w:val="0"/>
                  <w:marBottom w:val="0"/>
                  <w:divBdr>
                    <w:top w:val="none" w:sz="0" w:space="0" w:color="auto"/>
                    <w:left w:val="none" w:sz="0" w:space="0" w:color="auto"/>
                    <w:bottom w:val="none" w:sz="0" w:space="0" w:color="auto"/>
                    <w:right w:val="none" w:sz="0" w:space="0" w:color="auto"/>
                  </w:divBdr>
                </w:div>
                <w:div w:id="1038555374">
                  <w:marLeft w:val="640"/>
                  <w:marRight w:val="0"/>
                  <w:marTop w:val="0"/>
                  <w:marBottom w:val="0"/>
                  <w:divBdr>
                    <w:top w:val="none" w:sz="0" w:space="0" w:color="auto"/>
                    <w:left w:val="none" w:sz="0" w:space="0" w:color="auto"/>
                    <w:bottom w:val="none" w:sz="0" w:space="0" w:color="auto"/>
                    <w:right w:val="none" w:sz="0" w:space="0" w:color="auto"/>
                  </w:divBdr>
                </w:div>
                <w:div w:id="1050692015">
                  <w:marLeft w:val="640"/>
                  <w:marRight w:val="0"/>
                  <w:marTop w:val="0"/>
                  <w:marBottom w:val="0"/>
                  <w:divBdr>
                    <w:top w:val="none" w:sz="0" w:space="0" w:color="auto"/>
                    <w:left w:val="none" w:sz="0" w:space="0" w:color="auto"/>
                    <w:bottom w:val="none" w:sz="0" w:space="0" w:color="auto"/>
                    <w:right w:val="none" w:sz="0" w:space="0" w:color="auto"/>
                  </w:divBdr>
                </w:div>
                <w:div w:id="1227104365">
                  <w:marLeft w:val="640"/>
                  <w:marRight w:val="0"/>
                  <w:marTop w:val="0"/>
                  <w:marBottom w:val="0"/>
                  <w:divBdr>
                    <w:top w:val="none" w:sz="0" w:space="0" w:color="auto"/>
                    <w:left w:val="none" w:sz="0" w:space="0" w:color="auto"/>
                    <w:bottom w:val="none" w:sz="0" w:space="0" w:color="auto"/>
                    <w:right w:val="none" w:sz="0" w:space="0" w:color="auto"/>
                  </w:divBdr>
                </w:div>
                <w:div w:id="1252395406">
                  <w:marLeft w:val="640"/>
                  <w:marRight w:val="0"/>
                  <w:marTop w:val="0"/>
                  <w:marBottom w:val="0"/>
                  <w:divBdr>
                    <w:top w:val="none" w:sz="0" w:space="0" w:color="auto"/>
                    <w:left w:val="none" w:sz="0" w:space="0" w:color="auto"/>
                    <w:bottom w:val="none" w:sz="0" w:space="0" w:color="auto"/>
                    <w:right w:val="none" w:sz="0" w:space="0" w:color="auto"/>
                  </w:divBdr>
                </w:div>
                <w:div w:id="1255287269">
                  <w:marLeft w:val="640"/>
                  <w:marRight w:val="0"/>
                  <w:marTop w:val="0"/>
                  <w:marBottom w:val="0"/>
                  <w:divBdr>
                    <w:top w:val="none" w:sz="0" w:space="0" w:color="auto"/>
                    <w:left w:val="none" w:sz="0" w:space="0" w:color="auto"/>
                    <w:bottom w:val="none" w:sz="0" w:space="0" w:color="auto"/>
                    <w:right w:val="none" w:sz="0" w:space="0" w:color="auto"/>
                  </w:divBdr>
                </w:div>
                <w:div w:id="1262563372">
                  <w:marLeft w:val="640"/>
                  <w:marRight w:val="0"/>
                  <w:marTop w:val="0"/>
                  <w:marBottom w:val="0"/>
                  <w:divBdr>
                    <w:top w:val="none" w:sz="0" w:space="0" w:color="auto"/>
                    <w:left w:val="none" w:sz="0" w:space="0" w:color="auto"/>
                    <w:bottom w:val="none" w:sz="0" w:space="0" w:color="auto"/>
                    <w:right w:val="none" w:sz="0" w:space="0" w:color="auto"/>
                  </w:divBdr>
                </w:div>
                <w:div w:id="1290550212">
                  <w:marLeft w:val="640"/>
                  <w:marRight w:val="0"/>
                  <w:marTop w:val="0"/>
                  <w:marBottom w:val="0"/>
                  <w:divBdr>
                    <w:top w:val="none" w:sz="0" w:space="0" w:color="auto"/>
                    <w:left w:val="none" w:sz="0" w:space="0" w:color="auto"/>
                    <w:bottom w:val="none" w:sz="0" w:space="0" w:color="auto"/>
                    <w:right w:val="none" w:sz="0" w:space="0" w:color="auto"/>
                  </w:divBdr>
                </w:div>
                <w:div w:id="1487167898">
                  <w:marLeft w:val="640"/>
                  <w:marRight w:val="0"/>
                  <w:marTop w:val="0"/>
                  <w:marBottom w:val="0"/>
                  <w:divBdr>
                    <w:top w:val="none" w:sz="0" w:space="0" w:color="auto"/>
                    <w:left w:val="none" w:sz="0" w:space="0" w:color="auto"/>
                    <w:bottom w:val="none" w:sz="0" w:space="0" w:color="auto"/>
                    <w:right w:val="none" w:sz="0" w:space="0" w:color="auto"/>
                  </w:divBdr>
                </w:div>
                <w:div w:id="1504976620">
                  <w:marLeft w:val="640"/>
                  <w:marRight w:val="0"/>
                  <w:marTop w:val="0"/>
                  <w:marBottom w:val="0"/>
                  <w:divBdr>
                    <w:top w:val="none" w:sz="0" w:space="0" w:color="auto"/>
                    <w:left w:val="none" w:sz="0" w:space="0" w:color="auto"/>
                    <w:bottom w:val="none" w:sz="0" w:space="0" w:color="auto"/>
                    <w:right w:val="none" w:sz="0" w:space="0" w:color="auto"/>
                  </w:divBdr>
                </w:div>
                <w:div w:id="1514227630">
                  <w:marLeft w:val="640"/>
                  <w:marRight w:val="0"/>
                  <w:marTop w:val="0"/>
                  <w:marBottom w:val="0"/>
                  <w:divBdr>
                    <w:top w:val="none" w:sz="0" w:space="0" w:color="auto"/>
                    <w:left w:val="none" w:sz="0" w:space="0" w:color="auto"/>
                    <w:bottom w:val="none" w:sz="0" w:space="0" w:color="auto"/>
                    <w:right w:val="none" w:sz="0" w:space="0" w:color="auto"/>
                  </w:divBdr>
                </w:div>
                <w:div w:id="1532567434">
                  <w:marLeft w:val="640"/>
                  <w:marRight w:val="0"/>
                  <w:marTop w:val="0"/>
                  <w:marBottom w:val="0"/>
                  <w:divBdr>
                    <w:top w:val="none" w:sz="0" w:space="0" w:color="auto"/>
                    <w:left w:val="none" w:sz="0" w:space="0" w:color="auto"/>
                    <w:bottom w:val="none" w:sz="0" w:space="0" w:color="auto"/>
                    <w:right w:val="none" w:sz="0" w:space="0" w:color="auto"/>
                  </w:divBdr>
                </w:div>
                <w:div w:id="1574970439">
                  <w:marLeft w:val="640"/>
                  <w:marRight w:val="0"/>
                  <w:marTop w:val="0"/>
                  <w:marBottom w:val="0"/>
                  <w:divBdr>
                    <w:top w:val="none" w:sz="0" w:space="0" w:color="auto"/>
                    <w:left w:val="none" w:sz="0" w:space="0" w:color="auto"/>
                    <w:bottom w:val="none" w:sz="0" w:space="0" w:color="auto"/>
                    <w:right w:val="none" w:sz="0" w:space="0" w:color="auto"/>
                  </w:divBdr>
                </w:div>
                <w:div w:id="1580946172">
                  <w:marLeft w:val="640"/>
                  <w:marRight w:val="0"/>
                  <w:marTop w:val="0"/>
                  <w:marBottom w:val="0"/>
                  <w:divBdr>
                    <w:top w:val="none" w:sz="0" w:space="0" w:color="auto"/>
                    <w:left w:val="none" w:sz="0" w:space="0" w:color="auto"/>
                    <w:bottom w:val="none" w:sz="0" w:space="0" w:color="auto"/>
                    <w:right w:val="none" w:sz="0" w:space="0" w:color="auto"/>
                  </w:divBdr>
                </w:div>
                <w:div w:id="1602756675">
                  <w:marLeft w:val="640"/>
                  <w:marRight w:val="0"/>
                  <w:marTop w:val="0"/>
                  <w:marBottom w:val="0"/>
                  <w:divBdr>
                    <w:top w:val="none" w:sz="0" w:space="0" w:color="auto"/>
                    <w:left w:val="none" w:sz="0" w:space="0" w:color="auto"/>
                    <w:bottom w:val="none" w:sz="0" w:space="0" w:color="auto"/>
                    <w:right w:val="none" w:sz="0" w:space="0" w:color="auto"/>
                  </w:divBdr>
                </w:div>
                <w:div w:id="1634679848">
                  <w:marLeft w:val="640"/>
                  <w:marRight w:val="0"/>
                  <w:marTop w:val="0"/>
                  <w:marBottom w:val="0"/>
                  <w:divBdr>
                    <w:top w:val="none" w:sz="0" w:space="0" w:color="auto"/>
                    <w:left w:val="none" w:sz="0" w:space="0" w:color="auto"/>
                    <w:bottom w:val="none" w:sz="0" w:space="0" w:color="auto"/>
                    <w:right w:val="none" w:sz="0" w:space="0" w:color="auto"/>
                  </w:divBdr>
                </w:div>
                <w:div w:id="1675839831">
                  <w:marLeft w:val="640"/>
                  <w:marRight w:val="0"/>
                  <w:marTop w:val="0"/>
                  <w:marBottom w:val="0"/>
                  <w:divBdr>
                    <w:top w:val="none" w:sz="0" w:space="0" w:color="auto"/>
                    <w:left w:val="none" w:sz="0" w:space="0" w:color="auto"/>
                    <w:bottom w:val="none" w:sz="0" w:space="0" w:color="auto"/>
                    <w:right w:val="none" w:sz="0" w:space="0" w:color="auto"/>
                  </w:divBdr>
                </w:div>
                <w:div w:id="1699356390">
                  <w:marLeft w:val="640"/>
                  <w:marRight w:val="0"/>
                  <w:marTop w:val="0"/>
                  <w:marBottom w:val="0"/>
                  <w:divBdr>
                    <w:top w:val="none" w:sz="0" w:space="0" w:color="auto"/>
                    <w:left w:val="none" w:sz="0" w:space="0" w:color="auto"/>
                    <w:bottom w:val="none" w:sz="0" w:space="0" w:color="auto"/>
                    <w:right w:val="none" w:sz="0" w:space="0" w:color="auto"/>
                  </w:divBdr>
                </w:div>
                <w:div w:id="1720010755">
                  <w:marLeft w:val="640"/>
                  <w:marRight w:val="0"/>
                  <w:marTop w:val="0"/>
                  <w:marBottom w:val="0"/>
                  <w:divBdr>
                    <w:top w:val="none" w:sz="0" w:space="0" w:color="auto"/>
                    <w:left w:val="none" w:sz="0" w:space="0" w:color="auto"/>
                    <w:bottom w:val="none" w:sz="0" w:space="0" w:color="auto"/>
                    <w:right w:val="none" w:sz="0" w:space="0" w:color="auto"/>
                  </w:divBdr>
                </w:div>
                <w:div w:id="1797069043">
                  <w:marLeft w:val="640"/>
                  <w:marRight w:val="0"/>
                  <w:marTop w:val="0"/>
                  <w:marBottom w:val="0"/>
                  <w:divBdr>
                    <w:top w:val="none" w:sz="0" w:space="0" w:color="auto"/>
                    <w:left w:val="none" w:sz="0" w:space="0" w:color="auto"/>
                    <w:bottom w:val="none" w:sz="0" w:space="0" w:color="auto"/>
                    <w:right w:val="none" w:sz="0" w:space="0" w:color="auto"/>
                  </w:divBdr>
                </w:div>
                <w:div w:id="1858302393">
                  <w:marLeft w:val="640"/>
                  <w:marRight w:val="0"/>
                  <w:marTop w:val="0"/>
                  <w:marBottom w:val="0"/>
                  <w:divBdr>
                    <w:top w:val="none" w:sz="0" w:space="0" w:color="auto"/>
                    <w:left w:val="none" w:sz="0" w:space="0" w:color="auto"/>
                    <w:bottom w:val="none" w:sz="0" w:space="0" w:color="auto"/>
                    <w:right w:val="none" w:sz="0" w:space="0" w:color="auto"/>
                  </w:divBdr>
                </w:div>
                <w:div w:id="1884824755">
                  <w:marLeft w:val="640"/>
                  <w:marRight w:val="0"/>
                  <w:marTop w:val="0"/>
                  <w:marBottom w:val="0"/>
                  <w:divBdr>
                    <w:top w:val="none" w:sz="0" w:space="0" w:color="auto"/>
                    <w:left w:val="none" w:sz="0" w:space="0" w:color="auto"/>
                    <w:bottom w:val="none" w:sz="0" w:space="0" w:color="auto"/>
                    <w:right w:val="none" w:sz="0" w:space="0" w:color="auto"/>
                  </w:divBdr>
                </w:div>
                <w:div w:id="2008970794">
                  <w:marLeft w:val="640"/>
                  <w:marRight w:val="0"/>
                  <w:marTop w:val="0"/>
                  <w:marBottom w:val="0"/>
                  <w:divBdr>
                    <w:top w:val="none" w:sz="0" w:space="0" w:color="auto"/>
                    <w:left w:val="none" w:sz="0" w:space="0" w:color="auto"/>
                    <w:bottom w:val="none" w:sz="0" w:space="0" w:color="auto"/>
                    <w:right w:val="none" w:sz="0" w:space="0" w:color="auto"/>
                  </w:divBdr>
                </w:div>
                <w:div w:id="2061707647">
                  <w:marLeft w:val="640"/>
                  <w:marRight w:val="0"/>
                  <w:marTop w:val="0"/>
                  <w:marBottom w:val="0"/>
                  <w:divBdr>
                    <w:top w:val="none" w:sz="0" w:space="0" w:color="auto"/>
                    <w:left w:val="none" w:sz="0" w:space="0" w:color="auto"/>
                    <w:bottom w:val="none" w:sz="0" w:space="0" w:color="auto"/>
                    <w:right w:val="none" w:sz="0" w:space="0" w:color="auto"/>
                  </w:divBdr>
                </w:div>
                <w:div w:id="2070956943">
                  <w:marLeft w:val="640"/>
                  <w:marRight w:val="0"/>
                  <w:marTop w:val="0"/>
                  <w:marBottom w:val="0"/>
                  <w:divBdr>
                    <w:top w:val="none" w:sz="0" w:space="0" w:color="auto"/>
                    <w:left w:val="none" w:sz="0" w:space="0" w:color="auto"/>
                    <w:bottom w:val="none" w:sz="0" w:space="0" w:color="auto"/>
                    <w:right w:val="none" w:sz="0" w:space="0" w:color="auto"/>
                  </w:divBdr>
                </w:div>
                <w:div w:id="207345820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129668680">
          <w:marLeft w:val="640"/>
          <w:marRight w:val="0"/>
          <w:marTop w:val="0"/>
          <w:marBottom w:val="0"/>
          <w:divBdr>
            <w:top w:val="none" w:sz="0" w:space="0" w:color="auto"/>
            <w:left w:val="none" w:sz="0" w:space="0" w:color="auto"/>
            <w:bottom w:val="none" w:sz="0" w:space="0" w:color="auto"/>
            <w:right w:val="none" w:sz="0" w:space="0" w:color="auto"/>
          </w:divBdr>
        </w:div>
        <w:div w:id="1134911668">
          <w:marLeft w:val="640"/>
          <w:marRight w:val="0"/>
          <w:marTop w:val="0"/>
          <w:marBottom w:val="0"/>
          <w:divBdr>
            <w:top w:val="none" w:sz="0" w:space="0" w:color="auto"/>
            <w:left w:val="none" w:sz="0" w:space="0" w:color="auto"/>
            <w:bottom w:val="none" w:sz="0" w:space="0" w:color="auto"/>
            <w:right w:val="none" w:sz="0" w:space="0" w:color="auto"/>
          </w:divBdr>
        </w:div>
        <w:div w:id="1204053636">
          <w:marLeft w:val="640"/>
          <w:marRight w:val="0"/>
          <w:marTop w:val="0"/>
          <w:marBottom w:val="0"/>
          <w:divBdr>
            <w:top w:val="none" w:sz="0" w:space="0" w:color="auto"/>
            <w:left w:val="none" w:sz="0" w:space="0" w:color="auto"/>
            <w:bottom w:val="none" w:sz="0" w:space="0" w:color="auto"/>
            <w:right w:val="none" w:sz="0" w:space="0" w:color="auto"/>
          </w:divBdr>
        </w:div>
        <w:div w:id="1298992514">
          <w:marLeft w:val="640"/>
          <w:marRight w:val="0"/>
          <w:marTop w:val="0"/>
          <w:marBottom w:val="0"/>
          <w:divBdr>
            <w:top w:val="none" w:sz="0" w:space="0" w:color="auto"/>
            <w:left w:val="none" w:sz="0" w:space="0" w:color="auto"/>
            <w:bottom w:val="none" w:sz="0" w:space="0" w:color="auto"/>
            <w:right w:val="none" w:sz="0" w:space="0" w:color="auto"/>
          </w:divBdr>
        </w:div>
        <w:div w:id="1357121120">
          <w:marLeft w:val="640"/>
          <w:marRight w:val="0"/>
          <w:marTop w:val="0"/>
          <w:marBottom w:val="0"/>
          <w:divBdr>
            <w:top w:val="none" w:sz="0" w:space="0" w:color="auto"/>
            <w:left w:val="none" w:sz="0" w:space="0" w:color="auto"/>
            <w:bottom w:val="none" w:sz="0" w:space="0" w:color="auto"/>
            <w:right w:val="none" w:sz="0" w:space="0" w:color="auto"/>
          </w:divBdr>
        </w:div>
        <w:div w:id="1405225481">
          <w:marLeft w:val="640"/>
          <w:marRight w:val="0"/>
          <w:marTop w:val="0"/>
          <w:marBottom w:val="0"/>
          <w:divBdr>
            <w:top w:val="none" w:sz="0" w:space="0" w:color="auto"/>
            <w:left w:val="none" w:sz="0" w:space="0" w:color="auto"/>
            <w:bottom w:val="none" w:sz="0" w:space="0" w:color="auto"/>
            <w:right w:val="none" w:sz="0" w:space="0" w:color="auto"/>
          </w:divBdr>
        </w:div>
        <w:div w:id="1454405609">
          <w:marLeft w:val="640"/>
          <w:marRight w:val="0"/>
          <w:marTop w:val="0"/>
          <w:marBottom w:val="0"/>
          <w:divBdr>
            <w:top w:val="none" w:sz="0" w:space="0" w:color="auto"/>
            <w:left w:val="none" w:sz="0" w:space="0" w:color="auto"/>
            <w:bottom w:val="none" w:sz="0" w:space="0" w:color="auto"/>
            <w:right w:val="none" w:sz="0" w:space="0" w:color="auto"/>
          </w:divBdr>
        </w:div>
        <w:div w:id="1491673769">
          <w:marLeft w:val="640"/>
          <w:marRight w:val="0"/>
          <w:marTop w:val="0"/>
          <w:marBottom w:val="0"/>
          <w:divBdr>
            <w:top w:val="none" w:sz="0" w:space="0" w:color="auto"/>
            <w:left w:val="none" w:sz="0" w:space="0" w:color="auto"/>
            <w:bottom w:val="none" w:sz="0" w:space="0" w:color="auto"/>
            <w:right w:val="none" w:sz="0" w:space="0" w:color="auto"/>
          </w:divBdr>
        </w:div>
        <w:div w:id="1527133431">
          <w:marLeft w:val="640"/>
          <w:marRight w:val="0"/>
          <w:marTop w:val="0"/>
          <w:marBottom w:val="0"/>
          <w:divBdr>
            <w:top w:val="none" w:sz="0" w:space="0" w:color="auto"/>
            <w:left w:val="none" w:sz="0" w:space="0" w:color="auto"/>
            <w:bottom w:val="none" w:sz="0" w:space="0" w:color="auto"/>
            <w:right w:val="none" w:sz="0" w:space="0" w:color="auto"/>
          </w:divBdr>
        </w:div>
        <w:div w:id="1544558447">
          <w:marLeft w:val="640"/>
          <w:marRight w:val="0"/>
          <w:marTop w:val="0"/>
          <w:marBottom w:val="0"/>
          <w:divBdr>
            <w:top w:val="none" w:sz="0" w:space="0" w:color="auto"/>
            <w:left w:val="none" w:sz="0" w:space="0" w:color="auto"/>
            <w:bottom w:val="none" w:sz="0" w:space="0" w:color="auto"/>
            <w:right w:val="none" w:sz="0" w:space="0" w:color="auto"/>
          </w:divBdr>
        </w:div>
        <w:div w:id="1740906732">
          <w:marLeft w:val="640"/>
          <w:marRight w:val="0"/>
          <w:marTop w:val="0"/>
          <w:marBottom w:val="0"/>
          <w:divBdr>
            <w:top w:val="none" w:sz="0" w:space="0" w:color="auto"/>
            <w:left w:val="none" w:sz="0" w:space="0" w:color="auto"/>
            <w:bottom w:val="none" w:sz="0" w:space="0" w:color="auto"/>
            <w:right w:val="none" w:sz="0" w:space="0" w:color="auto"/>
          </w:divBdr>
        </w:div>
        <w:div w:id="1766537663">
          <w:marLeft w:val="640"/>
          <w:marRight w:val="0"/>
          <w:marTop w:val="0"/>
          <w:marBottom w:val="0"/>
          <w:divBdr>
            <w:top w:val="none" w:sz="0" w:space="0" w:color="auto"/>
            <w:left w:val="none" w:sz="0" w:space="0" w:color="auto"/>
            <w:bottom w:val="none" w:sz="0" w:space="0" w:color="auto"/>
            <w:right w:val="none" w:sz="0" w:space="0" w:color="auto"/>
          </w:divBdr>
        </w:div>
        <w:div w:id="1816723554">
          <w:marLeft w:val="640"/>
          <w:marRight w:val="0"/>
          <w:marTop w:val="0"/>
          <w:marBottom w:val="0"/>
          <w:divBdr>
            <w:top w:val="none" w:sz="0" w:space="0" w:color="auto"/>
            <w:left w:val="none" w:sz="0" w:space="0" w:color="auto"/>
            <w:bottom w:val="none" w:sz="0" w:space="0" w:color="auto"/>
            <w:right w:val="none" w:sz="0" w:space="0" w:color="auto"/>
          </w:divBdr>
        </w:div>
        <w:div w:id="1846705869">
          <w:marLeft w:val="640"/>
          <w:marRight w:val="0"/>
          <w:marTop w:val="0"/>
          <w:marBottom w:val="0"/>
          <w:divBdr>
            <w:top w:val="none" w:sz="0" w:space="0" w:color="auto"/>
            <w:left w:val="none" w:sz="0" w:space="0" w:color="auto"/>
            <w:bottom w:val="none" w:sz="0" w:space="0" w:color="auto"/>
            <w:right w:val="none" w:sz="0" w:space="0" w:color="auto"/>
          </w:divBdr>
        </w:div>
        <w:div w:id="1917085572">
          <w:marLeft w:val="640"/>
          <w:marRight w:val="0"/>
          <w:marTop w:val="0"/>
          <w:marBottom w:val="0"/>
          <w:divBdr>
            <w:top w:val="none" w:sz="0" w:space="0" w:color="auto"/>
            <w:left w:val="none" w:sz="0" w:space="0" w:color="auto"/>
            <w:bottom w:val="none" w:sz="0" w:space="0" w:color="auto"/>
            <w:right w:val="none" w:sz="0" w:space="0" w:color="auto"/>
          </w:divBdr>
        </w:div>
        <w:div w:id="1972325151">
          <w:marLeft w:val="640"/>
          <w:marRight w:val="0"/>
          <w:marTop w:val="0"/>
          <w:marBottom w:val="0"/>
          <w:divBdr>
            <w:top w:val="none" w:sz="0" w:space="0" w:color="auto"/>
            <w:left w:val="none" w:sz="0" w:space="0" w:color="auto"/>
            <w:bottom w:val="none" w:sz="0" w:space="0" w:color="auto"/>
            <w:right w:val="none" w:sz="0" w:space="0" w:color="auto"/>
          </w:divBdr>
        </w:div>
        <w:div w:id="2052874843">
          <w:marLeft w:val="640"/>
          <w:marRight w:val="0"/>
          <w:marTop w:val="0"/>
          <w:marBottom w:val="0"/>
          <w:divBdr>
            <w:top w:val="none" w:sz="0" w:space="0" w:color="auto"/>
            <w:left w:val="none" w:sz="0" w:space="0" w:color="auto"/>
            <w:bottom w:val="none" w:sz="0" w:space="0" w:color="auto"/>
            <w:right w:val="none" w:sz="0" w:space="0" w:color="auto"/>
          </w:divBdr>
        </w:div>
        <w:div w:id="2078042505">
          <w:marLeft w:val="640"/>
          <w:marRight w:val="0"/>
          <w:marTop w:val="0"/>
          <w:marBottom w:val="0"/>
          <w:divBdr>
            <w:top w:val="none" w:sz="0" w:space="0" w:color="auto"/>
            <w:left w:val="none" w:sz="0" w:space="0" w:color="auto"/>
            <w:bottom w:val="none" w:sz="0" w:space="0" w:color="auto"/>
            <w:right w:val="none" w:sz="0" w:space="0" w:color="auto"/>
          </w:divBdr>
        </w:div>
        <w:div w:id="2089186323">
          <w:marLeft w:val="640"/>
          <w:marRight w:val="0"/>
          <w:marTop w:val="0"/>
          <w:marBottom w:val="0"/>
          <w:divBdr>
            <w:top w:val="none" w:sz="0" w:space="0" w:color="auto"/>
            <w:left w:val="none" w:sz="0" w:space="0" w:color="auto"/>
            <w:bottom w:val="none" w:sz="0" w:space="0" w:color="auto"/>
            <w:right w:val="none" w:sz="0" w:space="0" w:color="auto"/>
          </w:divBdr>
        </w:div>
        <w:div w:id="2101946917">
          <w:marLeft w:val="640"/>
          <w:marRight w:val="0"/>
          <w:marTop w:val="0"/>
          <w:marBottom w:val="0"/>
          <w:divBdr>
            <w:top w:val="none" w:sz="0" w:space="0" w:color="auto"/>
            <w:left w:val="none" w:sz="0" w:space="0" w:color="auto"/>
            <w:bottom w:val="none" w:sz="0" w:space="0" w:color="auto"/>
            <w:right w:val="none" w:sz="0" w:space="0" w:color="auto"/>
          </w:divBdr>
        </w:div>
        <w:div w:id="2117864835">
          <w:marLeft w:val="640"/>
          <w:marRight w:val="0"/>
          <w:marTop w:val="0"/>
          <w:marBottom w:val="0"/>
          <w:divBdr>
            <w:top w:val="none" w:sz="0" w:space="0" w:color="auto"/>
            <w:left w:val="none" w:sz="0" w:space="0" w:color="auto"/>
            <w:bottom w:val="none" w:sz="0" w:space="0" w:color="auto"/>
            <w:right w:val="none" w:sz="0" w:space="0" w:color="auto"/>
          </w:divBdr>
        </w:div>
      </w:divsChild>
    </w:div>
    <w:div w:id="1986085351">
      <w:bodyDiv w:val="1"/>
      <w:marLeft w:val="0"/>
      <w:marRight w:val="0"/>
      <w:marTop w:val="0"/>
      <w:marBottom w:val="0"/>
      <w:divBdr>
        <w:top w:val="none" w:sz="0" w:space="0" w:color="auto"/>
        <w:left w:val="none" w:sz="0" w:space="0" w:color="auto"/>
        <w:bottom w:val="none" w:sz="0" w:space="0" w:color="auto"/>
        <w:right w:val="none" w:sz="0" w:space="0" w:color="auto"/>
      </w:divBdr>
    </w:div>
    <w:div w:id="1990935570">
      <w:bodyDiv w:val="1"/>
      <w:marLeft w:val="0"/>
      <w:marRight w:val="0"/>
      <w:marTop w:val="0"/>
      <w:marBottom w:val="0"/>
      <w:divBdr>
        <w:top w:val="none" w:sz="0" w:space="0" w:color="auto"/>
        <w:left w:val="none" w:sz="0" w:space="0" w:color="auto"/>
        <w:bottom w:val="none" w:sz="0" w:space="0" w:color="auto"/>
        <w:right w:val="none" w:sz="0" w:space="0" w:color="auto"/>
      </w:divBdr>
      <w:divsChild>
        <w:div w:id="67309299">
          <w:marLeft w:val="640"/>
          <w:marRight w:val="0"/>
          <w:marTop w:val="0"/>
          <w:marBottom w:val="0"/>
          <w:divBdr>
            <w:top w:val="none" w:sz="0" w:space="0" w:color="auto"/>
            <w:left w:val="none" w:sz="0" w:space="0" w:color="auto"/>
            <w:bottom w:val="none" w:sz="0" w:space="0" w:color="auto"/>
            <w:right w:val="none" w:sz="0" w:space="0" w:color="auto"/>
          </w:divBdr>
        </w:div>
        <w:div w:id="99834245">
          <w:marLeft w:val="640"/>
          <w:marRight w:val="0"/>
          <w:marTop w:val="0"/>
          <w:marBottom w:val="0"/>
          <w:divBdr>
            <w:top w:val="none" w:sz="0" w:space="0" w:color="auto"/>
            <w:left w:val="none" w:sz="0" w:space="0" w:color="auto"/>
            <w:bottom w:val="none" w:sz="0" w:space="0" w:color="auto"/>
            <w:right w:val="none" w:sz="0" w:space="0" w:color="auto"/>
          </w:divBdr>
        </w:div>
        <w:div w:id="124857315">
          <w:marLeft w:val="640"/>
          <w:marRight w:val="0"/>
          <w:marTop w:val="0"/>
          <w:marBottom w:val="0"/>
          <w:divBdr>
            <w:top w:val="none" w:sz="0" w:space="0" w:color="auto"/>
            <w:left w:val="none" w:sz="0" w:space="0" w:color="auto"/>
            <w:bottom w:val="none" w:sz="0" w:space="0" w:color="auto"/>
            <w:right w:val="none" w:sz="0" w:space="0" w:color="auto"/>
          </w:divBdr>
        </w:div>
        <w:div w:id="367800503">
          <w:marLeft w:val="640"/>
          <w:marRight w:val="0"/>
          <w:marTop w:val="0"/>
          <w:marBottom w:val="0"/>
          <w:divBdr>
            <w:top w:val="none" w:sz="0" w:space="0" w:color="auto"/>
            <w:left w:val="none" w:sz="0" w:space="0" w:color="auto"/>
            <w:bottom w:val="none" w:sz="0" w:space="0" w:color="auto"/>
            <w:right w:val="none" w:sz="0" w:space="0" w:color="auto"/>
          </w:divBdr>
        </w:div>
        <w:div w:id="559436845">
          <w:marLeft w:val="640"/>
          <w:marRight w:val="0"/>
          <w:marTop w:val="0"/>
          <w:marBottom w:val="0"/>
          <w:divBdr>
            <w:top w:val="none" w:sz="0" w:space="0" w:color="auto"/>
            <w:left w:val="none" w:sz="0" w:space="0" w:color="auto"/>
            <w:bottom w:val="none" w:sz="0" w:space="0" w:color="auto"/>
            <w:right w:val="none" w:sz="0" w:space="0" w:color="auto"/>
          </w:divBdr>
        </w:div>
        <w:div w:id="611669395">
          <w:marLeft w:val="640"/>
          <w:marRight w:val="0"/>
          <w:marTop w:val="0"/>
          <w:marBottom w:val="0"/>
          <w:divBdr>
            <w:top w:val="none" w:sz="0" w:space="0" w:color="auto"/>
            <w:left w:val="none" w:sz="0" w:space="0" w:color="auto"/>
            <w:bottom w:val="none" w:sz="0" w:space="0" w:color="auto"/>
            <w:right w:val="none" w:sz="0" w:space="0" w:color="auto"/>
          </w:divBdr>
        </w:div>
        <w:div w:id="649821066">
          <w:marLeft w:val="640"/>
          <w:marRight w:val="0"/>
          <w:marTop w:val="0"/>
          <w:marBottom w:val="0"/>
          <w:divBdr>
            <w:top w:val="none" w:sz="0" w:space="0" w:color="auto"/>
            <w:left w:val="none" w:sz="0" w:space="0" w:color="auto"/>
            <w:bottom w:val="none" w:sz="0" w:space="0" w:color="auto"/>
            <w:right w:val="none" w:sz="0" w:space="0" w:color="auto"/>
          </w:divBdr>
        </w:div>
        <w:div w:id="738597122">
          <w:marLeft w:val="640"/>
          <w:marRight w:val="0"/>
          <w:marTop w:val="0"/>
          <w:marBottom w:val="0"/>
          <w:divBdr>
            <w:top w:val="none" w:sz="0" w:space="0" w:color="auto"/>
            <w:left w:val="none" w:sz="0" w:space="0" w:color="auto"/>
            <w:bottom w:val="none" w:sz="0" w:space="0" w:color="auto"/>
            <w:right w:val="none" w:sz="0" w:space="0" w:color="auto"/>
          </w:divBdr>
        </w:div>
        <w:div w:id="1121268319">
          <w:marLeft w:val="640"/>
          <w:marRight w:val="0"/>
          <w:marTop w:val="0"/>
          <w:marBottom w:val="0"/>
          <w:divBdr>
            <w:top w:val="none" w:sz="0" w:space="0" w:color="auto"/>
            <w:left w:val="none" w:sz="0" w:space="0" w:color="auto"/>
            <w:bottom w:val="none" w:sz="0" w:space="0" w:color="auto"/>
            <w:right w:val="none" w:sz="0" w:space="0" w:color="auto"/>
          </w:divBdr>
        </w:div>
        <w:div w:id="1622111692">
          <w:marLeft w:val="640"/>
          <w:marRight w:val="0"/>
          <w:marTop w:val="0"/>
          <w:marBottom w:val="0"/>
          <w:divBdr>
            <w:top w:val="none" w:sz="0" w:space="0" w:color="auto"/>
            <w:left w:val="none" w:sz="0" w:space="0" w:color="auto"/>
            <w:bottom w:val="none" w:sz="0" w:space="0" w:color="auto"/>
            <w:right w:val="none" w:sz="0" w:space="0" w:color="auto"/>
          </w:divBdr>
        </w:div>
        <w:div w:id="1664548924">
          <w:marLeft w:val="640"/>
          <w:marRight w:val="0"/>
          <w:marTop w:val="0"/>
          <w:marBottom w:val="0"/>
          <w:divBdr>
            <w:top w:val="none" w:sz="0" w:space="0" w:color="auto"/>
            <w:left w:val="none" w:sz="0" w:space="0" w:color="auto"/>
            <w:bottom w:val="none" w:sz="0" w:space="0" w:color="auto"/>
            <w:right w:val="none" w:sz="0" w:space="0" w:color="auto"/>
          </w:divBdr>
        </w:div>
        <w:div w:id="1696417007">
          <w:marLeft w:val="640"/>
          <w:marRight w:val="0"/>
          <w:marTop w:val="0"/>
          <w:marBottom w:val="0"/>
          <w:divBdr>
            <w:top w:val="none" w:sz="0" w:space="0" w:color="auto"/>
            <w:left w:val="none" w:sz="0" w:space="0" w:color="auto"/>
            <w:bottom w:val="none" w:sz="0" w:space="0" w:color="auto"/>
            <w:right w:val="none" w:sz="0" w:space="0" w:color="auto"/>
          </w:divBdr>
        </w:div>
        <w:div w:id="1861121629">
          <w:marLeft w:val="640"/>
          <w:marRight w:val="0"/>
          <w:marTop w:val="0"/>
          <w:marBottom w:val="0"/>
          <w:divBdr>
            <w:top w:val="none" w:sz="0" w:space="0" w:color="auto"/>
            <w:left w:val="none" w:sz="0" w:space="0" w:color="auto"/>
            <w:bottom w:val="none" w:sz="0" w:space="0" w:color="auto"/>
            <w:right w:val="none" w:sz="0" w:space="0" w:color="auto"/>
          </w:divBdr>
        </w:div>
        <w:div w:id="1947805962">
          <w:marLeft w:val="640"/>
          <w:marRight w:val="0"/>
          <w:marTop w:val="0"/>
          <w:marBottom w:val="0"/>
          <w:divBdr>
            <w:top w:val="none" w:sz="0" w:space="0" w:color="auto"/>
            <w:left w:val="none" w:sz="0" w:space="0" w:color="auto"/>
            <w:bottom w:val="none" w:sz="0" w:space="0" w:color="auto"/>
            <w:right w:val="none" w:sz="0" w:space="0" w:color="auto"/>
          </w:divBdr>
        </w:div>
        <w:div w:id="2102213240">
          <w:marLeft w:val="640"/>
          <w:marRight w:val="0"/>
          <w:marTop w:val="0"/>
          <w:marBottom w:val="0"/>
          <w:divBdr>
            <w:top w:val="none" w:sz="0" w:space="0" w:color="auto"/>
            <w:left w:val="none" w:sz="0" w:space="0" w:color="auto"/>
            <w:bottom w:val="none" w:sz="0" w:space="0" w:color="auto"/>
            <w:right w:val="none" w:sz="0" w:space="0" w:color="auto"/>
          </w:divBdr>
        </w:div>
      </w:divsChild>
    </w:div>
    <w:div w:id="1993025315">
      <w:bodyDiv w:val="1"/>
      <w:marLeft w:val="0"/>
      <w:marRight w:val="0"/>
      <w:marTop w:val="0"/>
      <w:marBottom w:val="0"/>
      <w:divBdr>
        <w:top w:val="none" w:sz="0" w:space="0" w:color="auto"/>
        <w:left w:val="none" w:sz="0" w:space="0" w:color="auto"/>
        <w:bottom w:val="none" w:sz="0" w:space="0" w:color="auto"/>
        <w:right w:val="none" w:sz="0" w:space="0" w:color="auto"/>
      </w:divBdr>
      <w:divsChild>
        <w:div w:id="444272960">
          <w:marLeft w:val="640"/>
          <w:marRight w:val="0"/>
          <w:marTop w:val="0"/>
          <w:marBottom w:val="0"/>
          <w:divBdr>
            <w:top w:val="none" w:sz="0" w:space="0" w:color="auto"/>
            <w:left w:val="none" w:sz="0" w:space="0" w:color="auto"/>
            <w:bottom w:val="none" w:sz="0" w:space="0" w:color="auto"/>
            <w:right w:val="none" w:sz="0" w:space="0" w:color="auto"/>
          </w:divBdr>
        </w:div>
        <w:div w:id="465392080">
          <w:marLeft w:val="640"/>
          <w:marRight w:val="0"/>
          <w:marTop w:val="0"/>
          <w:marBottom w:val="0"/>
          <w:divBdr>
            <w:top w:val="none" w:sz="0" w:space="0" w:color="auto"/>
            <w:left w:val="none" w:sz="0" w:space="0" w:color="auto"/>
            <w:bottom w:val="none" w:sz="0" w:space="0" w:color="auto"/>
            <w:right w:val="none" w:sz="0" w:space="0" w:color="auto"/>
          </w:divBdr>
        </w:div>
        <w:div w:id="472673779">
          <w:marLeft w:val="640"/>
          <w:marRight w:val="0"/>
          <w:marTop w:val="0"/>
          <w:marBottom w:val="0"/>
          <w:divBdr>
            <w:top w:val="none" w:sz="0" w:space="0" w:color="auto"/>
            <w:left w:val="none" w:sz="0" w:space="0" w:color="auto"/>
            <w:bottom w:val="none" w:sz="0" w:space="0" w:color="auto"/>
            <w:right w:val="none" w:sz="0" w:space="0" w:color="auto"/>
          </w:divBdr>
        </w:div>
        <w:div w:id="789664403">
          <w:marLeft w:val="640"/>
          <w:marRight w:val="0"/>
          <w:marTop w:val="0"/>
          <w:marBottom w:val="0"/>
          <w:divBdr>
            <w:top w:val="none" w:sz="0" w:space="0" w:color="auto"/>
            <w:left w:val="none" w:sz="0" w:space="0" w:color="auto"/>
            <w:bottom w:val="none" w:sz="0" w:space="0" w:color="auto"/>
            <w:right w:val="none" w:sz="0" w:space="0" w:color="auto"/>
          </w:divBdr>
        </w:div>
        <w:div w:id="792093914">
          <w:marLeft w:val="640"/>
          <w:marRight w:val="0"/>
          <w:marTop w:val="0"/>
          <w:marBottom w:val="0"/>
          <w:divBdr>
            <w:top w:val="none" w:sz="0" w:space="0" w:color="auto"/>
            <w:left w:val="none" w:sz="0" w:space="0" w:color="auto"/>
            <w:bottom w:val="none" w:sz="0" w:space="0" w:color="auto"/>
            <w:right w:val="none" w:sz="0" w:space="0" w:color="auto"/>
          </w:divBdr>
        </w:div>
        <w:div w:id="919486187">
          <w:marLeft w:val="640"/>
          <w:marRight w:val="0"/>
          <w:marTop w:val="0"/>
          <w:marBottom w:val="0"/>
          <w:divBdr>
            <w:top w:val="none" w:sz="0" w:space="0" w:color="auto"/>
            <w:left w:val="none" w:sz="0" w:space="0" w:color="auto"/>
            <w:bottom w:val="none" w:sz="0" w:space="0" w:color="auto"/>
            <w:right w:val="none" w:sz="0" w:space="0" w:color="auto"/>
          </w:divBdr>
        </w:div>
        <w:div w:id="1172839245">
          <w:marLeft w:val="640"/>
          <w:marRight w:val="0"/>
          <w:marTop w:val="0"/>
          <w:marBottom w:val="0"/>
          <w:divBdr>
            <w:top w:val="none" w:sz="0" w:space="0" w:color="auto"/>
            <w:left w:val="none" w:sz="0" w:space="0" w:color="auto"/>
            <w:bottom w:val="none" w:sz="0" w:space="0" w:color="auto"/>
            <w:right w:val="none" w:sz="0" w:space="0" w:color="auto"/>
          </w:divBdr>
        </w:div>
        <w:div w:id="1275677777">
          <w:marLeft w:val="640"/>
          <w:marRight w:val="0"/>
          <w:marTop w:val="0"/>
          <w:marBottom w:val="0"/>
          <w:divBdr>
            <w:top w:val="none" w:sz="0" w:space="0" w:color="auto"/>
            <w:left w:val="none" w:sz="0" w:space="0" w:color="auto"/>
            <w:bottom w:val="none" w:sz="0" w:space="0" w:color="auto"/>
            <w:right w:val="none" w:sz="0" w:space="0" w:color="auto"/>
          </w:divBdr>
        </w:div>
        <w:div w:id="1277444170">
          <w:marLeft w:val="640"/>
          <w:marRight w:val="0"/>
          <w:marTop w:val="0"/>
          <w:marBottom w:val="0"/>
          <w:divBdr>
            <w:top w:val="none" w:sz="0" w:space="0" w:color="auto"/>
            <w:left w:val="none" w:sz="0" w:space="0" w:color="auto"/>
            <w:bottom w:val="none" w:sz="0" w:space="0" w:color="auto"/>
            <w:right w:val="none" w:sz="0" w:space="0" w:color="auto"/>
          </w:divBdr>
        </w:div>
        <w:div w:id="1624115331">
          <w:marLeft w:val="640"/>
          <w:marRight w:val="0"/>
          <w:marTop w:val="0"/>
          <w:marBottom w:val="0"/>
          <w:divBdr>
            <w:top w:val="none" w:sz="0" w:space="0" w:color="auto"/>
            <w:left w:val="none" w:sz="0" w:space="0" w:color="auto"/>
            <w:bottom w:val="none" w:sz="0" w:space="0" w:color="auto"/>
            <w:right w:val="none" w:sz="0" w:space="0" w:color="auto"/>
          </w:divBdr>
        </w:div>
        <w:div w:id="1675500020">
          <w:marLeft w:val="640"/>
          <w:marRight w:val="0"/>
          <w:marTop w:val="0"/>
          <w:marBottom w:val="0"/>
          <w:divBdr>
            <w:top w:val="none" w:sz="0" w:space="0" w:color="auto"/>
            <w:left w:val="none" w:sz="0" w:space="0" w:color="auto"/>
            <w:bottom w:val="none" w:sz="0" w:space="0" w:color="auto"/>
            <w:right w:val="none" w:sz="0" w:space="0" w:color="auto"/>
          </w:divBdr>
        </w:div>
        <w:div w:id="1698853575">
          <w:marLeft w:val="640"/>
          <w:marRight w:val="0"/>
          <w:marTop w:val="0"/>
          <w:marBottom w:val="0"/>
          <w:divBdr>
            <w:top w:val="none" w:sz="0" w:space="0" w:color="auto"/>
            <w:left w:val="none" w:sz="0" w:space="0" w:color="auto"/>
            <w:bottom w:val="none" w:sz="0" w:space="0" w:color="auto"/>
            <w:right w:val="none" w:sz="0" w:space="0" w:color="auto"/>
          </w:divBdr>
        </w:div>
        <w:div w:id="1802378452">
          <w:marLeft w:val="640"/>
          <w:marRight w:val="0"/>
          <w:marTop w:val="0"/>
          <w:marBottom w:val="0"/>
          <w:divBdr>
            <w:top w:val="none" w:sz="0" w:space="0" w:color="auto"/>
            <w:left w:val="none" w:sz="0" w:space="0" w:color="auto"/>
            <w:bottom w:val="none" w:sz="0" w:space="0" w:color="auto"/>
            <w:right w:val="none" w:sz="0" w:space="0" w:color="auto"/>
          </w:divBdr>
        </w:div>
        <w:div w:id="1826508198">
          <w:marLeft w:val="640"/>
          <w:marRight w:val="0"/>
          <w:marTop w:val="0"/>
          <w:marBottom w:val="0"/>
          <w:divBdr>
            <w:top w:val="none" w:sz="0" w:space="0" w:color="auto"/>
            <w:left w:val="none" w:sz="0" w:space="0" w:color="auto"/>
            <w:bottom w:val="none" w:sz="0" w:space="0" w:color="auto"/>
            <w:right w:val="none" w:sz="0" w:space="0" w:color="auto"/>
          </w:divBdr>
        </w:div>
        <w:div w:id="1843163472">
          <w:marLeft w:val="640"/>
          <w:marRight w:val="0"/>
          <w:marTop w:val="0"/>
          <w:marBottom w:val="0"/>
          <w:divBdr>
            <w:top w:val="none" w:sz="0" w:space="0" w:color="auto"/>
            <w:left w:val="none" w:sz="0" w:space="0" w:color="auto"/>
            <w:bottom w:val="none" w:sz="0" w:space="0" w:color="auto"/>
            <w:right w:val="none" w:sz="0" w:space="0" w:color="auto"/>
          </w:divBdr>
        </w:div>
        <w:div w:id="1913851387">
          <w:marLeft w:val="640"/>
          <w:marRight w:val="0"/>
          <w:marTop w:val="0"/>
          <w:marBottom w:val="0"/>
          <w:divBdr>
            <w:top w:val="none" w:sz="0" w:space="0" w:color="auto"/>
            <w:left w:val="none" w:sz="0" w:space="0" w:color="auto"/>
            <w:bottom w:val="none" w:sz="0" w:space="0" w:color="auto"/>
            <w:right w:val="none" w:sz="0" w:space="0" w:color="auto"/>
          </w:divBdr>
        </w:div>
        <w:div w:id="2000497143">
          <w:marLeft w:val="640"/>
          <w:marRight w:val="0"/>
          <w:marTop w:val="0"/>
          <w:marBottom w:val="0"/>
          <w:divBdr>
            <w:top w:val="none" w:sz="0" w:space="0" w:color="auto"/>
            <w:left w:val="none" w:sz="0" w:space="0" w:color="auto"/>
            <w:bottom w:val="none" w:sz="0" w:space="0" w:color="auto"/>
            <w:right w:val="none" w:sz="0" w:space="0" w:color="auto"/>
          </w:divBdr>
        </w:div>
        <w:div w:id="2026128572">
          <w:marLeft w:val="640"/>
          <w:marRight w:val="0"/>
          <w:marTop w:val="0"/>
          <w:marBottom w:val="0"/>
          <w:divBdr>
            <w:top w:val="none" w:sz="0" w:space="0" w:color="auto"/>
            <w:left w:val="none" w:sz="0" w:space="0" w:color="auto"/>
            <w:bottom w:val="none" w:sz="0" w:space="0" w:color="auto"/>
            <w:right w:val="none" w:sz="0" w:space="0" w:color="auto"/>
          </w:divBdr>
        </w:div>
        <w:div w:id="2047557148">
          <w:marLeft w:val="640"/>
          <w:marRight w:val="0"/>
          <w:marTop w:val="0"/>
          <w:marBottom w:val="0"/>
          <w:divBdr>
            <w:top w:val="none" w:sz="0" w:space="0" w:color="auto"/>
            <w:left w:val="none" w:sz="0" w:space="0" w:color="auto"/>
            <w:bottom w:val="none" w:sz="0" w:space="0" w:color="auto"/>
            <w:right w:val="none" w:sz="0" w:space="0" w:color="auto"/>
          </w:divBdr>
        </w:div>
      </w:divsChild>
    </w:div>
    <w:div w:id="1994869718">
      <w:bodyDiv w:val="1"/>
      <w:marLeft w:val="0"/>
      <w:marRight w:val="0"/>
      <w:marTop w:val="0"/>
      <w:marBottom w:val="0"/>
      <w:divBdr>
        <w:top w:val="none" w:sz="0" w:space="0" w:color="auto"/>
        <w:left w:val="none" w:sz="0" w:space="0" w:color="auto"/>
        <w:bottom w:val="none" w:sz="0" w:space="0" w:color="auto"/>
        <w:right w:val="none" w:sz="0" w:space="0" w:color="auto"/>
      </w:divBdr>
      <w:divsChild>
        <w:div w:id="226114105">
          <w:marLeft w:val="640"/>
          <w:marRight w:val="0"/>
          <w:marTop w:val="0"/>
          <w:marBottom w:val="0"/>
          <w:divBdr>
            <w:top w:val="none" w:sz="0" w:space="0" w:color="auto"/>
            <w:left w:val="none" w:sz="0" w:space="0" w:color="auto"/>
            <w:bottom w:val="none" w:sz="0" w:space="0" w:color="auto"/>
            <w:right w:val="none" w:sz="0" w:space="0" w:color="auto"/>
          </w:divBdr>
        </w:div>
        <w:div w:id="330330469">
          <w:marLeft w:val="640"/>
          <w:marRight w:val="0"/>
          <w:marTop w:val="0"/>
          <w:marBottom w:val="0"/>
          <w:divBdr>
            <w:top w:val="none" w:sz="0" w:space="0" w:color="auto"/>
            <w:left w:val="none" w:sz="0" w:space="0" w:color="auto"/>
            <w:bottom w:val="none" w:sz="0" w:space="0" w:color="auto"/>
            <w:right w:val="none" w:sz="0" w:space="0" w:color="auto"/>
          </w:divBdr>
        </w:div>
        <w:div w:id="391931148">
          <w:marLeft w:val="640"/>
          <w:marRight w:val="0"/>
          <w:marTop w:val="0"/>
          <w:marBottom w:val="0"/>
          <w:divBdr>
            <w:top w:val="none" w:sz="0" w:space="0" w:color="auto"/>
            <w:left w:val="none" w:sz="0" w:space="0" w:color="auto"/>
            <w:bottom w:val="none" w:sz="0" w:space="0" w:color="auto"/>
            <w:right w:val="none" w:sz="0" w:space="0" w:color="auto"/>
          </w:divBdr>
        </w:div>
        <w:div w:id="485316138">
          <w:marLeft w:val="640"/>
          <w:marRight w:val="0"/>
          <w:marTop w:val="0"/>
          <w:marBottom w:val="0"/>
          <w:divBdr>
            <w:top w:val="none" w:sz="0" w:space="0" w:color="auto"/>
            <w:left w:val="none" w:sz="0" w:space="0" w:color="auto"/>
            <w:bottom w:val="none" w:sz="0" w:space="0" w:color="auto"/>
            <w:right w:val="none" w:sz="0" w:space="0" w:color="auto"/>
          </w:divBdr>
        </w:div>
        <w:div w:id="683678408">
          <w:marLeft w:val="640"/>
          <w:marRight w:val="0"/>
          <w:marTop w:val="0"/>
          <w:marBottom w:val="0"/>
          <w:divBdr>
            <w:top w:val="none" w:sz="0" w:space="0" w:color="auto"/>
            <w:left w:val="none" w:sz="0" w:space="0" w:color="auto"/>
            <w:bottom w:val="none" w:sz="0" w:space="0" w:color="auto"/>
            <w:right w:val="none" w:sz="0" w:space="0" w:color="auto"/>
          </w:divBdr>
        </w:div>
        <w:div w:id="755246845">
          <w:marLeft w:val="640"/>
          <w:marRight w:val="0"/>
          <w:marTop w:val="0"/>
          <w:marBottom w:val="0"/>
          <w:divBdr>
            <w:top w:val="none" w:sz="0" w:space="0" w:color="auto"/>
            <w:left w:val="none" w:sz="0" w:space="0" w:color="auto"/>
            <w:bottom w:val="none" w:sz="0" w:space="0" w:color="auto"/>
            <w:right w:val="none" w:sz="0" w:space="0" w:color="auto"/>
          </w:divBdr>
        </w:div>
        <w:div w:id="894900468">
          <w:marLeft w:val="640"/>
          <w:marRight w:val="0"/>
          <w:marTop w:val="0"/>
          <w:marBottom w:val="0"/>
          <w:divBdr>
            <w:top w:val="none" w:sz="0" w:space="0" w:color="auto"/>
            <w:left w:val="none" w:sz="0" w:space="0" w:color="auto"/>
            <w:bottom w:val="none" w:sz="0" w:space="0" w:color="auto"/>
            <w:right w:val="none" w:sz="0" w:space="0" w:color="auto"/>
          </w:divBdr>
        </w:div>
        <w:div w:id="945191176">
          <w:marLeft w:val="640"/>
          <w:marRight w:val="0"/>
          <w:marTop w:val="0"/>
          <w:marBottom w:val="0"/>
          <w:divBdr>
            <w:top w:val="none" w:sz="0" w:space="0" w:color="auto"/>
            <w:left w:val="none" w:sz="0" w:space="0" w:color="auto"/>
            <w:bottom w:val="none" w:sz="0" w:space="0" w:color="auto"/>
            <w:right w:val="none" w:sz="0" w:space="0" w:color="auto"/>
          </w:divBdr>
        </w:div>
        <w:div w:id="1024331415">
          <w:marLeft w:val="640"/>
          <w:marRight w:val="0"/>
          <w:marTop w:val="0"/>
          <w:marBottom w:val="0"/>
          <w:divBdr>
            <w:top w:val="none" w:sz="0" w:space="0" w:color="auto"/>
            <w:left w:val="none" w:sz="0" w:space="0" w:color="auto"/>
            <w:bottom w:val="none" w:sz="0" w:space="0" w:color="auto"/>
            <w:right w:val="none" w:sz="0" w:space="0" w:color="auto"/>
          </w:divBdr>
        </w:div>
        <w:div w:id="1132946258">
          <w:marLeft w:val="640"/>
          <w:marRight w:val="0"/>
          <w:marTop w:val="0"/>
          <w:marBottom w:val="0"/>
          <w:divBdr>
            <w:top w:val="none" w:sz="0" w:space="0" w:color="auto"/>
            <w:left w:val="none" w:sz="0" w:space="0" w:color="auto"/>
            <w:bottom w:val="none" w:sz="0" w:space="0" w:color="auto"/>
            <w:right w:val="none" w:sz="0" w:space="0" w:color="auto"/>
          </w:divBdr>
        </w:div>
        <w:div w:id="1189373222">
          <w:marLeft w:val="640"/>
          <w:marRight w:val="0"/>
          <w:marTop w:val="0"/>
          <w:marBottom w:val="0"/>
          <w:divBdr>
            <w:top w:val="none" w:sz="0" w:space="0" w:color="auto"/>
            <w:left w:val="none" w:sz="0" w:space="0" w:color="auto"/>
            <w:bottom w:val="none" w:sz="0" w:space="0" w:color="auto"/>
            <w:right w:val="none" w:sz="0" w:space="0" w:color="auto"/>
          </w:divBdr>
        </w:div>
        <w:div w:id="1409958356">
          <w:marLeft w:val="640"/>
          <w:marRight w:val="0"/>
          <w:marTop w:val="0"/>
          <w:marBottom w:val="0"/>
          <w:divBdr>
            <w:top w:val="none" w:sz="0" w:space="0" w:color="auto"/>
            <w:left w:val="none" w:sz="0" w:space="0" w:color="auto"/>
            <w:bottom w:val="none" w:sz="0" w:space="0" w:color="auto"/>
            <w:right w:val="none" w:sz="0" w:space="0" w:color="auto"/>
          </w:divBdr>
        </w:div>
        <w:div w:id="1617253009">
          <w:marLeft w:val="640"/>
          <w:marRight w:val="0"/>
          <w:marTop w:val="0"/>
          <w:marBottom w:val="0"/>
          <w:divBdr>
            <w:top w:val="none" w:sz="0" w:space="0" w:color="auto"/>
            <w:left w:val="none" w:sz="0" w:space="0" w:color="auto"/>
            <w:bottom w:val="none" w:sz="0" w:space="0" w:color="auto"/>
            <w:right w:val="none" w:sz="0" w:space="0" w:color="auto"/>
          </w:divBdr>
        </w:div>
        <w:div w:id="1708798817">
          <w:marLeft w:val="640"/>
          <w:marRight w:val="0"/>
          <w:marTop w:val="0"/>
          <w:marBottom w:val="0"/>
          <w:divBdr>
            <w:top w:val="none" w:sz="0" w:space="0" w:color="auto"/>
            <w:left w:val="none" w:sz="0" w:space="0" w:color="auto"/>
            <w:bottom w:val="none" w:sz="0" w:space="0" w:color="auto"/>
            <w:right w:val="none" w:sz="0" w:space="0" w:color="auto"/>
          </w:divBdr>
        </w:div>
        <w:div w:id="1726365741">
          <w:marLeft w:val="640"/>
          <w:marRight w:val="0"/>
          <w:marTop w:val="0"/>
          <w:marBottom w:val="0"/>
          <w:divBdr>
            <w:top w:val="none" w:sz="0" w:space="0" w:color="auto"/>
            <w:left w:val="none" w:sz="0" w:space="0" w:color="auto"/>
            <w:bottom w:val="none" w:sz="0" w:space="0" w:color="auto"/>
            <w:right w:val="none" w:sz="0" w:space="0" w:color="auto"/>
          </w:divBdr>
        </w:div>
        <w:div w:id="1801607433">
          <w:marLeft w:val="640"/>
          <w:marRight w:val="0"/>
          <w:marTop w:val="0"/>
          <w:marBottom w:val="0"/>
          <w:divBdr>
            <w:top w:val="none" w:sz="0" w:space="0" w:color="auto"/>
            <w:left w:val="none" w:sz="0" w:space="0" w:color="auto"/>
            <w:bottom w:val="none" w:sz="0" w:space="0" w:color="auto"/>
            <w:right w:val="none" w:sz="0" w:space="0" w:color="auto"/>
          </w:divBdr>
        </w:div>
        <w:div w:id="1945843829">
          <w:marLeft w:val="640"/>
          <w:marRight w:val="0"/>
          <w:marTop w:val="0"/>
          <w:marBottom w:val="0"/>
          <w:divBdr>
            <w:top w:val="none" w:sz="0" w:space="0" w:color="auto"/>
            <w:left w:val="none" w:sz="0" w:space="0" w:color="auto"/>
            <w:bottom w:val="none" w:sz="0" w:space="0" w:color="auto"/>
            <w:right w:val="none" w:sz="0" w:space="0" w:color="auto"/>
          </w:divBdr>
        </w:div>
        <w:div w:id="2114090010">
          <w:marLeft w:val="640"/>
          <w:marRight w:val="0"/>
          <w:marTop w:val="0"/>
          <w:marBottom w:val="0"/>
          <w:divBdr>
            <w:top w:val="none" w:sz="0" w:space="0" w:color="auto"/>
            <w:left w:val="none" w:sz="0" w:space="0" w:color="auto"/>
            <w:bottom w:val="none" w:sz="0" w:space="0" w:color="auto"/>
            <w:right w:val="none" w:sz="0" w:space="0" w:color="auto"/>
          </w:divBdr>
        </w:div>
      </w:divsChild>
    </w:div>
    <w:div w:id="2003119443">
      <w:bodyDiv w:val="1"/>
      <w:marLeft w:val="0"/>
      <w:marRight w:val="0"/>
      <w:marTop w:val="0"/>
      <w:marBottom w:val="0"/>
      <w:divBdr>
        <w:top w:val="none" w:sz="0" w:space="0" w:color="auto"/>
        <w:left w:val="none" w:sz="0" w:space="0" w:color="auto"/>
        <w:bottom w:val="none" w:sz="0" w:space="0" w:color="auto"/>
        <w:right w:val="none" w:sz="0" w:space="0" w:color="auto"/>
      </w:divBdr>
      <w:divsChild>
        <w:div w:id="93206758">
          <w:marLeft w:val="640"/>
          <w:marRight w:val="0"/>
          <w:marTop w:val="0"/>
          <w:marBottom w:val="0"/>
          <w:divBdr>
            <w:top w:val="none" w:sz="0" w:space="0" w:color="auto"/>
            <w:left w:val="none" w:sz="0" w:space="0" w:color="auto"/>
            <w:bottom w:val="none" w:sz="0" w:space="0" w:color="auto"/>
            <w:right w:val="none" w:sz="0" w:space="0" w:color="auto"/>
          </w:divBdr>
        </w:div>
        <w:div w:id="368188870">
          <w:marLeft w:val="640"/>
          <w:marRight w:val="0"/>
          <w:marTop w:val="0"/>
          <w:marBottom w:val="0"/>
          <w:divBdr>
            <w:top w:val="none" w:sz="0" w:space="0" w:color="auto"/>
            <w:left w:val="none" w:sz="0" w:space="0" w:color="auto"/>
            <w:bottom w:val="none" w:sz="0" w:space="0" w:color="auto"/>
            <w:right w:val="none" w:sz="0" w:space="0" w:color="auto"/>
          </w:divBdr>
        </w:div>
        <w:div w:id="441271420">
          <w:marLeft w:val="640"/>
          <w:marRight w:val="0"/>
          <w:marTop w:val="0"/>
          <w:marBottom w:val="0"/>
          <w:divBdr>
            <w:top w:val="none" w:sz="0" w:space="0" w:color="auto"/>
            <w:left w:val="none" w:sz="0" w:space="0" w:color="auto"/>
            <w:bottom w:val="none" w:sz="0" w:space="0" w:color="auto"/>
            <w:right w:val="none" w:sz="0" w:space="0" w:color="auto"/>
          </w:divBdr>
        </w:div>
        <w:div w:id="453255921">
          <w:marLeft w:val="640"/>
          <w:marRight w:val="0"/>
          <w:marTop w:val="0"/>
          <w:marBottom w:val="0"/>
          <w:divBdr>
            <w:top w:val="none" w:sz="0" w:space="0" w:color="auto"/>
            <w:left w:val="none" w:sz="0" w:space="0" w:color="auto"/>
            <w:bottom w:val="none" w:sz="0" w:space="0" w:color="auto"/>
            <w:right w:val="none" w:sz="0" w:space="0" w:color="auto"/>
          </w:divBdr>
        </w:div>
        <w:div w:id="674114829">
          <w:marLeft w:val="640"/>
          <w:marRight w:val="0"/>
          <w:marTop w:val="0"/>
          <w:marBottom w:val="0"/>
          <w:divBdr>
            <w:top w:val="none" w:sz="0" w:space="0" w:color="auto"/>
            <w:left w:val="none" w:sz="0" w:space="0" w:color="auto"/>
            <w:bottom w:val="none" w:sz="0" w:space="0" w:color="auto"/>
            <w:right w:val="none" w:sz="0" w:space="0" w:color="auto"/>
          </w:divBdr>
        </w:div>
        <w:div w:id="691221045">
          <w:marLeft w:val="640"/>
          <w:marRight w:val="0"/>
          <w:marTop w:val="0"/>
          <w:marBottom w:val="0"/>
          <w:divBdr>
            <w:top w:val="none" w:sz="0" w:space="0" w:color="auto"/>
            <w:left w:val="none" w:sz="0" w:space="0" w:color="auto"/>
            <w:bottom w:val="none" w:sz="0" w:space="0" w:color="auto"/>
            <w:right w:val="none" w:sz="0" w:space="0" w:color="auto"/>
          </w:divBdr>
        </w:div>
        <w:div w:id="707729524">
          <w:marLeft w:val="640"/>
          <w:marRight w:val="0"/>
          <w:marTop w:val="0"/>
          <w:marBottom w:val="0"/>
          <w:divBdr>
            <w:top w:val="none" w:sz="0" w:space="0" w:color="auto"/>
            <w:left w:val="none" w:sz="0" w:space="0" w:color="auto"/>
            <w:bottom w:val="none" w:sz="0" w:space="0" w:color="auto"/>
            <w:right w:val="none" w:sz="0" w:space="0" w:color="auto"/>
          </w:divBdr>
        </w:div>
        <w:div w:id="824777946">
          <w:marLeft w:val="640"/>
          <w:marRight w:val="0"/>
          <w:marTop w:val="0"/>
          <w:marBottom w:val="0"/>
          <w:divBdr>
            <w:top w:val="none" w:sz="0" w:space="0" w:color="auto"/>
            <w:left w:val="none" w:sz="0" w:space="0" w:color="auto"/>
            <w:bottom w:val="none" w:sz="0" w:space="0" w:color="auto"/>
            <w:right w:val="none" w:sz="0" w:space="0" w:color="auto"/>
          </w:divBdr>
        </w:div>
        <w:div w:id="858666087">
          <w:marLeft w:val="640"/>
          <w:marRight w:val="0"/>
          <w:marTop w:val="0"/>
          <w:marBottom w:val="0"/>
          <w:divBdr>
            <w:top w:val="none" w:sz="0" w:space="0" w:color="auto"/>
            <w:left w:val="none" w:sz="0" w:space="0" w:color="auto"/>
            <w:bottom w:val="none" w:sz="0" w:space="0" w:color="auto"/>
            <w:right w:val="none" w:sz="0" w:space="0" w:color="auto"/>
          </w:divBdr>
        </w:div>
        <w:div w:id="865944940">
          <w:marLeft w:val="640"/>
          <w:marRight w:val="0"/>
          <w:marTop w:val="0"/>
          <w:marBottom w:val="0"/>
          <w:divBdr>
            <w:top w:val="none" w:sz="0" w:space="0" w:color="auto"/>
            <w:left w:val="none" w:sz="0" w:space="0" w:color="auto"/>
            <w:bottom w:val="none" w:sz="0" w:space="0" w:color="auto"/>
            <w:right w:val="none" w:sz="0" w:space="0" w:color="auto"/>
          </w:divBdr>
        </w:div>
        <w:div w:id="870606157">
          <w:marLeft w:val="640"/>
          <w:marRight w:val="0"/>
          <w:marTop w:val="0"/>
          <w:marBottom w:val="0"/>
          <w:divBdr>
            <w:top w:val="none" w:sz="0" w:space="0" w:color="auto"/>
            <w:left w:val="none" w:sz="0" w:space="0" w:color="auto"/>
            <w:bottom w:val="none" w:sz="0" w:space="0" w:color="auto"/>
            <w:right w:val="none" w:sz="0" w:space="0" w:color="auto"/>
          </w:divBdr>
        </w:div>
        <w:div w:id="916482363">
          <w:marLeft w:val="640"/>
          <w:marRight w:val="0"/>
          <w:marTop w:val="0"/>
          <w:marBottom w:val="0"/>
          <w:divBdr>
            <w:top w:val="none" w:sz="0" w:space="0" w:color="auto"/>
            <w:left w:val="none" w:sz="0" w:space="0" w:color="auto"/>
            <w:bottom w:val="none" w:sz="0" w:space="0" w:color="auto"/>
            <w:right w:val="none" w:sz="0" w:space="0" w:color="auto"/>
          </w:divBdr>
        </w:div>
        <w:div w:id="1017148626">
          <w:marLeft w:val="640"/>
          <w:marRight w:val="0"/>
          <w:marTop w:val="0"/>
          <w:marBottom w:val="0"/>
          <w:divBdr>
            <w:top w:val="none" w:sz="0" w:space="0" w:color="auto"/>
            <w:left w:val="none" w:sz="0" w:space="0" w:color="auto"/>
            <w:bottom w:val="none" w:sz="0" w:space="0" w:color="auto"/>
            <w:right w:val="none" w:sz="0" w:space="0" w:color="auto"/>
          </w:divBdr>
        </w:div>
        <w:div w:id="1057431942">
          <w:marLeft w:val="640"/>
          <w:marRight w:val="0"/>
          <w:marTop w:val="0"/>
          <w:marBottom w:val="0"/>
          <w:divBdr>
            <w:top w:val="none" w:sz="0" w:space="0" w:color="auto"/>
            <w:left w:val="none" w:sz="0" w:space="0" w:color="auto"/>
            <w:bottom w:val="none" w:sz="0" w:space="0" w:color="auto"/>
            <w:right w:val="none" w:sz="0" w:space="0" w:color="auto"/>
          </w:divBdr>
        </w:div>
        <w:div w:id="1144615075">
          <w:marLeft w:val="640"/>
          <w:marRight w:val="0"/>
          <w:marTop w:val="0"/>
          <w:marBottom w:val="0"/>
          <w:divBdr>
            <w:top w:val="none" w:sz="0" w:space="0" w:color="auto"/>
            <w:left w:val="none" w:sz="0" w:space="0" w:color="auto"/>
            <w:bottom w:val="none" w:sz="0" w:space="0" w:color="auto"/>
            <w:right w:val="none" w:sz="0" w:space="0" w:color="auto"/>
          </w:divBdr>
        </w:div>
        <w:div w:id="1181506292">
          <w:marLeft w:val="640"/>
          <w:marRight w:val="0"/>
          <w:marTop w:val="0"/>
          <w:marBottom w:val="0"/>
          <w:divBdr>
            <w:top w:val="none" w:sz="0" w:space="0" w:color="auto"/>
            <w:left w:val="none" w:sz="0" w:space="0" w:color="auto"/>
            <w:bottom w:val="none" w:sz="0" w:space="0" w:color="auto"/>
            <w:right w:val="none" w:sz="0" w:space="0" w:color="auto"/>
          </w:divBdr>
        </w:div>
        <w:div w:id="1250506961">
          <w:marLeft w:val="640"/>
          <w:marRight w:val="0"/>
          <w:marTop w:val="0"/>
          <w:marBottom w:val="0"/>
          <w:divBdr>
            <w:top w:val="none" w:sz="0" w:space="0" w:color="auto"/>
            <w:left w:val="none" w:sz="0" w:space="0" w:color="auto"/>
            <w:bottom w:val="none" w:sz="0" w:space="0" w:color="auto"/>
            <w:right w:val="none" w:sz="0" w:space="0" w:color="auto"/>
          </w:divBdr>
        </w:div>
        <w:div w:id="1275015408">
          <w:marLeft w:val="640"/>
          <w:marRight w:val="0"/>
          <w:marTop w:val="0"/>
          <w:marBottom w:val="0"/>
          <w:divBdr>
            <w:top w:val="none" w:sz="0" w:space="0" w:color="auto"/>
            <w:left w:val="none" w:sz="0" w:space="0" w:color="auto"/>
            <w:bottom w:val="none" w:sz="0" w:space="0" w:color="auto"/>
            <w:right w:val="none" w:sz="0" w:space="0" w:color="auto"/>
          </w:divBdr>
        </w:div>
        <w:div w:id="1331330845">
          <w:marLeft w:val="640"/>
          <w:marRight w:val="0"/>
          <w:marTop w:val="0"/>
          <w:marBottom w:val="0"/>
          <w:divBdr>
            <w:top w:val="none" w:sz="0" w:space="0" w:color="auto"/>
            <w:left w:val="none" w:sz="0" w:space="0" w:color="auto"/>
            <w:bottom w:val="none" w:sz="0" w:space="0" w:color="auto"/>
            <w:right w:val="none" w:sz="0" w:space="0" w:color="auto"/>
          </w:divBdr>
        </w:div>
        <w:div w:id="1349410772">
          <w:marLeft w:val="640"/>
          <w:marRight w:val="0"/>
          <w:marTop w:val="0"/>
          <w:marBottom w:val="0"/>
          <w:divBdr>
            <w:top w:val="none" w:sz="0" w:space="0" w:color="auto"/>
            <w:left w:val="none" w:sz="0" w:space="0" w:color="auto"/>
            <w:bottom w:val="none" w:sz="0" w:space="0" w:color="auto"/>
            <w:right w:val="none" w:sz="0" w:space="0" w:color="auto"/>
          </w:divBdr>
        </w:div>
        <w:div w:id="1386683772">
          <w:marLeft w:val="640"/>
          <w:marRight w:val="0"/>
          <w:marTop w:val="0"/>
          <w:marBottom w:val="0"/>
          <w:divBdr>
            <w:top w:val="none" w:sz="0" w:space="0" w:color="auto"/>
            <w:left w:val="none" w:sz="0" w:space="0" w:color="auto"/>
            <w:bottom w:val="none" w:sz="0" w:space="0" w:color="auto"/>
            <w:right w:val="none" w:sz="0" w:space="0" w:color="auto"/>
          </w:divBdr>
        </w:div>
        <w:div w:id="1419600391">
          <w:marLeft w:val="640"/>
          <w:marRight w:val="0"/>
          <w:marTop w:val="0"/>
          <w:marBottom w:val="0"/>
          <w:divBdr>
            <w:top w:val="none" w:sz="0" w:space="0" w:color="auto"/>
            <w:left w:val="none" w:sz="0" w:space="0" w:color="auto"/>
            <w:bottom w:val="none" w:sz="0" w:space="0" w:color="auto"/>
            <w:right w:val="none" w:sz="0" w:space="0" w:color="auto"/>
          </w:divBdr>
        </w:div>
        <w:div w:id="1467629291">
          <w:marLeft w:val="640"/>
          <w:marRight w:val="0"/>
          <w:marTop w:val="0"/>
          <w:marBottom w:val="0"/>
          <w:divBdr>
            <w:top w:val="none" w:sz="0" w:space="0" w:color="auto"/>
            <w:left w:val="none" w:sz="0" w:space="0" w:color="auto"/>
            <w:bottom w:val="none" w:sz="0" w:space="0" w:color="auto"/>
            <w:right w:val="none" w:sz="0" w:space="0" w:color="auto"/>
          </w:divBdr>
        </w:div>
        <w:div w:id="1585064627">
          <w:marLeft w:val="640"/>
          <w:marRight w:val="0"/>
          <w:marTop w:val="0"/>
          <w:marBottom w:val="0"/>
          <w:divBdr>
            <w:top w:val="none" w:sz="0" w:space="0" w:color="auto"/>
            <w:left w:val="none" w:sz="0" w:space="0" w:color="auto"/>
            <w:bottom w:val="none" w:sz="0" w:space="0" w:color="auto"/>
            <w:right w:val="none" w:sz="0" w:space="0" w:color="auto"/>
          </w:divBdr>
        </w:div>
        <w:div w:id="1644389355">
          <w:marLeft w:val="640"/>
          <w:marRight w:val="0"/>
          <w:marTop w:val="0"/>
          <w:marBottom w:val="0"/>
          <w:divBdr>
            <w:top w:val="none" w:sz="0" w:space="0" w:color="auto"/>
            <w:left w:val="none" w:sz="0" w:space="0" w:color="auto"/>
            <w:bottom w:val="none" w:sz="0" w:space="0" w:color="auto"/>
            <w:right w:val="none" w:sz="0" w:space="0" w:color="auto"/>
          </w:divBdr>
        </w:div>
        <w:div w:id="1786465715">
          <w:marLeft w:val="640"/>
          <w:marRight w:val="0"/>
          <w:marTop w:val="0"/>
          <w:marBottom w:val="0"/>
          <w:divBdr>
            <w:top w:val="none" w:sz="0" w:space="0" w:color="auto"/>
            <w:left w:val="none" w:sz="0" w:space="0" w:color="auto"/>
            <w:bottom w:val="none" w:sz="0" w:space="0" w:color="auto"/>
            <w:right w:val="none" w:sz="0" w:space="0" w:color="auto"/>
          </w:divBdr>
        </w:div>
        <w:div w:id="1832864194">
          <w:marLeft w:val="640"/>
          <w:marRight w:val="0"/>
          <w:marTop w:val="0"/>
          <w:marBottom w:val="0"/>
          <w:divBdr>
            <w:top w:val="none" w:sz="0" w:space="0" w:color="auto"/>
            <w:left w:val="none" w:sz="0" w:space="0" w:color="auto"/>
            <w:bottom w:val="none" w:sz="0" w:space="0" w:color="auto"/>
            <w:right w:val="none" w:sz="0" w:space="0" w:color="auto"/>
          </w:divBdr>
        </w:div>
        <w:div w:id="1931427818">
          <w:marLeft w:val="640"/>
          <w:marRight w:val="0"/>
          <w:marTop w:val="0"/>
          <w:marBottom w:val="0"/>
          <w:divBdr>
            <w:top w:val="none" w:sz="0" w:space="0" w:color="auto"/>
            <w:left w:val="none" w:sz="0" w:space="0" w:color="auto"/>
            <w:bottom w:val="none" w:sz="0" w:space="0" w:color="auto"/>
            <w:right w:val="none" w:sz="0" w:space="0" w:color="auto"/>
          </w:divBdr>
        </w:div>
        <w:div w:id="1938637546">
          <w:marLeft w:val="640"/>
          <w:marRight w:val="0"/>
          <w:marTop w:val="0"/>
          <w:marBottom w:val="0"/>
          <w:divBdr>
            <w:top w:val="none" w:sz="0" w:space="0" w:color="auto"/>
            <w:left w:val="none" w:sz="0" w:space="0" w:color="auto"/>
            <w:bottom w:val="none" w:sz="0" w:space="0" w:color="auto"/>
            <w:right w:val="none" w:sz="0" w:space="0" w:color="auto"/>
          </w:divBdr>
        </w:div>
        <w:div w:id="1964850067">
          <w:marLeft w:val="640"/>
          <w:marRight w:val="0"/>
          <w:marTop w:val="0"/>
          <w:marBottom w:val="0"/>
          <w:divBdr>
            <w:top w:val="none" w:sz="0" w:space="0" w:color="auto"/>
            <w:left w:val="none" w:sz="0" w:space="0" w:color="auto"/>
            <w:bottom w:val="none" w:sz="0" w:space="0" w:color="auto"/>
            <w:right w:val="none" w:sz="0" w:space="0" w:color="auto"/>
          </w:divBdr>
        </w:div>
        <w:div w:id="2015720611">
          <w:marLeft w:val="640"/>
          <w:marRight w:val="0"/>
          <w:marTop w:val="0"/>
          <w:marBottom w:val="0"/>
          <w:divBdr>
            <w:top w:val="none" w:sz="0" w:space="0" w:color="auto"/>
            <w:left w:val="none" w:sz="0" w:space="0" w:color="auto"/>
            <w:bottom w:val="none" w:sz="0" w:space="0" w:color="auto"/>
            <w:right w:val="none" w:sz="0" w:space="0" w:color="auto"/>
          </w:divBdr>
        </w:div>
        <w:div w:id="2058627799">
          <w:marLeft w:val="640"/>
          <w:marRight w:val="0"/>
          <w:marTop w:val="0"/>
          <w:marBottom w:val="0"/>
          <w:divBdr>
            <w:top w:val="none" w:sz="0" w:space="0" w:color="auto"/>
            <w:left w:val="none" w:sz="0" w:space="0" w:color="auto"/>
            <w:bottom w:val="none" w:sz="0" w:space="0" w:color="auto"/>
            <w:right w:val="none" w:sz="0" w:space="0" w:color="auto"/>
          </w:divBdr>
        </w:div>
        <w:div w:id="2103138106">
          <w:marLeft w:val="640"/>
          <w:marRight w:val="0"/>
          <w:marTop w:val="0"/>
          <w:marBottom w:val="0"/>
          <w:divBdr>
            <w:top w:val="none" w:sz="0" w:space="0" w:color="auto"/>
            <w:left w:val="none" w:sz="0" w:space="0" w:color="auto"/>
            <w:bottom w:val="none" w:sz="0" w:space="0" w:color="auto"/>
            <w:right w:val="none" w:sz="0" w:space="0" w:color="auto"/>
          </w:divBdr>
        </w:div>
      </w:divsChild>
    </w:div>
    <w:div w:id="2008167762">
      <w:bodyDiv w:val="1"/>
      <w:marLeft w:val="0"/>
      <w:marRight w:val="0"/>
      <w:marTop w:val="0"/>
      <w:marBottom w:val="0"/>
      <w:divBdr>
        <w:top w:val="none" w:sz="0" w:space="0" w:color="auto"/>
        <w:left w:val="none" w:sz="0" w:space="0" w:color="auto"/>
        <w:bottom w:val="none" w:sz="0" w:space="0" w:color="auto"/>
        <w:right w:val="none" w:sz="0" w:space="0" w:color="auto"/>
      </w:divBdr>
      <w:divsChild>
        <w:div w:id="6374012">
          <w:marLeft w:val="640"/>
          <w:marRight w:val="0"/>
          <w:marTop w:val="0"/>
          <w:marBottom w:val="0"/>
          <w:divBdr>
            <w:top w:val="none" w:sz="0" w:space="0" w:color="auto"/>
            <w:left w:val="none" w:sz="0" w:space="0" w:color="auto"/>
            <w:bottom w:val="none" w:sz="0" w:space="0" w:color="auto"/>
            <w:right w:val="none" w:sz="0" w:space="0" w:color="auto"/>
          </w:divBdr>
        </w:div>
        <w:div w:id="24599595">
          <w:marLeft w:val="640"/>
          <w:marRight w:val="0"/>
          <w:marTop w:val="0"/>
          <w:marBottom w:val="0"/>
          <w:divBdr>
            <w:top w:val="none" w:sz="0" w:space="0" w:color="auto"/>
            <w:left w:val="none" w:sz="0" w:space="0" w:color="auto"/>
            <w:bottom w:val="none" w:sz="0" w:space="0" w:color="auto"/>
            <w:right w:val="none" w:sz="0" w:space="0" w:color="auto"/>
          </w:divBdr>
        </w:div>
        <w:div w:id="98377753">
          <w:marLeft w:val="640"/>
          <w:marRight w:val="0"/>
          <w:marTop w:val="0"/>
          <w:marBottom w:val="0"/>
          <w:divBdr>
            <w:top w:val="none" w:sz="0" w:space="0" w:color="auto"/>
            <w:left w:val="none" w:sz="0" w:space="0" w:color="auto"/>
            <w:bottom w:val="none" w:sz="0" w:space="0" w:color="auto"/>
            <w:right w:val="none" w:sz="0" w:space="0" w:color="auto"/>
          </w:divBdr>
        </w:div>
        <w:div w:id="201215206">
          <w:marLeft w:val="640"/>
          <w:marRight w:val="0"/>
          <w:marTop w:val="0"/>
          <w:marBottom w:val="0"/>
          <w:divBdr>
            <w:top w:val="none" w:sz="0" w:space="0" w:color="auto"/>
            <w:left w:val="none" w:sz="0" w:space="0" w:color="auto"/>
            <w:bottom w:val="none" w:sz="0" w:space="0" w:color="auto"/>
            <w:right w:val="none" w:sz="0" w:space="0" w:color="auto"/>
          </w:divBdr>
        </w:div>
        <w:div w:id="261037632">
          <w:marLeft w:val="640"/>
          <w:marRight w:val="0"/>
          <w:marTop w:val="0"/>
          <w:marBottom w:val="0"/>
          <w:divBdr>
            <w:top w:val="none" w:sz="0" w:space="0" w:color="auto"/>
            <w:left w:val="none" w:sz="0" w:space="0" w:color="auto"/>
            <w:bottom w:val="none" w:sz="0" w:space="0" w:color="auto"/>
            <w:right w:val="none" w:sz="0" w:space="0" w:color="auto"/>
          </w:divBdr>
        </w:div>
        <w:div w:id="270167689">
          <w:marLeft w:val="640"/>
          <w:marRight w:val="0"/>
          <w:marTop w:val="0"/>
          <w:marBottom w:val="0"/>
          <w:divBdr>
            <w:top w:val="none" w:sz="0" w:space="0" w:color="auto"/>
            <w:left w:val="none" w:sz="0" w:space="0" w:color="auto"/>
            <w:bottom w:val="none" w:sz="0" w:space="0" w:color="auto"/>
            <w:right w:val="none" w:sz="0" w:space="0" w:color="auto"/>
          </w:divBdr>
        </w:div>
        <w:div w:id="297416134">
          <w:marLeft w:val="640"/>
          <w:marRight w:val="0"/>
          <w:marTop w:val="0"/>
          <w:marBottom w:val="0"/>
          <w:divBdr>
            <w:top w:val="none" w:sz="0" w:space="0" w:color="auto"/>
            <w:left w:val="none" w:sz="0" w:space="0" w:color="auto"/>
            <w:bottom w:val="none" w:sz="0" w:space="0" w:color="auto"/>
            <w:right w:val="none" w:sz="0" w:space="0" w:color="auto"/>
          </w:divBdr>
        </w:div>
        <w:div w:id="360126505">
          <w:marLeft w:val="640"/>
          <w:marRight w:val="0"/>
          <w:marTop w:val="0"/>
          <w:marBottom w:val="0"/>
          <w:divBdr>
            <w:top w:val="none" w:sz="0" w:space="0" w:color="auto"/>
            <w:left w:val="none" w:sz="0" w:space="0" w:color="auto"/>
            <w:bottom w:val="none" w:sz="0" w:space="0" w:color="auto"/>
            <w:right w:val="none" w:sz="0" w:space="0" w:color="auto"/>
          </w:divBdr>
        </w:div>
        <w:div w:id="383796270">
          <w:marLeft w:val="640"/>
          <w:marRight w:val="0"/>
          <w:marTop w:val="0"/>
          <w:marBottom w:val="0"/>
          <w:divBdr>
            <w:top w:val="none" w:sz="0" w:space="0" w:color="auto"/>
            <w:left w:val="none" w:sz="0" w:space="0" w:color="auto"/>
            <w:bottom w:val="none" w:sz="0" w:space="0" w:color="auto"/>
            <w:right w:val="none" w:sz="0" w:space="0" w:color="auto"/>
          </w:divBdr>
        </w:div>
        <w:div w:id="533081859">
          <w:marLeft w:val="640"/>
          <w:marRight w:val="0"/>
          <w:marTop w:val="0"/>
          <w:marBottom w:val="0"/>
          <w:divBdr>
            <w:top w:val="none" w:sz="0" w:space="0" w:color="auto"/>
            <w:left w:val="none" w:sz="0" w:space="0" w:color="auto"/>
            <w:bottom w:val="none" w:sz="0" w:space="0" w:color="auto"/>
            <w:right w:val="none" w:sz="0" w:space="0" w:color="auto"/>
          </w:divBdr>
        </w:div>
        <w:div w:id="591009419">
          <w:marLeft w:val="640"/>
          <w:marRight w:val="0"/>
          <w:marTop w:val="0"/>
          <w:marBottom w:val="0"/>
          <w:divBdr>
            <w:top w:val="none" w:sz="0" w:space="0" w:color="auto"/>
            <w:left w:val="none" w:sz="0" w:space="0" w:color="auto"/>
            <w:bottom w:val="none" w:sz="0" w:space="0" w:color="auto"/>
            <w:right w:val="none" w:sz="0" w:space="0" w:color="auto"/>
          </w:divBdr>
        </w:div>
        <w:div w:id="667951883">
          <w:marLeft w:val="640"/>
          <w:marRight w:val="0"/>
          <w:marTop w:val="0"/>
          <w:marBottom w:val="0"/>
          <w:divBdr>
            <w:top w:val="none" w:sz="0" w:space="0" w:color="auto"/>
            <w:left w:val="none" w:sz="0" w:space="0" w:color="auto"/>
            <w:bottom w:val="none" w:sz="0" w:space="0" w:color="auto"/>
            <w:right w:val="none" w:sz="0" w:space="0" w:color="auto"/>
          </w:divBdr>
        </w:div>
        <w:div w:id="675808440">
          <w:marLeft w:val="640"/>
          <w:marRight w:val="0"/>
          <w:marTop w:val="0"/>
          <w:marBottom w:val="0"/>
          <w:divBdr>
            <w:top w:val="none" w:sz="0" w:space="0" w:color="auto"/>
            <w:left w:val="none" w:sz="0" w:space="0" w:color="auto"/>
            <w:bottom w:val="none" w:sz="0" w:space="0" w:color="auto"/>
            <w:right w:val="none" w:sz="0" w:space="0" w:color="auto"/>
          </w:divBdr>
        </w:div>
        <w:div w:id="706030273">
          <w:marLeft w:val="640"/>
          <w:marRight w:val="0"/>
          <w:marTop w:val="0"/>
          <w:marBottom w:val="0"/>
          <w:divBdr>
            <w:top w:val="none" w:sz="0" w:space="0" w:color="auto"/>
            <w:left w:val="none" w:sz="0" w:space="0" w:color="auto"/>
            <w:bottom w:val="none" w:sz="0" w:space="0" w:color="auto"/>
            <w:right w:val="none" w:sz="0" w:space="0" w:color="auto"/>
          </w:divBdr>
        </w:div>
        <w:div w:id="735010507">
          <w:marLeft w:val="640"/>
          <w:marRight w:val="0"/>
          <w:marTop w:val="0"/>
          <w:marBottom w:val="0"/>
          <w:divBdr>
            <w:top w:val="none" w:sz="0" w:space="0" w:color="auto"/>
            <w:left w:val="none" w:sz="0" w:space="0" w:color="auto"/>
            <w:bottom w:val="none" w:sz="0" w:space="0" w:color="auto"/>
            <w:right w:val="none" w:sz="0" w:space="0" w:color="auto"/>
          </w:divBdr>
        </w:div>
        <w:div w:id="868489536">
          <w:marLeft w:val="640"/>
          <w:marRight w:val="0"/>
          <w:marTop w:val="0"/>
          <w:marBottom w:val="0"/>
          <w:divBdr>
            <w:top w:val="none" w:sz="0" w:space="0" w:color="auto"/>
            <w:left w:val="none" w:sz="0" w:space="0" w:color="auto"/>
            <w:bottom w:val="none" w:sz="0" w:space="0" w:color="auto"/>
            <w:right w:val="none" w:sz="0" w:space="0" w:color="auto"/>
          </w:divBdr>
        </w:div>
        <w:div w:id="987248803">
          <w:marLeft w:val="640"/>
          <w:marRight w:val="0"/>
          <w:marTop w:val="0"/>
          <w:marBottom w:val="0"/>
          <w:divBdr>
            <w:top w:val="none" w:sz="0" w:space="0" w:color="auto"/>
            <w:left w:val="none" w:sz="0" w:space="0" w:color="auto"/>
            <w:bottom w:val="none" w:sz="0" w:space="0" w:color="auto"/>
            <w:right w:val="none" w:sz="0" w:space="0" w:color="auto"/>
          </w:divBdr>
        </w:div>
        <w:div w:id="1152602048">
          <w:marLeft w:val="640"/>
          <w:marRight w:val="0"/>
          <w:marTop w:val="0"/>
          <w:marBottom w:val="0"/>
          <w:divBdr>
            <w:top w:val="none" w:sz="0" w:space="0" w:color="auto"/>
            <w:left w:val="none" w:sz="0" w:space="0" w:color="auto"/>
            <w:bottom w:val="none" w:sz="0" w:space="0" w:color="auto"/>
            <w:right w:val="none" w:sz="0" w:space="0" w:color="auto"/>
          </w:divBdr>
        </w:div>
        <w:div w:id="1301692698">
          <w:marLeft w:val="640"/>
          <w:marRight w:val="0"/>
          <w:marTop w:val="0"/>
          <w:marBottom w:val="0"/>
          <w:divBdr>
            <w:top w:val="none" w:sz="0" w:space="0" w:color="auto"/>
            <w:left w:val="none" w:sz="0" w:space="0" w:color="auto"/>
            <w:bottom w:val="none" w:sz="0" w:space="0" w:color="auto"/>
            <w:right w:val="none" w:sz="0" w:space="0" w:color="auto"/>
          </w:divBdr>
        </w:div>
        <w:div w:id="1401250226">
          <w:marLeft w:val="640"/>
          <w:marRight w:val="0"/>
          <w:marTop w:val="0"/>
          <w:marBottom w:val="0"/>
          <w:divBdr>
            <w:top w:val="none" w:sz="0" w:space="0" w:color="auto"/>
            <w:left w:val="none" w:sz="0" w:space="0" w:color="auto"/>
            <w:bottom w:val="none" w:sz="0" w:space="0" w:color="auto"/>
            <w:right w:val="none" w:sz="0" w:space="0" w:color="auto"/>
          </w:divBdr>
        </w:div>
        <w:div w:id="1469476106">
          <w:marLeft w:val="640"/>
          <w:marRight w:val="0"/>
          <w:marTop w:val="0"/>
          <w:marBottom w:val="0"/>
          <w:divBdr>
            <w:top w:val="none" w:sz="0" w:space="0" w:color="auto"/>
            <w:left w:val="none" w:sz="0" w:space="0" w:color="auto"/>
            <w:bottom w:val="none" w:sz="0" w:space="0" w:color="auto"/>
            <w:right w:val="none" w:sz="0" w:space="0" w:color="auto"/>
          </w:divBdr>
        </w:div>
        <w:div w:id="1829831918">
          <w:marLeft w:val="640"/>
          <w:marRight w:val="0"/>
          <w:marTop w:val="0"/>
          <w:marBottom w:val="0"/>
          <w:divBdr>
            <w:top w:val="none" w:sz="0" w:space="0" w:color="auto"/>
            <w:left w:val="none" w:sz="0" w:space="0" w:color="auto"/>
            <w:bottom w:val="none" w:sz="0" w:space="0" w:color="auto"/>
            <w:right w:val="none" w:sz="0" w:space="0" w:color="auto"/>
          </w:divBdr>
        </w:div>
        <w:div w:id="1859659135">
          <w:marLeft w:val="640"/>
          <w:marRight w:val="0"/>
          <w:marTop w:val="0"/>
          <w:marBottom w:val="0"/>
          <w:divBdr>
            <w:top w:val="none" w:sz="0" w:space="0" w:color="auto"/>
            <w:left w:val="none" w:sz="0" w:space="0" w:color="auto"/>
            <w:bottom w:val="none" w:sz="0" w:space="0" w:color="auto"/>
            <w:right w:val="none" w:sz="0" w:space="0" w:color="auto"/>
          </w:divBdr>
        </w:div>
        <w:div w:id="2024430491">
          <w:marLeft w:val="640"/>
          <w:marRight w:val="0"/>
          <w:marTop w:val="0"/>
          <w:marBottom w:val="0"/>
          <w:divBdr>
            <w:top w:val="none" w:sz="0" w:space="0" w:color="auto"/>
            <w:left w:val="none" w:sz="0" w:space="0" w:color="auto"/>
            <w:bottom w:val="none" w:sz="0" w:space="0" w:color="auto"/>
            <w:right w:val="none" w:sz="0" w:space="0" w:color="auto"/>
          </w:divBdr>
        </w:div>
        <w:div w:id="2036812302">
          <w:marLeft w:val="640"/>
          <w:marRight w:val="0"/>
          <w:marTop w:val="0"/>
          <w:marBottom w:val="0"/>
          <w:divBdr>
            <w:top w:val="none" w:sz="0" w:space="0" w:color="auto"/>
            <w:left w:val="none" w:sz="0" w:space="0" w:color="auto"/>
            <w:bottom w:val="none" w:sz="0" w:space="0" w:color="auto"/>
            <w:right w:val="none" w:sz="0" w:space="0" w:color="auto"/>
          </w:divBdr>
        </w:div>
        <w:div w:id="2115323956">
          <w:marLeft w:val="640"/>
          <w:marRight w:val="0"/>
          <w:marTop w:val="0"/>
          <w:marBottom w:val="0"/>
          <w:divBdr>
            <w:top w:val="none" w:sz="0" w:space="0" w:color="auto"/>
            <w:left w:val="none" w:sz="0" w:space="0" w:color="auto"/>
            <w:bottom w:val="none" w:sz="0" w:space="0" w:color="auto"/>
            <w:right w:val="none" w:sz="0" w:space="0" w:color="auto"/>
          </w:divBdr>
        </w:div>
      </w:divsChild>
    </w:div>
    <w:div w:id="2019455031">
      <w:bodyDiv w:val="1"/>
      <w:marLeft w:val="0"/>
      <w:marRight w:val="0"/>
      <w:marTop w:val="0"/>
      <w:marBottom w:val="0"/>
      <w:divBdr>
        <w:top w:val="none" w:sz="0" w:space="0" w:color="auto"/>
        <w:left w:val="none" w:sz="0" w:space="0" w:color="auto"/>
        <w:bottom w:val="none" w:sz="0" w:space="0" w:color="auto"/>
        <w:right w:val="none" w:sz="0" w:space="0" w:color="auto"/>
      </w:divBdr>
      <w:divsChild>
        <w:div w:id="31002739">
          <w:marLeft w:val="640"/>
          <w:marRight w:val="0"/>
          <w:marTop w:val="0"/>
          <w:marBottom w:val="0"/>
          <w:divBdr>
            <w:top w:val="none" w:sz="0" w:space="0" w:color="auto"/>
            <w:left w:val="none" w:sz="0" w:space="0" w:color="auto"/>
            <w:bottom w:val="none" w:sz="0" w:space="0" w:color="auto"/>
            <w:right w:val="none" w:sz="0" w:space="0" w:color="auto"/>
          </w:divBdr>
        </w:div>
        <w:div w:id="49306559">
          <w:marLeft w:val="640"/>
          <w:marRight w:val="0"/>
          <w:marTop w:val="0"/>
          <w:marBottom w:val="0"/>
          <w:divBdr>
            <w:top w:val="none" w:sz="0" w:space="0" w:color="auto"/>
            <w:left w:val="none" w:sz="0" w:space="0" w:color="auto"/>
            <w:bottom w:val="none" w:sz="0" w:space="0" w:color="auto"/>
            <w:right w:val="none" w:sz="0" w:space="0" w:color="auto"/>
          </w:divBdr>
        </w:div>
        <w:div w:id="122578695">
          <w:marLeft w:val="640"/>
          <w:marRight w:val="0"/>
          <w:marTop w:val="0"/>
          <w:marBottom w:val="0"/>
          <w:divBdr>
            <w:top w:val="none" w:sz="0" w:space="0" w:color="auto"/>
            <w:left w:val="none" w:sz="0" w:space="0" w:color="auto"/>
            <w:bottom w:val="none" w:sz="0" w:space="0" w:color="auto"/>
            <w:right w:val="none" w:sz="0" w:space="0" w:color="auto"/>
          </w:divBdr>
        </w:div>
        <w:div w:id="260066105">
          <w:marLeft w:val="640"/>
          <w:marRight w:val="0"/>
          <w:marTop w:val="0"/>
          <w:marBottom w:val="0"/>
          <w:divBdr>
            <w:top w:val="none" w:sz="0" w:space="0" w:color="auto"/>
            <w:left w:val="none" w:sz="0" w:space="0" w:color="auto"/>
            <w:bottom w:val="none" w:sz="0" w:space="0" w:color="auto"/>
            <w:right w:val="none" w:sz="0" w:space="0" w:color="auto"/>
          </w:divBdr>
        </w:div>
        <w:div w:id="284233707">
          <w:marLeft w:val="640"/>
          <w:marRight w:val="0"/>
          <w:marTop w:val="0"/>
          <w:marBottom w:val="0"/>
          <w:divBdr>
            <w:top w:val="none" w:sz="0" w:space="0" w:color="auto"/>
            <w:left w:val="none" w:sz="0" w:space="0" w:color="auto"/>
            <w:bottom w:val="none" w:sz="0" w:space="0" w:color="auto"/>
            <w:right w:val="none" w:sz="0" w:space="0" w:color="auto"/>
          </w:divBdr>
        </w:div>
        <w:div w:id="323822258">
          <w:marLeft w:val="640"/>
          <w:marRight w:val="0"/>
          <w:marTop w:val="0"/>
          <w:marBottom w:val="0"/>
          <w:divBdr>
            <w:top w:val="none" w:sz="0" w:space="0" w:color="auto"/>
            <w:left w:val="none" w:sz="0" w:space="0" w:color="auto"/>
            <w:bottom w:val="none" w:sz="0" w:space="0" w:color="auto"/>
            <w:right w:val="none" w:sz="0" w:space="0" w:color="auto"/>
          </w:divBdr>
        </w:div>
        <w:div w:id="517037714">
          <w:marLeft w:val="640"/>
          <w:marRight w:val="0"/>
          <w:marTop w:val="0"/>
          <w:marBottom w:val="0"/>
          <w:divBdr>
            <w:top w:val="none" w:sz="0" w:space="0" w:color="auto"/>
            <w:left w:val="none" w:sz="0" w:space="0" w:color="auto"/>
            <w:bottom w:val="none" w:sz="0" w:space="0" w:color="auto"/>
            <w:right w:val="none" w:sz="0" w:space="0" w:color="auto"/>
          </w:divBdr>
        </w:div>
        <w:div w:id="550263879">
          <w:marLeft w:val="640"/>
          <w:marRight w:val="0"/>
          <w:marTop w:val="0"/>
          <w:marBottom w:val="0"/>
          <w:divBdr>
            <w:top w:val="none" w:sz="0" w:space="0" w:color="auto"/>
            <w:left w:val="none" w:sz="0" w:space="0" w:color="auto"/>
            <w:bottom w:val="none" w:sz="0" w:space="0" w:color="auto"/>
            <w:right w:val="none" w:sz="0" w:space="0" w:color="auto"/>
          </w:divBdr>
        </w:div>
        <w:div w:id="614946143">
          <w:marLeft w:val="640"/>
          <w:marRight w:val="0"/>
          <w:marTop w:val="0"/>
          <w:marBottom w:val="0"/>
          <w:divBdr>
            <w:top w:val="none" w:sz="0" w:space="0" w:color="auto"/>
            <w:left w:val="none" w:sz="0" w:space="0" w:color="auto"/>
            <w:bottom w:val="none" w:sz="0" w:space="0" w:color="auto"/>
            <w:right w:val="none" w:sz="0" w:space="0" w:color="auto"/>
          </w:divBdr>
        </w:div>
        <w:div w:id="650601108">
          <w:marLeft w:val="640"/>
          <w:marRight w:val="0"/>
          <w:marTop w:val="0"/>
          <w:marBottom w:val="0"/>
          <w:divBdr>
            <w:top w:val="none" w:sz="0" w:space="0" w:color="auto"/>
            <w:left w:val="none" w:sz="0" w:space="0" w:color="auto"/>
            <w:bottom w:val="none" w:sz="0" w:space="0" w:color="auto"/>
            <w:right w:val="none" w:sz="0" w:space="0" w:color="auto"/>
          </w:divBdr>
        </w:div>
        <w:div w:id="690306358">
          <w:marLeft w:val="640"/>
          <w:marRight w:val="0"/>
          <w:marTop w:val="0"/>
          <w:marBottom w:val="0"/>
          <w:divBdr>
            <w:top w:val="none" w:sz="0" w:space="0" w:color="auto"/>
            <w:left w:val="none" w:sz="0" w:space="0" w:color="auto"/>
            <w:bottom w:val="none" w:sz="0" w:space="0" w:color="auto"/>
            <w:right w:val="none" w:sz="0" w:space="0" w:color="auto"/>
          </w:divBdr>
        </w:div>
        <w:div w:id="766658398">
          <w:marLeft w:val="640"/>
          <w:marRight w:val="0"/>
          <w:marTop w:val="0"/>
          <w:marBottom w:val="0"/>
          <w:divBdr>
            <w:top w:val="none" w:sz="0" w:space="0" w:color="auto"/>
            <w:left w:val="none" w:sz="0" w:space="0" w:color="auto"/>
            <w:bottom w:val="none" w:sz="0" w:space="0" w:color="auto"/>
            <w:right w:val="none" w:sz="0" w:space="0" w:color="auto"/>
          </w:divBdr>
        </w:div>
        <w:div w:id="874196630">
          <w:marLeft w:val="640"/>
          <w:marRight w:val="0"/>
          <w:marTop w:val="0"/>
          <w:marBottom w:val="0"/>
          <w:divBdr>
            <w:top w:val="none" w:sz="0" w:space="0" w:color="auto"/>
            <w:left w:val="none" w:sz="0" w:space="0" w:color="auto"/>
            <w:bottom w:val="none" w:sz="0" w:space="0" w:color="auto"/>
            <w:right w:val="none" w:sz="0" w:space="0" w:color="auto"/>
          </w:divBdr>
        </w:div>
        <w:div w:id="876771775">
          <w:marLeft w:val="640"/>
          <w:marRight w:val="0"/>
          <w:marTop w:val="0"/>
          <w:marBottom w:val="0"/>
          <w:divBdr>
            <w:top w:val="none" w:sz="0" w:space="0" w:color="auto"/>
            <w:left w:val="none" w:sz="0" w:space="0" w:color="auto"/>
            <w:bottom w:val="none" w:sz="0" w:space="0" w:color="auto"/>
            <w:right w:val="none" w:sz="0" w:space="0" w:color="auto"/>
          </w:divBdr>
        </w:div>
        <w:div w:id="967976560">
          <w:marLeft w:val="640"/>
          <w:marRight w:val="0"/>
          <w:marTop w:val="0"/>
          <w:marBottom w:val="0"/>
          <w:divBdr>
            <w:top w:val="none" w:sz="0" w:space="0" w:color="auto"/>
            <w:left w:val="none" w:sz="0" w:space="0" w:color="auto"/>
            <w:bottom w:val="none" w:sz="0" w:space="0" w:color="auto"/>
            <w:right w:val="none" w:sz="0" w:space="0" w:color="auto"/>
          </w:divBdr>
        </w:div>
        <w:div w:id="1056902134">
          <w:marLeft w:val="640"/>
          <w:marRight w:val="0"/>
          <w:marTop w:val="0"/>
          <w:marBottom w:val="0"/>
          <w:divBdr>
            <w:top w:val="none" w:sz="0" w:space="0" w:color="auto"/>
            <w:left w:val="none" w:sz="0" w:space="0" w:color="auto"/>
            <w:bottom w:val="none" w:sz="0" w:space="0" w:color="auto"/>
            <w:right w:val="none" w:sz="0" w:space="0" w:color="auto"/>
          </w:divBdr>
        </w:div>
        <w:div w:id="1069380075">
          <w:marLeft w:val="640"/>
          <w:marRight w:val="0"/>
          <w:marTop w:val="0"/>
          <w:marBottom w:val="0"/>
          <w:divBdr>
            <w:top w:val="none" w:sz="0" w:space="0" w:color="auto"/>
            <w:left w:val="none" w:sz="0" w:space="0" w:color="auto"/>
            <w:bottom w:val="none" w:sz="0" w:space="0" w:color="auto"/>
            <w:right w:val="none" w:sz="0" w:space="0" w:color="auto"/>
          </w:divBdr>
        </w:div>
        <w:div w:id="1090587909">
          <w:marLeft w:val="640"/>
          <w:marRight w:val="0"/>
          <w:marTop w:val="0"/>
          <w:marBottom w:val="0"/>
          <w:divBdr>
            <w:top w:val="none" w:sz="0" w:space="0" w:color="auto"/>
            <w:left w:val="none" w:sz="0" w:space="0" w:color="auto"/>
            <w:bottom w:val="none" w:sz="0" w:space="0" w:color="auto"/>
            <w:right w:val="none" w:sz="0" w:space="0" w:color="auto"/>
          </w:divBdr>
        </w:div>
        <w:div w:id="1170825889">
          <w:marLeft w:val="640"/>
          <w:marRight w:val="0"/>
          <w:marTop w:val="0"/>
          <w:marBottom w:val="0"/>
          <w:divBdr>
            <w:top w:val="none" w:sz="0" w:space="0" w:color="auto"/>
            <w:left w:val="none" w:sz="0" w:space="0" w:color="auto"/>
            <w:bottom w:val="none" w:sz="0" w:space="0" w:color="auto"/>
            <w:right w:val="none" w:sz="0" w:space="0" w:color="auto"/>
          </w:divBdr>
        </w:div>
        <w:div w:id="1196390331">
          <w:marLeft w:val="640"/>
          <w:marRight w:val="0"/>
          <w:marTop w:val="0"/>
          <w:marBottom w:val="0"/>
          <w:divBdr>
            <w:top w:val="none" w:sz="0" w:space="0" w:color="auto"/>
            <w:left w:val="none" w:sz="0" w:space="0" w:color="auto"/>
            <w:bottom w:val="none" w:sz="0" w:space="0" w:color="auto"/>
            <w:right w:val="none" w:sz="0" w:space="0" w:color="auto"/>
          </w:divBdr>
        </w:div>
        <w:div w:id="1211500416">
          <w:marLeft w:val="640"/>
          <w:marRight w:val="0"/>
          <w:marTop w:val="0"/>
          <w:marBottom w:val="0"/>
          <w:divBdr>
            <w:top w:val="none" w:sz="0" w:space="0" w:color="auto"/>
            <w:left w:val="none" w:sz="0" w:space="0" w:color="auto"/>
            <w:bottom w:val="none" w:sz="0" w:space="0" w:color="auto"/>
            <w:right w:val="none" w:sz="0" w:space="0" w:color="auto"/>
          </w:divBdr>
        </w:div>
        <w:div w:id="1343554342">
          <w:marLeft w:val="640"/>
          <w:marRight w:val="0"/>
          <w:marTop w:val="0"/>
          <w:marBottom w:val="0"/>
          <w:divBdr>
            <w:top w:val="none" w:sz="0" w:space="0" w:color="auto"/>
            <w:left w:val="none" w:sz="0" w:space="0" w:color="auto"/>
            <w:bottom w:val="none" w:sz="0" w:space="0" w:color="auto"/>
            <w:right w:val="none" w:sz="0" w:space="0" w:color="auto"/>
          </w:divBdr>
        </w:div>
        <w:div w:id="1441533960">
          <w:marLeft w:val="640"/>
          <w:marRight w:val="0"/>
          <w:marTop w:val="0"/>
          <w:marBottom w:val="0"/>
          <w:divBdr>
            <w:top w:val="none" w:sz="0" w:space="0" w:color="auto"/>
            <w:left w:val="none" w:sz="0" w:space="0" w:color="auto"/>
            <w:bottom w:val="none" w:sz="0" w:space="0" w:color="auto"/>
            <w:right w:val="none" w:sz="0" w:space="0" w:color="auto"/>
          </w:divBdr>
        </w:div>
        <w:div w:id="1513032556">
          <w:marLeft w:val="640"/>
          <w:marRight w:val="0"/>
          <w:marTop w:val="0"/>
          <w:marBottom w:val="0"/>
          <w:divBdr>
            <w:top w:val="none" w:sz="0" w:space="0" w:color="auto"/>
            <w:left w:val="none" w:sz="0" w:space="0" w:color="auto"/>
            <w:bottom w:val="none" w:sz="0" w:space="0" w:color="auto"/>
            <w:right w:val="none" w:sz="0" w:space="0" w:color="auto"/>
          </w:divBdr>
        </w:div>
        <w:div w:id="1539124030">
          <w:marLeft w:val="640"/>
          <w:marRight w:val="0"/>
          <w:marTop w:val="0"/>
          <w:marBottom w:val="0"/>
          <w:divBdr>
            <w:top w:val="none" w:sz="0" w:space="0" w:color="auto"/>
            <w:left w:val="none" w:sz="0" w:space="0" w:color="auto"/>
            <w:bottom w:val="none" w:sz="0" w:space="0" w:color="auto"/>
            <w:right w:val="none" w:sz="0" w:space="0" w:color="auto"/>
          </w:divBdr>
        </w:div>
        <w:div w:id="1616253774">
          <w:marLeft w:val="640"/>
          <w:marRight w:val="0"/>
          <w:marTop w:val="0"/>
          <w:marBottom w:val="0"/>
          <w:divBdr>
            <w:top w:val="none" w:sz="0" w:space="0" w:color="auto"/>
            <w:left w:val="none" w:sz="0" w:space="0" w:color="auto"/>
            <w:bottom w:val="none" w:sz="0" w:space="0" w:color="auto"/>
            <w:right w:val="none" w:sz="0" w:space="0" w:color="auto"/>
          </w:divBdr>
        </w:div>
        <w:div w:id="1627076887">
          <w:marLeft w:val="640"/>
          <w:marRight w:val="0"/>
          <w:marTop w:val="0"/>
          <w:marBottom w:val="0"/>
          <w:divBdr>
            <w:top w:val="none" w:sz="0" w:space="0" w:color="auto"/>
            <w:left w:val="none" w:sz="0" w:space="0" w:color="auto"/>
            <w:bottom w:val="none" w:sz="0" w:space="0" w:color="auto"/>
            <w:right w:val="none" w:sz="0" w:space="0" w:color="auto"/>
          </w:divBdr>
        </w:div>
        <w:div w:id="1756440019">
          <w:marLeft w:val="640"/>
          <w:marRight w:val="0"/>
          <w:marTop w:val="0"/>
          <w:marBottom w:val="0"/>
          <w:divBdr>
            <w:top w:val="none" w:sz="0" w:space="0" w:color="auto"/>
            <w:left w:val="none" w:sz="0" w:space="0" w:color="auto"/>
            <w:bottom w:val="none" w:sz="0" w:space="0" w:color="auto"/>
            <w:right w:val="none" w:sz="0" w:space="0" w:color="auto"/>
          </w:divBdr>
        </w:div>
        <w:div w:id="1831284000">
          <w:marLeft w:val="640"/>
          <w:marRight w:val="0"/>
          <w:marTop w:val="0"/>
          <w:marBottom w:val="0"/>
          <w:divBdr>
            <w:top w:val="none" w:sz="0" w:space="0" w:color="auto"/>
            <w:left w:val="none" w:sz="0" w:space="0" w:color="auto"/>
            <w:bottom w:val="none" w:sz="0" w:space="0" w:color="auto"/>
            <w:right w:val="none" w:sz="0" w:space="0" w:color="auto"/>
          </w:divBdr>
        </w:div>
        <w:div w:id="1880389633">
          <w:marLeft w:val="640"/>
          <w:marRight w:val="0"/>
          <w:marTop w:val="0"/>
          <w:marBottom w:val="0"/>
          <w:divBdr>
            <w:top w:val="none" w:sz="0" w:space="0" w:color="auto"/>
            <w:left w:val="none" w:sz="0" w:space="0" w:color="auto"/>
            <w:bottom w:val="none" w:sz="0" w:space="0" w:color="auto"/>
            <w:right w:val="none" w:sz="0" w:space="0" w:color="auto"/>
          </w:divBdr>
        </w:div>
        <w:div w:id="1966689703">
          <w:marLeft w:val="640"/>
          <w:marRight w:val="0"/>
          <w:marTop w:val="0"/>
          <w:marBottom w:val="0"/>
          <w:divBdr>
            <w:top w:val="none" w:sz="0" w:space="0" w:color="auto"/>
            <w:left w:val="none" w:sz="0" w:space="0" w:color="auto"/>
            <w:bottom w:val="none" w:sz="0" w:space="0" w:color="auto"/>
            <w:right w:val="none" w:sz="0" w:space="0" w:color="auto"/>
          </w:divBdr>
        </w:div>
        <w:div w:id="1998805507">
          <w:marLeft w:val="640"/>
          <w:marRight w:val="0"/>
          <w:marTop w:val="0"/>
          <w:marBottom w:val="0"/>
          <w:divBdr>
            <w:top w:val="none" w:sz="0" w:space="0" w:color="auto"/>
            <w:left w:val="none" w:sz="0" w:space="0" w:color="auto"/>
            <w:bottom w:val="none" w:sz="0" w:space="0" w:color="auto"/>
            <w:right w:val="none" w:sz="0" w:space="0" w:color="auto"/>
          </w:divBdr>
        </w:div>
      </w:divsChild>
    </w:div>
    <w:div w:id="2025131618">
      <w:bodyDiv w:val="1"/>
      <w:marLeft w:val="0"/>
      <w:marRight w:val="0"/>
      <w:marTop w:val="0"/>
      <w:marBottom w:val="0"/>
      <w:divBdr>
        <w:top w:val="none" w:sz="0" w:space="0" w:color="auto"/>
        <w:left w:val="none" w:sz="0" w:space="0" w:color="auto"/>
        <w:bottom w:val="none" w:sz="0" w:space="0" w:color="auto"/>
        <w:right w:val="none" w:sz="0" w:space="0" w:color="auto"/>
      </w:divBdr>
      <w:divsChild>
        <w:div w:id="113332101">
          <w:marLeft w:val="640"/>
          <w:marRight w:val="0"/>
          <w:marTop w:val="0"/>
          <w:marBottom w:val="0"/>
          <w:divBdr>
            <w:top w:val="none" w:sz="0" w:space="0" w:color="auto"/>
            <w:left w:val="none" w:sz="0" w:space="0" w:color="auto"/>
            <w:bottom w:val="none" w:sz="0" w:space="0" w:color="auto"/>
            <w:right w:val="none" w:sz="0" w:space="0" w:color="auto"/>
          </w:divBdr>
        </w:div>
        <w:div w:id="237861390">
          <w:marLeft w:val="640"/>
          <w:marRight w:val="0"/>
          <w:marTop w:val="0"/>
          <w:marBottom w:val="0"/>
          <w:divBdr>
            <w:top w:val="none" w:sz="0" w:space="0" w:color="auto"/>
            <w:left w:val="none" w:sz="0" w:space="0" w:color="auto"/>
            <w:bottom w:val="none" w:sz="0" w:space="0" w:color="auto"/>
            <w:right w:val="none" w:sz="0" w:space="0" w:color="auto"/>
          </w:divBdr>
        </w:div>
        <w:div w:id="262350053">
          <w:marLeft w:val="640"/>
          <w:marRight w:val="0"/>
          <w:marTop w:val="0"/>
          <w:marBottom w:val="0"/>
          <w:divBdr>
            <w:top w:val="none" w:sz="0" w:space="0" w:color="auto"/>
            <w:left w:val="none" w:sz="0" w:space="0" w:color="auto"/>
            <w:bottom w:val="none" w:sz="0" w:space="0" w:color="auto"/>
            <w:right w:val="none" w:sz="0" w:space="0" w:color="auto"/>
          </w:divBdr>
        </w:div>
        <w:div w:id="262537238">
          <w:marLeft w:val="640"/>
          <w:marRight w:val="0"/>
          <w:marTop w:val="0"/>
          <w:marBottom w:val="0"/>
          <w:divBdr>
            <w:top w:val="none" w:sz="0" w:space="0" w:color="auto"/>
            <w:left w:val="none" w:sz="0" w:space="0" w:color="auto"/>
            <w:bottom w:val="none" w:sz="0" w:space="0" w:color="auto"/>
            <w:right w:val="none" w:sz="0" w:space="0" w:color="auto"/>
          </w:divBdr>
        </w:div>
        <w:div w:id="266429408">
          <w:marLeft w:val="640"/>
          <w:marRight w:val="0"/>
          <w:marTop w:val="0"/>
          <w:marBottom w:val="0"/>
          <w:divBdr>
            <w:top w:val="none" w:sz="0" w:space="0" w:color="auto"/>
            <w:left w:val="none" w:sz="0" w:space="0" w:color="auto"/>
            <w:bottom w:val="none" w:sz="0" w:space="0" w:color="auto"/>
            <w:right w:val="none" w:sz="0" w:space="0" w:color="auto"/>
          </w:divBdr>
        </w:div>
        <w:div w:id="476725344">
          <w:marLeft w:val="640"/>
          <w:marRight w:val="0"/>
          <w:marTop w:val="0"/>
          <w:marBottom w:val="0"/>
          <w:divBdr>
            <w:top w:val="none" w:sz="0" w:space="0" w:color="auto"/>
            <w:left w:val="none" w:sz="0" w:space="0" w:color="auto"/>
            <w:bottom w:val="none" w:sz="0" w:space="0" w:color="auto"/>
            <w:right w:val="none" w:sz="0" w:space="0" w:color="auto"/>
          </w:divBdr>
        </w:div>
        <w:div w:id="495727155">
          <w:marLeft w:val="640"/>
          <w:marRight w:val="0"/>
          <w:marTop w:val="0"/>
          <w:marBottom w:val="0"/>
          <w:divBdr>
            <w:top w:val="none" w:sz="0" w:space="0" w:color="auto"/>
            <w:left w:val="none" w:sz="0" w:space="0" w:color="auto"/>
            <w:bottom w:val="none" w:sz="0" w:space="0" w:color="auto"/>
            <w:right w:val="none" w:sz="0" w:space="0" w:color="auto"/>
          </w:divBdr>
        </w:div>
        <w:div w:id="497304769">
          <w:marLeft w:val="640"/>
          <w:marRight w:val="0"/>
          <w:marTop w:val="0"/>
          <w:marBottom w:val="0"/>
          <w:divBdr>
            <w:top w:val="none" w:sz="0" w:space="0" w:color="auto"/>
            <w:left w:val="none" w:sz="0" w:space="0" w:color="auto"/>
            <w:bottom w:val="none" w:sz="0" w:space="0" w:color="auto"/>
            <w:right w:val="none" w:sz="0" w:space="0" w:color="auto"/>
          </w:divBdr>
        </w:div>
        <w:div w:id="515314256">
          <w:marLeft w:val="640"/>
          <w:marRight w:val="0"/>
          <w:marTop w:val="0"/>
          <w:marBottom w:val="0"/>
          <w:divBdr>
            <w:top w:val="none" w:sz="0" w:space="0" w:color="auto"/>
            <w:left w:val="none" w:sz="0" w:space="0" w:color="auto"/>
            <w:bottom w:val="none" w:sz="0" w:space="0" w:color="auto"/>
            <w:right w:val="none" w:sz="0" w:space="0" w:color="auto"/>
          </w:divBdr>
        </w:div>
        <w:div w:id="613906063">
          <w:marLeft w:val="640"/>
          <w:marRight w:val="0"/>
          <w:marTop w:val="0"/>
          <w:marBottom w:val="0"/>
          <w:divBdr>
            <w:top w:val="none" w:sz="0" w:space="0" w:color="auto"/>
            <w:left w:val="none" w:sz="0" w:space="0" w:color="auto"/>
            <w:bottom w:val="none" w:sz="0" w:space="0" w:color="auto"/>
            <w:right w:val="none" w:sz="0" w:space="0" w:color="auto"/>
          </w:divBdr>
        </w:div>
        <w:div w:id="643199829">
          <w:marLeft w:val="640"/>
          <w:marRight w:val="0"/>
          <w:marTop w:val="0"/>
          <w:marBottom w:val="0"/>
          <w:divBdr>
            <w:top w:val="none" w:sz="0" w:space="0" w:color="auto"/>
            <w:left w:val="none" w:sz="0" w:space="0" w:color="auto"/>
            <w:bottom w:val="none" w:sz="0" w:space="0" w:color="auto"/>
            <w:right w:val="none" w:sz="0" w:space="0" w:color="auto"/>
          </w:divBdr>
        </w:div>
        <w:div w:id="669066078">
          <w:marLeft w:val="640"/>
          <w:marRight w:val="0"/>
          <w:marTop w:val="0"/>
          <w:marBottom w:val="0"/>
          <w:divBdr>
            <w:top w:val="none" w:sz="0" w:space="0" w:color="auto"/>
            <w:left w:val="none" w:sz="0" w:space="0" w:color="auto"/>
            <w:bottom w:val="none" w:sz="0" w:space="0" w:color="auto"/>
            <w:right w:val="none" w:sz="0" w:space="0" w:color="auto"/>
          </w:divBdr>
        </w:div>
        <w:div w:id="821771946">
          <w:marLeft w:val="640"/>
          <w:marRight w:val="0"/>
          <w:marTop w:val="0"/>
          <w:marBottom w:val="0"/>
          <w:divBdr>
            <w:top w:val="none" w:sz="0" w:space="0" w:color="auto"/>
            <w:left w:val="none" w:sz="0" w:space="0" w:color="auto"/>
            <w:bottom w:val="none" w:sz="0" w:space="0" w:color="auto"/>
            <w:right w:val="none" w:sz="0" w:space="0" w:color="auto"/>
          </w:divBdr>
        </w:div>
        <w:div w:id="874999872">
          <w:marLeft w:val="640"/>
          <w:marRight w:val="0"/>
          <w:marTop w:val="0"/>
          <w:marBottom w:val="0"/>
          <w:divBdr>
            <w:top w:val="none" w:sz="0" w:space="0" w:color="auto"/>
            <w:left w:val="none" w:sz="0" w:space="0" w:color="auto"/>
            <w:bottom w:val="none" w:sz="0" w:space="0" w:color="auto"/>
            <w:right w:val="none" w:sz="0" w:space="0" w:color="auto"/>
          </w:divBdr>
        </w:div>
        <w:div w:id="916985610">
          <w:marLeft w:val="640"/>
          <w:marRight w:val="0"/>
          <w:marTop w:val="0"/>
          <w:marBottom w:val="0"/>
          <w:divBdr>
            <w:top w:val="none" w:sz="0" w:space="0" w:color="auto"/>
            <w:left w:val="none" w:sz="0" w:space="0" w:color="auto"/>
            <w:bottom w:val="none" w:sz="0" w:space="0" w:color="auto"/>
            <w:right w:val="none" w:sz="0" w:space="0" w:color="auto"/>
          </w:divBdr>
        </w:div>
        <w:div w:id="1022170208">
          <w:marLeft w:val="640"/>
          <w:marRight w:val="0"/>
          <w:marTop w:val="0"/>
          <w:marBottom w:val="0"/>
          <w:divBdr>
            <w:top w:val="none" w:sz="0" w:space="0" w:color="auto"/>
            <w:left w:val="none" w:sz="0" w:space="0" w:color="auto"/>
            <w:bottom w:val="none" w:sz="0" w:space="0" w:color="auto"/>
            <w:right w:val="none" w:sz="0" w:space="0" w:color="auto"/>
          </w:divBdr>
        </w:div>
        <w:div w:id="1034040938">
          <w:marLeft w:val="640"/>
          <w:marRight w:val="0"/>
          <w:marTop w:val="0"/>
          <w:marBottom w:val="0"/>
          <w:divBdr>
            <w:top w:val="none" w:sz="0" w:space="0" w:color="auto"/>
            <w:left w:val="none" w:sz="0" w:space="0" w:color="auto"/>
            <w:bottom w:val="none" w:sz="0" w:space="0" w:color="auto"/>
            <w:right w:val="none" w:sz="0" w:space="0" w:color="auto"/>
          </w:divBdr>
        </w:div>
        <w:div w:id="1134177448">
          <w:marLeft w:val="640"/>
          <w:marRight w:val="0"/>
          <w:marTop w:val="0"/>
          <w:marBottom w:val="0"/>
          <w:divBdr>
            <w:top w:val="none" w:sz="0" w:space="0" w:color="auto"/>
            <w:left w:val="none" w:sz="0" w:space="0" w:color="auto"/>
            <w:bottom w:val="none" w:sz="0" w:space="0" w:color="auto"/>
            <w:right w:val="none" w:sz="0" w:space="0" w:color="auto"/>
          </w:divBdr>
        </w:div>
        <w:div w:id="1252549695">
          <w:marLeft w:val="640"/>
          <w:marRight w:val="0"/>
          <w:marTop w:val="0"/>
          <w:marBottom w:val="0"/>
          <w:divBdr>
            <w:top w:val="none" w:sz="0" w:space="0" w:color="auto"/>
            <w:left w:val="none" w:sz="0" w:space="0" w:color="auto"/>
            <w:bottom w:val="none" w:sz="0" w:space="0" w:color="auto"/>
            <w:right w:val="none" w:sz="0" w:space="0" w:color="auto"/>
          </w:divBdr>
        </w:div>
        <w:div w:id="1257709508">
          <w:marLeft w:val="640"/>
          <w:marRight w:val="0"/>
          <w:marTop w:val="0"/>
          <w:marBottom w:val="0"/>
          <w:divBdr>
            <w:top w:val="none" w:sz="0" w:space="0" w:color="auto"/>
            <w:left w:val="none" w:sz="0" w:space="0" w:color="auto"/>
            <w:bottom w:val="none" w:sz="0" w:space="0" w:color="auto"/>
            <w:right w:val="none" w:sz="0" w:space="0" w:color="auto"/>
          </w:divBdr>
        </w:div>
        <w:div w:id="1272972551">
          <w:marLeft w:val="640"/>
          <w:marRight w:val="0"/>
          <w:marTop w:val="0"/>
          <w:marBottom w:val="0"/>
          <w:divBdr>
            <w:top w:val="none" w:sz="0" w:space="0" w:color="auto"/>
            <w:left w:val="none" w:sz="0" w:space="0" w:color="auto"/>
            <w:bottom w:val="none" w:sz="0" w:space="0" w:color="auto"/>
            <w:right w:val="none" w:sz="0" w:space="0" w:color="auto"/>
          </w:divBdr>
        </w:div>
        <w:div w:id="1554924966">
          <w:marLeft w:val="640"/>
          <w:marRight w:val="0"/>
          <w:marTop w:val="0"/>
          <w:marBottom w:val="0"/>
          <w:divBdr>
            <w:top w:val="none" w:sz="0" w:space="0" w:color="auto"/>
            <w:left w:val="none" w:sz="0" w:space="0" w:color="auto"/>
            <w:bottom w:val="none" w:sz="0" w:space="0" w:color="auto"/>
            <w:right w:val="none" w:sz="0" w:space="0" w:color="auto"/>
          </w:divBdr>
        </w:div>
        <w:div w:id="1576665844">
          <w:marLeft w:val="640"/>
          <w:marRight w:val="0"/>
          <w:marTop w:val="0"/>
          <w:marBottom w:val="0"/>
          <w:divBdr>
            <w:top w:val="none" w:sz="0" w:space="0" w:color="auto"/>
            <w:left w:val="none" w:sz="0" w:space="0" w:color="auto"/>
            <w:bottom w:val="none" w:sz="0" w:space="0" w:color="auto"/>
            <w:right w:val="none" w:sz="0" w:space="0" w:color="auto"/>
          </w:divBdr>
        </w:div>
        <w:div w:id="1644579365">
          <w:marLeft w:val="640"/>
          <w:marRight w:val="0"/>
          <w:marTop w:val="0"/>
          <w:marBottom w:val="0"/>
          <w:divBdr>
            <w:top w:val="none" w:sz="0" w:space="0" w:color="auto"/>
            <w:left w:val="none" w:sz="0" w:space="0" w:color="auto"/>
            <w:bottom w:val="none" w:sz="0" w:space="0" w:color="auto"/>
            <w:right w:val="none" w:sz="0" w:space="0" w:color="auto"/>
          </w:divBdr>
        </w:div>
        <w:div w:id="1716084118">
          <w:marLeft w:val="640"/>
          <w:marRight w:val="0"/>
          <w:marTop w:val="0"/>
          <w:marBottom w:val="0"/>
          <w:divBdr>
            <w:top w:val="none" w:sz="0" w:space="0" w:color="auto"/>
            <w:left w:val="none" w:sz="0" w:space="0" w:color="auto"/>
            <w:bottom w:val="none" w:sz="0" w:space="0" w:color="auto"/>
            <w:right w:val="none" w:sz="0" w:space="0" w:color="auto"/>
          </w:divBdr>
        </w:div>
        <w:div w:id="1796631216">
          <w:marLeft w:val="640"/>
          <w:marRight w:val="0"/>
          <w:marTop w:val="0"/>
          <w:marBottom w:val="0"/>
          <w:divBdr>
            <w:top w:val="none" w:sz="0" w:space="0" w:color="auto"/>
            <w:left w:val="none" w:sz="0" w:space="0" w:color="auto"/>
            <w:bottom w:val="none" w:sz="0" w:space="0" w:color="auto"/>
            <w:right w:val="none" w:sz="0" w:space="0" w:color="auto"/>
          </w:divBdr>
        </w:div>
        <w:div w:id="1872717416">
          <w:marLeft w:val="640"/>
          <w:marRight w:val="0"/>
          <w:marTop w:val="0"/>
          <w:marBottom w:val="0"/>
          <w:divBdr>
            <w:top w:val="none" w:sz="0" w:space="0" w:color="auto"/>
            <w:left w:val="none" w:sz="0" w:space="0" w:color="auto"/>
            <w:bottom w:val="none" w:sz="0" w:space="0" w:color="auto"/>
            <w:right w:val="none" w:sz="0" w:space="0" w:color="auto"/>
          </w:divBdr>
        </w:div>
        <w:div w:id="1919367903">
          <w:marLeft w:val="640"/>
          <w:marRight w:val="0"/>
          <w:marTop w:val="0"/>
          <w:marBottom w:val="0"/>
          <w:divBdr>
            <w:top w:val="none" w:sz="0" w:space="0" w:color="auto"/>
            <w:left w:val="none" w:sz="0" w:space="0" w:color="auto"/>
            <w:bottom w:val="none" w:sz="0" w:space="0" w:color="auto"/>
            <w:right w:val="none" w:sz="0" w:space="0" w:color="auto"/>
          </w:divBdr>
        </w:div>
        <w:div w:id="2001809238">
          <w:marLeft w:val="640"/>
          <w:marRight w:val="0"/>
          <w:marTop w:val="0"/>
          <w:marBottom w:val="0"/>
          <w:divBdr>
            <w:top w:val="none" w:sz="0" w:space="0" w:color="auto"/>
            <w:left w:val="none" w:sz="0" w:space="0" w:color="auto"/>
            <w:bottom w:val="none" w:sz="0" w:space="0" w:color="auto"/>
            <w:right w:val="none" w:sz="0" w:space="0" w:color="auto"/>
          </w:divBdr>
        </w:div>
        <w:div w:id="2009207113">
          <w:marLeft w:val="640"/>
          <w:marRight w:val="0"/>
          <w:marTop w:val="0"/>
          <w:marBottom w:val="0"/>
          <w:divBdr>
            <w:top w:val="none" w:sz="0" w:space="0" w:color="auto"/>
            <w:left w:val="none" w:sz="0" w:space="0" w:color="auto"/>
            <w:bottom w:val="none" w:sz="0" w:space="0" w:color="auto"/>
            <w:right w:val="none" w:sz="0" w:space="0" w:color="auto"/>
          </w:divBdr>
        </w:div>
        <w:div w:id="2028632057">
          <w:marLeft w:val="640"/>
          <w:marRight w:val="0"/>
          <w:marTop w:val="0"/>
          <w:marBottom w:val="0"/>
          <w:divBdr>
            <w:top w:val="none" w:sz="0" w:space="0" w:color="auto"/>
            <w:left w:val="none" w:sz="0" w:space="0" w:color="auto"/>
            <w:bottom w:val="none" w:sz="0" w:space="0" w:color="auto"/>
            <w:right w:val="none" w:sz="0" w:space="0" w:color="auto"/>
          </w:divBdr>
        </w:div>
        <w:div w:id="2085643199">
          <w:marLeft w:val="640"/>
          <w:marRight w:val="0"/>
          <w:marTop w:val="0"/>
          <w:marBottom w:val="0"/>
          <w:divBdr>
            <w:top w:val="none" w:sz="0" w:space="0" w:color="auto"/>
            <w:left w:val="none" w:sz="0" w:space="0" w:color="auto"/>
            <w:bottom w:val="none" w:sz="0" w:space="0" w:color="auto"/>
            <w:right w:val="none" w:sz="0" w:space="0" w:color="auto"/>
          </w:divBdr>
        </w:div>
      </w:divsChild>
    </w:div>
    <w:div w:id="2043357874">
      <w:bodyDiv w:val="1"/>
      <w:marLeft w:val="0"/>
      <w:marRight w:val="0"/>
      <w:marTop w:val="0"/>
      <w:marBottom w:val="0"/>
      <w:divBdr>
        <w:top w:val="none" w:sz="0" w:space="0" w:color="auto"/>
        <w:left w:val="none" w:sz="0" w:space="0" w:color="auto"/>
        <w:bottom w:val="none" w:sz="0" w:space="0" w:color="auto"/>
        <w:right w:val="none" w:sz="0" w:space="0" w:color="auto"/>
      </w:divBdr>
      <w:divsChild>
        <w:div w:id="4209745">
          <w:marLeft w:val="640"/>
          <w:marRight w:val="0"/>
          <w:marTop w:val="0"/>
          <w:marBottom w:val="0"/>
          <w:divBdr>
            <w:top w:val="none" w:sz="0" w:space="0" w:color="auto"/>
            <w:left w:val="none" w:sz="0" w:space="0" w:color="auto"/>
            <w:bottom w:val="none" w:sz="0" w:space="0" w:color="auto"/>
            <w:right w:val="none" w:sz="0" w:space="0" w:color="auto"/>
          </w:divBdr>
        </w:div>
        <w:div w:id="18750660">
          <w:marLeft w:val="640"/>
          <w:marRight w:val="0"/>
          <w:marTop w:val="0"/>
          <w:marBottom w:val="0"/>
          <w:divBdr>
            <w:top w:val="none" w:sz="0" w:space="0" w:color="auto"/>
            <w:left w:val="none" w:sz="0" w:space="0" w:color="auto"/>
            <w:bottom w:val="none" w:sz="0" w:space="0" w:color="auto"/>
            <w:right w:val="none" w:sz="0" w:space="0" w:color="auto"/>
          </w:divBdr>
        </w:div>
        <w:div w:id="115610132">
          <w:marLeft w:val="640"/>
          <w:marRight w:val="0"/>
          <w:marTop w:val="0"/>
          <w:marBottom w:val="0"/>
          <w:divBdr>
            <w:top w:val="none" w:sz="0" w:space="0" w:color="auto"/>
            <w:left w:val="none" w:sz="0" w:space="0" w:color="auto"/>
            <w:bottom w:val="none" w:sz="0" w:space="0" w:color="auto"/>
            <w:right w:val="none" w:sz="0" w:space="0" w:color="auto"/>
          </w:divBdr>
        </w:div>
        <w:div w:id="150409230">
          <w:marLeft w:val="640"/>
          <w:marRight w:val="0"/>
          <w:marTop w:val="0"/>
          <w:marBottom w:val="0"/>
          <w:divBdr>
            <w:top w:val="none" w:sz="0" w:space="0" w:color="auto"/>
            <w:left w:val="none" w:sz="0" w:space="0" w:color="auto"/>
            <w:bottom w:val="none" w:sz="0" w:space="0" w:color="auto"/>
            <w:right w:val="none" w:sz="0" w:space="0" w:color="auto"/>
          </w:divBdr>
        </w:div>
        <w:div w:id="237979299">
          <w:marLeft w:val="640"/>
          <w:marRight w:val="0"/>
          <w:marTop w:val="0"/>
          <w:marBottom w:val="0"/>
          <w:divBdr>
            <w:top w:val="none" w:sz="0" w:space="0" w:color="auto"/>
            <w:left w:val="none" w:sz="0" w:space="0" w:color="auto"/>
            <w:bottom w:val="none" w:sz="0" w:space="0" w:color="auto"/>
            <w:right w:val="none" w:sz="0" w:space="0" w:color="auto"/>
          </w:divBdr>
        </w:div>
        <w:div w:id="269969807">
          <w:marLeft w:val="640"/>
          <w:marRight w:val="0"/>
          <w:marTop w:val="0"/>
          <w:marBottom w:val="0"/>
          <w:divBdr>
            <w:top w:val="none" w:sz="0" w:space="0" w:color="auto"/>
            <w:left w:val="none" w:sz="0" w:space="0" w:color="auto"/>
            <w:bottom w:val="none" w:sz="0" w:space="0" w:color="auto"/>
            <w:right w:val="none" w:sz="0" w:space="0" w:color="auto"/>
          </w:divBdr>
        </w:div>
        <w:div w:id="307709829">
          <w:marLeft w:val="640"/>
          <w:marRight w:val="0"/>
          <w:marTop w:val="0"/>
          <w:marBottom w:val="0"/>
          <w:divBdr>
            <w:top w:val="none" w:sz="0" w:space="0" w:color="auto"/>
            <w:left w:val="none" w:sz="0" w:space="0" w:color="auto"/>
            <w:bottom w:val="none" w:sz="0" w:space="0" w:color="auto"/>
            <w:right w:val="none" w:sz="0" w:space="0" w:color="auto"/>
          </w:divBdr>
        </w:div>
        <w:div w:id="339898012">
          <w:marLeft w:val="640"/>
          <w:marRight w:val="0"/>
          <w:marTop w:val="0"/>
          <w:marBottom w:val="0"/>
          <w:divBdr>
            <w:top w:val="none" w:sz="0" w:space="0" w:color="auto"/>
            <w:left w:val="none" w:sz="0" w:space="0" w:color="auto"/>
            <w:bottom w:val="none" w:sz="0" w:space="0" w:color="auto"/>
            <w:right w:val="none" w:sz="0" w:space="0" w:color="auto"/>
          </w:divBdr>
        </w:div>
        <w:div w:id="345253373">
          <w:marLeft w:val="640"/>
          <w:marRight w:val="0"/>
          <w:marTop w:val="0"/>
          <w:marBottom w:val="0"/>
          <w:divBdr>
            <w:top w:val="none" w:sz="0" w:space="0" w:color="auto"/>
            <w:left w:val="none" w:sz="0" w:space="0" w:color="auto"/>
            <w:bottom w:val="none" w:sz="0" w:space="0" w:color="auto"/>
            <w:right w:val="none" w:sz="0" w:space="0" w:color="auto"/>
          </w:divBdr>
        </w:div>
        <w:div w:id="419064228">
          <w:marLeft w:val="640"/>
          <w:marRight w:val="0"/>
          <w:marTop w:val="0"/>
          <w:marBottom w:val="0"/>
          <w:divBdr>
            <w:top w:val="none" w:sz="0" w:space="0" w:color="auto"/>
            <w:left w:val="none" w:sz="0" w:space="0" w:color="auto"/>
            <w:bottom w:val="none" w:sz="0" w:space="0" w:color="auto"/>
            <w:right w:val="none" w:sz="0" w:space="0" w:color="auto"/>
          </w:divBdr>
        </w:div>
        <w:div w:id="421487558">
          <w:marLeft w:val="640"/>
          <w:marRight w:val="0"/>
          <w:marTop w:val="0"/>
          <w:marBottom w:val="0"/>
          <w:divBdr>
            <w:top w:val="none" w:sz="0" w:space="0" w:color="auto"/>
            <w:left w:val="none" w:sz="0" w:space="0" w:color="auto"/>
            <w:bottom w:val="none" w:sz="0" w:space="0" w:color="auto"/>
            <w:right w:val="none" w:sz="0" w:space="0" w:color="auto"/>
          </w:divBdr>
        </w:div>
        <w:div w:id="457576316">
          <w:marLeft w:val="640"/>
          <w:marRight w:val="0"/>
          <w:marTop w:val="0"/>
          <w:marBottom w:val="0"/>
          <w:divBdr>
            <w:top w:val="none" w:sz="0" w:space="0" w:color="auto"/>
            <w:left w:val="none" w:sz="0" w:space="0" w:color="auto"/>
            <w:bottom w:val="none" w:sz="0" w:space="0" w:color="auto"/>
            <w:right w:val="none" w:sz="0" w:space="0" w:color="auto"/>
          </w:divBdr>
        </w:div>
        <w:div w:id="488836224">
          <w:marLeft w:val="640"/>
          <w:marRight w:val="0"/>
          <w:marTop w:val="0"/>
          <w:marBottom w:val="0"/>
          <w:divBdr>
            <w:top w:val="none" w:sz="0" w:space="0" w:color="auto"/>
            <w:left w:val="none" w:sz="0" w:space="0" w:color="auto"/>
            <w:bottom w:val="none" w:sz="0" w:space="0" w:color="auto"/>
            <w:right w:val="none" w:sz="0" w:space="0" w:color="auto"/>
          </w:divBdr>
        </w:div>
        <w:div w:id="536049301">
          <w:marLeft w:val="640"/>
          <w:marRight w:val="0"/>
          <w:marTop w:val="0"/>
          <w:marBottom w:val="0"/>
          <w:divBdr>
            <w:top w:val="none" w:sz="0" w:space="0" w:color="auto"/>
            <w:left w:val="none" w:sz="0" w:space="0" w:color="auto"/>
            <w:bottom w:val="none" w:sz="0" w:space="0" w:color="auto"/>
            <w:right w:val="none" w:sz="0" w:space="0" w:color="auto"/>
          </w:divBdr>
        </w:div>
        <w:div w:id="541601617">
          <w:marLeft w:val="640"/>
          <w:marRight w:val="0"/>
          <w:marTop w:val="0"/>
          <w:marBottom w:val="0"/>
          <w:divBdr>
            <w:top w:val="none" w:sz="0" w:space="0" w:color="auto"/>
            <w:left w:val="none" w:sz="0" w:space="0" w:color="auto"/>
            <w:bottom w:val="none" w:sz="0" w:space="0" w:color="auto"/>
            <w:right w:val="none" w:sz="0" w:space="0" w:color="auto"/>
          </w:divBdr>
        </w:div>
        <w:div w:id="551231842">
          <w:marLeft w:val="640"/>
          <w:marRight w:val="0"/>
          <w:marTop w:val="0"/>
          <w:marBottom w:val="0"/>
          <w:divBdr>
            <w:top w:val="none" w:sz="0" w:space="0" w:color="auto"/>
            <w:left w:val="none" w:sz="0" w:space="0" w:color="auto"/>
            <w:bottom w:val="none" w:sz="0" w:space="0" w:color="auto"/>
            <w:right w:val="none" w:sz="0" w:space="0" w:color="auto"/>
          </w:divBdr>
        </w:div>
        <w:div w:id="558979174">
          <w:marLeft w:val="640"/>
          <w:marRight w:val="0"/>
          <w:marTop w:val="0"/>
          <w:marBottom w:val="0"/>
          <w:divBdr>
            <w:top w:val="none" w:sz="0" w:space="0" w:color="auto"/>
            <w:left w:val="none" w:sz="0" w:space="0" w:color="auto"/>
            <w:bottom w:val="none" w:sz="0" w:space="0" w:color="auto"/>
            <w:right w:val="none" w:sz="0" w:space="0" w:color="auto"/>
          </w:divBdr>
        </w:div>
        <w:div w:id="562836626">
          <w:marLeft w:val="640"/>
          <w:marRight w:val="0"/>
          <w:marTop w:val="0"/>
          <w:marBottom w:val="0"/>
          <w:divBdr>
            <w:top w:val="none" w:sz="0" w:space="0" w:color="auto"/>
            <w:left w:val="none" w:sz="0" w:space="0" w:color="auto"/>
            <w:bottom w:val="none" w:sz="0" w:space="0" w:color="auto"/>
            <w:right w:val="none" w:sz="0" w:space="0" w:color="auto"/>
          </w:divBdr>
        </w:div>
        <w:div w:id="776488011">
          <w:marLeft w:val="640"/>
          <w:marRight w:val="0"/>
          <w:marTop w:val="0"/>
          <w:marBottom w:val="0"/>
          <w:divBdr>
            <w:top w:val="none" w:sz="0" w:space="0" w:color="auto"/>
            <w:left w:val="none" w:sz="0" w:space="0" w:color="auto"/>
            <w:bottom w:val="none" w:sz="0" w:space="0" w:color="auto"/>
            <w:right w:val="none" w:sz="0" w:space="0" w:color="auto"/>
          </w:divBdr>
        </w:div>
        <w:div w:id="891235236">
          <w:marLeft w:val="640"/>
          <w:marRight w:val="0"/>
          <w:marTop w:val="0"/>
          <w:marBottom w:val="0"/>
          <w:divBdr>
            <w:top w:val="none" w:sz="0" w:space="0" w:color="auto"/>
            <w:left w:val="none" w:sz="0" w:space="0" w:color="auto"/>
            <w:bottom w:val="none" w:sz="0" w:space="0" w:color="auto"/>
            <w:right w:val="none" w:sz="0" w:space="0" w:color="auto"/>
          </w:divBdr>
        </w:div>
        <w:div w:id="1065647435">
          <w:marLeft w:val="640"/>
          <w:marRight w:val="0"/>
          <w:marTop w:val="0"/>
          <w:marBottom w:val="0"/>
          <w:divBdr>
            <w:top w:val="none" w:sz="0" w:space="0" w:color="auto"/>
            <w:left w:val="none" w:sz="0" w:space="0" w:color="auto"/>
            <w:bottom w:val="none" w:sz="0" w:space="0" w:color="auto"/>
            <w:right w:val="none" w:sz="0" w:space="0" w:color="auto"/>
          </w:divBdr>
        </w:div>
        <w:div w:id="1134253245">
          <w:marLeft w:val="640"/>
          <w:marRight w:val="0"/>
          <w:marTop w:val="0"/>
          <w:marBottom w:val="0"/>
          <w:divBdr>
            <w:top w:val="none" w:sz="0" w:space="0" w:color="auto"/>
            <w:left w:val="none" w:sz="0" w:space="0" w:color="auto"/>
            <w:bottom w:val="none" w:sz="0" w:space="0" w:color="auto"/>
            <w:right w:val="none" w:sz="0" w:space="0" w:color="auto"/>
          </w:divBdr>
        </w:div>
        <w:div w:id="1148667282">
          <w:marLeft w:val="640"/>
          <w:marRight w:val="0"/>
          <w:marTop w:val="0"/>
          <w:marBottom w:val="0"/>
          <w:divBdr>
            <w:top w:val="none" w:sz="0" w:space="0" w:color="auto"/>
            <w:left w:val="none" w:sz="0" w:space="0" w:color="auto"/>
            <w:bottom w:val="none" w:sz="0" w:space="0" w:color="auto"/>
            <w:right w:val="none" w:sz="0" w:space="0" w:color="auto"/>
          </w:divBdr>
        </w:div>
        <w:div w:id="1177110303">
          <w:marLeft w:val="640"/>
          <w:marRight w:val="0"/>
          <w:marTop w:val="0"/>
          <w:marBottom w:val="0"/>
          <w:divBdr>
            <w:top w:val="none" w:sz="0" w:space="0" w:color="auto"/>
            <w:left w:val="none" w:sz="0" w:space="0" w:color="auto"/>
            <w:bottom w:val="none" w:sz="0" w:space="0" w:color="auto"/>
            <w:right w:val="none" w:sz="0" w:space="0" w:color="auto"/>
          </w:divBdr>
        </w:div>
        <w:div w:id="1182669942">
          <w:marLeft w:val="640"/>
          <w:marRight w:val="0"/>
          <w:marTop w:val="0"/>
          <w:marBottom w:val="0"/>
          <w:divBdr>
            <w:top w:val="none" w:sz="0" w:space="0" w:color="auto"/>
            <w:left w:val="none" w:sz="0" w:space="0" w:color="auto"/>
            <w:bottom w:val="none" w:sz="0" w:space="0" w:color="auto"/>
            <w:right w:val="none" w:sz="0" w:space="0" w:color="auto"/>
          </w:divBdr>
          <w:divsChild>
            <w:div w:id="1391613549">
              <w:marLeft w:val="0"/>
              <w:marRight w:val="0"/>
              <w:marTop w:val="0"/>
              <w:marBottom w:val="0"/>
              <w:divBdr>
                <w:top w:val="none" w:sz="0" w:space="0" w:color="auto"/>
                <w:left w:val="none" w:sz="0" w:space="0" w:color="auto"/>
                <w:bottom w:val="none" w:sz="0" w:space="0" w:color="auto"/>
                <w:right w:val="none" w:sz="0" w:space="0" w:color="auto"/>
              </w:divBdr>
              <w:divsChild>
                <w:div w:id="56516270">
                  <w:marLeft w:val="640"/>
                  <w:marRight w:val="0"/>
                  <w:marTop w:val="0"/>
                  <w:marBottom w:val="0"/>
                  <w:divBdr>
                    <w:top w:val="none" w:sz="0" w:space="0" w:color="auto"/>
                    <w:left w:val="none" w:sz="0" w:space="0" w:color="auto"/>
                    <w:bottom w:val="none" w:sz="0" w:space="0" w:color="auto"/>
                    <w:right w:val="none" w:sz="0" w:space="0" w:color="auto"/>
                  </w:divBdr>
                </w:div>
                <w:div w:id="102576396">
                  <w:marLeft w:val="640"/>
                  <w:marRight w:val="0"/>
                  <w:marTop w:val="0"/>
                  <w:marBottom w:val="0"/>
                  <w:divBdr>
                    <w:top w:val="none" w:sz="0" w:space="0" w:color="auto"/>
                    <w:left w:val="none" w:sz="0" w:space="0" w:color="auto"/>
                    <w:bottom w:val="none" w:sz="0" w:space="0" w:color="auto"/>
                    <w:right w:val="none" w:sz="0" w:space="0" w:color="auto"/>
                  </w:divBdr>
                </w:div>
                <w:div w:id="126777704">
                  <w:marLeft w:val="640"/>
                  <w:marRight w:val="0"/>
                  <w:marTop w:val="0"/>
                  <w:marBottom w:val="0"/>
                  <w:divBdr>
                    <w:top w:val="none" w:sz="0" w:space="0" w:color="auto"/>
                    <w:left w:val="none" w:sz="0" w:space="0" w:color="auto"/>
                    <w:bottom w:val="none" w:sz="0" w:space="0" w:color="auto"/>
                    <w:right w:val="none" w:sz="0" w:space="0" w:color="auto"/>
                  </w:divBdr>
                </w:div>
                <w:div w:id="298535239">
                  <w:marLeft w:val="640"/>
                  <w:marRight w:val="0"/>
                  <w:marTop w:val="0"/>
                  <w:marBottom w:val="0"/>
                  <w:divBdr>
                    <w:top w:val="none" w:sz="0" w:space="0" w:color="auto"/>
                    <w:left w:val="none" w:sz="0" w:space="0" w:color="auto"/>
                    <w:bottom w:val="none" w:sz="0" w:space="0" w:color="auto"/>
                    <w:right w:val="none" w:sz="0" w:space="0" w:color="auto"/>
                  </w:divBdr>
                </w:div>
                <w:div w:id="301813240">
                  <w:marLeft w:val="640"/>
                  <w:marRight w:val="0"/>
                  <w:marTop w:val="0"/>
                  <w:marBottom w:val="0"/>
                  <w:divBdr>
                    <w:top w:val="none" w:sz="0" w:space="0" w:color="auto"/>
                    <w:left w:val="none" w:sz="0" w:space="0" w:color="auto"/>
                    <w:bottom w:val="none" w:sz="0" w:space="0" w:color="auto"/>
                    <w:right w:val="none" w:sz="0" w:space="0" w:color="auto"/>
                  </w:divBdr>
                </w:div>
                <w:div w:id="326255338">
                  <w:marLeft w:val="640"/>
                  <w:marRight w:val="0"/>
                  <w:marTop w:val="0"/>
                  <w:marBottom w:val="0"/>
                  <w:divBdr>
                    <w:top w:val="none" w:sz="0" w:space="0" w:color="auto"/>
                    <w:left w:val="none" w:sz="0" w:space="0" w:color="auto"/>
                    <w:bottom w:val="none" w:sz="0" w:space="0" w:color="auto"/>
                    <w:right w:val="none" w:sz="0" w:space="0" w:color="auto"/>
                  </w:divBdr>
                </w:div>
                <w:div w:id="384528172">
                  <w:marLeft w:val="640"/>
                  <w:marRight w:val="0"/>
                  <w:marTop w:val="0"/>
                  <w:marBottom w:val="0"/>
                  <w:divBdr>
                    <w:top w:val="none" w:sz="0" w:space="0" w:color="auto"/>
                    <w:left w:val="none" w:sz="0" w:space="0" w:color="auto"/>
                    <w:bottom w:val="none" w:sz="0" w:space="0" w:color="auto"/>
                    <w:right w:val="none" w:sz="0" w:space="0" w:color="auto"/>
                  </w:divBdr>
                </w:div>
                <w:div w:id="471404403">
                  <w:marLeft w:val="640"/>
                  <w:marRight w:val="0"/>
                  <w:marTop w:val="0"/>
                  <w:marBottom w:val="0"/>
                  <w:divBdr>
                    <w:top w:val="none" w:sz="0" w:space="0" w:color="auto"/>
                    <w:left w:val="none" w:sz="0" w:space="0" w:color="auto"/>
                    <w:bottom w:val="none" w:sz="0" w:space="0" w:color="auto"/>
                    <w:right w:val="none" w:sz="0" w:space="0" w:color="auto"/>
                  </w:divBdr>
                </w:div>
                <w:div w:id="506210075">
                  <w:marLeft w:val="640"/>
                  <w:marRight w:val="0"/>
                  <w:marTop w:val="0"/>
                  <w:marBottom w:val="0"/>
                  <w:divBdr>
                    <w:top w:val="none" w:sz="0" w:space="0" w:color="auto"/>
                    <w:left w:val="none" w:sz="0" w:space="0" w:color="auto"/>
                    <w:bottom w:val="none" w:sz="0" w:space="0" w:color="auto"/>
                    <w:right w:val="none" w:sz="0" w:space="0" w:color="auto"/>
                  </w:divBdr>
                </w:div>
                <w:div w:id="588780030">
                  <w:marLeft w:val="640"/>
                  <w:marRight w:val="0"/>
                  <w:marTop w:val="0"/>
                  <w:marBottom w:val="0"/>
                  <w:divBdr>
                    <w:top w:val="none" w:sz="0" w:space="0" w:color="auto"/>
                    <w:left w:val="none" w:sz="0" w:space="0" w:color="auto"/>
                    <w:bottom w:val="none" w:sz="0" w:space="0" w:color="auto"/>
                    <w:right w:val="none" w:sz="0" w:space="0" w:color="auto"/>
                  </w:divBdr>
                </w:div>
                <w:div w:id="648949034">
                  <w:marLeft w:val="640"/>
                  <w:marRight w:val="0"/>
                  <w:marTop w:val="0"/>
                  <w:marBottom w:val="0"/>
                  <w:divBdr>
                    <w:top w:val="none" w:sz="0" w:space="0" w:color="auto"/>
                    <w:left w:val="none" w:sz="0" w:space="0" w:color="auto"/>
                    <w:bottom w:val="none" w:sz="0" w:space="0" w:color="auto"/>
                    <w:right w:val="none" w:sz="0" w:space="0" w:color="auto"/>
                  </w:divBdr>
                </w:div>
                <w:div w:id="754474008">
                  <w:marLeft w:val="640"/>
                  <w:marRight w:val="0"/>
                  <w:marTop w:val="0"/>
                  <w:marBottom w:val="0"/>
                  <w:divBdr>
                    <w:top w:val="none" w:sz="0" w:space="0" w:color="auto"/>
                    <w:left w:val="none" w:sz="0" w:space="0" w:color="auto"/>
                    <w:bottom w:val="none" w:sz="0" w:space="0" w:color="auto"/>
                    <w:right w:val="none" w:sz="0" w:space="0" w:color="auto"/>
                  </w:divBdr>
                </w:div>
                <w:div w:id="804542399">
                  <w:marLeft w:val="640"/>
                  <w:marRight w:val="0"/>
                  <w:marTop w:val="0"/>
                  <w:marBottom w:val="0"/>
                  <w:divBdr>
                    <w:top w:val="none" w:sz="0" w:space="0" w:color="auto"/>
                    <w:left w:val="none" w:sz="0" w:space="0" w:color="auto"/>
                    <w:bottom w:val="none" w:sz="0" w:space="0" w:color="auto"/>
                    <w:right w:val="none" w:sz="0" w:space="0" w:color="auto"/>
                  </w:divBdr>
                </w:div>
                <w:div w:id="824590322">
                  <w:marLeft w:val="640"/>
                  <w:marRight w:val="0"/>
                  <w:marTop w:val="0"/>
                  <w:marBottom w:val="0"/>
                  <w:divBdr>
                    <w:top w:val="none" w:sz="0" w:space="0" w:color="auto"/>
                    <w:left w:val="none" w:sz="0" w:space="0" w:color="auto"/>
                    <w:bottom w:val="none" w:sz="0" w:space="0" w:color="auto"/>
                    <w:right w:val="none" w:sz="0" w:space="0" w:color="auto"/>
                  </w:divBdr>
                </w:div>
                <w:div w:id="848640607">
                  <w:marLeft w:val="640"/>
                  <w:marRight w:val="0"/>
                  <w:marTop w:val="0"/>
                  <w:marBottom w:val="0"/>
                  <w:divBdr>
                    <w:top w:val="none" w:sz="0" w:space="0" w:color="auto"/>
                    <w:left w:val="none" w:sz="0" w:space="0" w:color="auto"/>
                    <w:bottom w:val="none" w:sz="0" w:space="0" w:color="auto"/>
                    <w:right w:val="none" w:sz="0" w:space="0" w:color="auto"/>
                  </w:divBdr>
                </w:div>
                <w:div w:id="852576067">
                  <w:marLeft w:val="640"/>
                  <w:marRight w:val="0"/>
                  <w:marTop w:val="0"/>
                  <w:marBottom w:val="0"/>
                  <w:divBdr>
                    <w:top w:val="none" w:sz="0" w:space="0" w:color="auto"/>
                    <w:left w:val="none" w:sz="0" w:space="0" w:color="auto"/>
                    <w:bottom w:val="none" w:sz="0" w:space="0" w:color="auto"/>
                    <w:right w:val="none" w:sz="0" w:space="0" w:color="auto"/>
                  </w:divBdr>
                </w:div>
                <w:div w:id="901984501">
                  <w:marLeft w:val="640"/>
                  <w:marRight w:val="0"/>
                  <w:marTop w:val="0"/>
                  <w:marBottom w:val="0"/>
                  <w:divBdr>
                    <w:top w:val="none" w:sz="0" w:space="0" w:color="auto"/>
                    <w:left w:val="none" w:sz="0" w:space="0" w:color="auto"/>
                    <w:bottom w:val="none" w:sz="0" w:space="0" w:color="auto"/>
                    <w:right w:val="none" w:sz="0" w:space="0" w:color="auto"/>
                  </w:divBdr>
                </w:div>
                <w:div w:id="904951623">
                  <w:marLeft w:val="640"/>
                  <w:marRight w:val="0"/>
                  <w:marTop w:val="0"/>
                  <w:marBottom w:val="0"/>
                  <w:divBdr>
                    <w:top w:val="none" w:sz="0" w:space="0" w:color="auto"/>
                    <w:left w:val="none" w:sz="0" w:space="0" w:color="auto"/>
                    <w:bottom w:val="none" w:sz="0" w:space="0" w:color="auto"/>
                    <w:right w:val="none" w:sz="0" w:space="0" w:color="auto"/>
                  </w:divBdr>
                </w:div>
                <w:div w:id="921913866">
                  <w:marLeft w:val="640"/>
                  <w:marRight w:val="0"/>
                  <w:marTop w:val="0"/>
                  <w:marBottom w:val="0"/>
                  <w:divBdr>
                    <w:top w:val="none" w:sz="0" w:space="0" w:color="auto"/>
                    <w:left w:val="none" w:sz="0" w:space="0" w:color="auto"/>
                    <w:bottom w:val="none" w:sz="0" w:space="0" w:color="auto"/>
                    <w:right w:val="none" w:sz="0" w:space="0" w:color="auto"/>
                  </w:divBdr>
                </w:div>
                <w:div w:id="958149538">
                  <w:marLeft w:val="640"/>
                  <w:marRight w:val="0"/>
                  <w:marTop w:val="0"/>
                  <w:marBottom w:val="0"/>
                  <w:divBdr>
                    <w:top w:val="none" w:sz="0" w:space="0" w:color="auto"/>
                    <w:left w:val="none" w:sz="0" w:space="0" w:color="auto"/>
                    <w:bottom w:val="none" w:sz="0" w:space="0" w:color="auto"/>
                    <w:right w:val="none" w:sz="0" w:space="0" w:color="auto"/>
                  </w:divBdr>
                </w:div>
                <w:div w:id="1047681808">
                  <w:marLeft w:val="640"/>
                  <w:marRight w:val="0"/>
                  <w:marTop w:val="0"/>
                  <w:marBottom w:val="0"/>
                  <w:divBdr>
                    <w:top w:val="none" w:sz="0" w:space="0" w:color="auto"/>
                    <w:left w:val="none" w:sz="0" w:space="0" w:color="auto"/>
                    <w:bottom w:val="none" w:sz="0" w:space="0" w:color="auto"/>
                    <w:right w:val="none" w:sz="0" w:space="0" w:color="auto"/>
                  </w:divBdr>
                </w:div>
                <w:div w:id="1100221453">
                  <w:marLeft w:val="640"/>
                  <w:marRight w:val="0"/>
                  <w:marTop w:val="0"/>
                  <w:marBottom w:val="0"/>
                  <w:divBdr>
                    <w:top w:val="none" w:sz="0" w:space="0" w:color="auto"/>
                    <w:left w:val="none" w:sz="0" w:space="0" w:color="auto"/>
                    <w:bottom w:val="none" w:sz="0" w:space="0" w:color="auto"/>
                    <w:right w:val="none" w:sz="0" w:space="0" w:color="auto"/>
                  </w:divBdr>
                </w:div>
                <w:div w:id="1137842507">
                  <w:marLeft w:val="640"/>
                  <w:marRight w:val="0"/>
                  <w:marTop w:val="0"/>
                  <w:marBottom w:val="0"/>
                  <w:divBdr>
                    <w:top w:val="none" w:sz="0" w:space="0" w:color="auto"/>
                    <w:left w:val="none" w:sz="0" w:space="0" w:color="auto"/>
                    <w:bottom w:val="none" w:sz="0" w:space="0" w:color="auto"/>
                    <w:right w:val="none" w:sz="0" w:space="0" w:color="auto"/>
                  </w:divBdr>
                </w:div>
                <w:div w:id="1179806061">
                  <w:marLeft w:val="640"/>
                  <w:marRight w:val="0"/>
                  <w:marTop w:val="0"/>
                  <w:marBottom w:val="0"/>
                  <w:divBdr>
                    <w:top w:val="none" w:sz="0" w:space="0" w:color="auto"/>
                    <w:left w:val="none" w:sz="0" w:space="0" w:color="auto"/>
                    <w:bottom w:val="none" w:sz="0" w:space="0" w:color="auto"/>
                    <w:right w:val="none" w:sz="0" w:space="0" w:color="auto"/>
                  </w:divBdr>
                </w:div>
                <w:div w:id="1290280084">
                  <w:marLeft w:val="640"/>
                  <w:marRight w:val="0"/>
                  <w:marTop w:val="0"/>
                  <w:marBottom w:val="0"/>
                  <w:divBdr>
                    <w:top w:val="none" w:sz="0" w:space="0" w:color="auto"/>
                    <w:left w:val="none" w:sz="0" w:space="0" w:color="auto"/>
                    <w:bottom w:val="none" w:sz="0" w:space="0" w:color="auto"/>
                    <w:right w:val="none" w:sz="0" w:space="0" w:color="auto"/>
                  </w:divBdr>
                </w:div>
                <w:div w:id="1305236289">
                  <w:marLeft w:val="640"/>
                  <w:marRight w:val="0"/>
                  <w:marTop w:val="0"/>
                  <w:marBottom w:val="0"/>
                  <w:divBdr>
                    <w:top w:val="none" w:sz="0" w:space="0" w:color="auto"/>
                    <w:left w:val="none" w:sz="0" w:space="0" w:color="auto"/>
                    <w:bottom w:val="none" w:sz="0" w:space="0" w:color="auto"/>
                    <w:right w:val="none" w:sz="0" w:space="0" w:color="auto"/>
                  </w:divBdr>
                </w:div>
                <w:div w:id="1328485201">
                  <w:marLeft w:val="640"/>
                  <w:marRight w:val="0"/>
                  <w:marTop w:val="0"/>
                  <w:marBottom w:val="0"/>
                  <w:divBdr>
                    <w:top w:val="none" w:sz="0" w:space="0" w:color="auto"/>
                    <w:left w:val="none" w:sz="0" w:space="0" w:color="auto"/>
                    <w:bottom w:val="none" w:sz="0" w:space="0" w:color="auto"/>
                    <w:right w:val="none" w:sz="0" w:space="0" w:color="auto"/>
                  </w:divBdr>
                </w:div>
                <w:div w:id="1347248866">
                  <w:marLeft w:val="640"/>
                  <w:marRight w:val="0"/>
                  <w:marTop w:val="0"/>
                  <w:marBottom w:val="0"/>
                  <w:divBdr>
                    <w:top w:val="none" w:sz="0" w:space="0" w:color="auto"/>
                    <w:left w:val="none" w:sz="0" w:space="0" w:color="auto"/>
                    <w:bottom w:val="none" w:sz="0" w:space="0" w:color="auto"/>
                    <w:right w:val="none" w:sz="0" w:space="0" w:color="auto"/>
                  </w:divBdr>
                </w:div>
                <w:div w:id="1396664996">
                  <w:marLeft w:val="640"/>
                  <w:marRight w:val="0"/>
                  <w:marTop w:val="0"/>
                  <w:marBottom w:val="0"/>
                  <w:divBdr>
                    <w:top w:val="none" w:sz="0" w:space="0" w:color="auto"/>
                    <w:left w:val="none" w:sz="0" w:space="0" w:color="auto"/>
                    <w:bottom w:val="none" w:sz="0" w:space="0" w:color="auto"/>
                    <w:right w:val="none" w:sz="0" w:space="0" w:color="auto"/>
                  </w:divBdr>
                </w:div>
                <w:div w:id="1408766424">
                  <w:marLeft w:val="640"/>
                  <w:marRight w:val="0"/>
                  <w:marTop w:val="0"/>
                  <w:marBottom w:val="0"/>
                  <w:divBdr>
                    <w:top w:val="none" w:sz="0" w:space="0" w:color="auto"/>
                    <w:left w:val="none" w:sz="0" w:space="0" w:color="auto"/>
                    <w:bottom w:val="none" w:sz="0" w:space="0" w:color="auto"/>
                    <w:right w:val="none" w:sz="0" w:space="0" w:color="auto"/>
                  </w:divBdr>
                </w:div>
                <w:div w:id="1412195948">
                  <w:marLeft w:val="640"/>
                  <w:marRight w:val="0"/>
                  <w:marTop w:val="0"/>
                  <w:marBottom w:val="0"/>
                  <w:divBdr>
                    <w:top w:val="none" w:sz="0" w:space="0" w:color="auto"/>
                    <w:left w:val="none" w:sz="0" w:space="0" w:color="auto"/>
                    <w:bottom w:val="none" w:sz="0" w:space="0" w:color="auto"/>
                    <w:right w:val="none" w:sz="0" w:space="0" w:color="auto"/>
                  </w:divBdr>
                </w:div>
                <w:div w:id="1419597232">
                  <w:marLeft w:val="640"/>
                  <w:marRight w:val="0"/>
                  <w:marTop w:val="0"/>
                  <w:marBottom w:val="0"/>
                  <w:divBdr>
                    <w:top w:val="none" w:sz="0" w:space="0" w:color="auto"/>
                    <w:left w:val="none" w:sz="0" w:space="0" w:color="auto"/>
                    <w:bottom w:val="none" w:sz="0" w:space="0" w:color="auto"/>
                    <w:right w:val="none" w:sz="0" w:space="0" w:color="auto"/>
                  </w:divBdr>
                </w:div>
                <w:div w:id="1423723546">
                  <w:marLeft w:val="640"/>
                  <w:marRight w:val="0"/>
                  <w:marTop w:val="0"/>
                  <w:marBottom w:val="0"/>
                  <w:divBdr>
                    <w:top w:val="none" w:sz="0" w:space="0" w:color="auto"/>
                    <w:left w:val="none" w:sz="0" w:space="0" w:color="auto"/>
                    <w:bottom w:val="none" w:sz="0" w:space="0" w:color="auto"/>
                    <w:right w:val="none" w:sz="0" w:space="0" w:color="auto"/>
                  </w:divBdr>
                </w:div>
                <w:div w:id="1482893596">
                  <w:marLeft w:val="640"/>
                  <w:marRight w:val="0"/>
                  <w:marTop w:val="0"/>
                  <w:marBottom w:val="0"/>
                  <w:divBdr>
                    <w:top w:val="none" w:sz="0" w:space="0" w:color="auto"/>
                    <w:left w:val="none" w:sz="0" w:space="0" w:color="auto"/>
                    <w:bottom w:val="none" w:sz="0" w:space="0" w:color="auto"/>
                    <w:right w:val="none" w:sz="0" w:space="0" w:color="auto"/>
                  </w:divBdr>
                </w:div>
                <w:div w:id="1496795645">
                  <w:marLeft w:val="640"/>
                  <w:marRight w:val="0"/>
                  <w:marTop w:val="0"/>
                  <w:marBottom w:val="0"/>
                  <w:divBdr>
                    <w:top w:val="none" w:sz="0" w:space="0" w:color="auto"/>
                    <w:left w:val="none" w:sz="0" w:space="0" w:color="auto"/>
                    <w:bottom w:val="none" w:sz="0" w:space="0" w:color="auto"/>
                    <w:right w:val="none" w:sz="0" w:space="0" w:color="auto"/>
                  </w:divBdr>
                </w:div>
                <w:div w:id="1521167366">
                  <w:marLeft w:val="640"/>
                  <w:marRight w:val="0"/>
                  <w:marTop w:val="0"/>
                  <w:marBottom w:val="0"/>
                  <w:divBdr>
                    <w:top w:val="none" w:sz="0" w:space="0" w:color="auto"/>
                    <w:left w:val="none" w:sz="0" w:space="0" w:color="auto"/>
                    <w:bottom w:val="none" w:sz="0" w:space="0" w:color="auto"/>
                    <w:right w:val="none" w:sz="0" w:space="0" w:color="auto"/>
                  </w:divBdr>
                </w:div>
                <w:div w:id="1544950400">
                  <w:marLeft w:val="640"/>
                  <w:marRight w:val="0"/>
                  <w:marTop w:val="0"/>
                  <w:marBottom w:val="0"/>
                  <w:divBdr>
                    <w:top w:val="none" w:sz="0" w:space="0" w:color="auto"/>
                    <w:left w:val="none" w:sz="0" w:space="0" w:color="auto"/>
                    <w:bottom w:val="none" w:sz="0" w:space="0" w:color="auto"/>
                    <w:right w:val="none" w:sz="0" w:space="0" w:color="auto"/>
                  </w:divBdr>
                </w:div>
                <w:div w:id="1592199460">
                  <w:marLeft w:val="640"/>
                  <w:marRight w:val="0"/>
                  <w:marTop w:val="0"/>
                  <w:marBottom w:val="0"/>
                  <w:divBdr>
                    <w:top w:val="none" w:sz="0" w:space="0" w:color="auto"/>
                    <w:left w:val="none" w:sz="0" w:space="0" w:color="auto"/>
                    <w:bottom w:val="none" w:sz="0" w:space="0" w:color="auto"/>
                    <w:right w:val="none" w:sz="0" w:space="0" w:color="auto"/>
                  </w:divBdr>
                </w:div>
                <w:div w:id="1610120407">
                  <w:marLeft w:val="640"/>
                  <w:marRight w:val="0"/>
                  <w:marTop w:val="0"/>
                  <w:marBottom w:val="0"/>
                  <w:divBdr>
                    <w:top w:val="none" w:sz="0" w:space="0" w:color="auto"/>
                    <w:left w:val="none" w:sz="0" w:space="0" w:color="auto"/>
                    <w:bottom w:val="none" w:sz="0" w:space="0" w:color="auto"/>
                    <w:right w:val="none" w:sz="0" w:space="0" w:color="auto"/>
                  </w:divBdr>
                </w:div>
                <w:div w:id="1621642246">
                  <w:marLeft w:val="640"/>
                  <w:marRight w:val="0"/>
                  <w:marTop w:val="0"/>
                  <w:marBottom w:val="0"/>
                  <w:divBdr>
                    <w:top w:val="none" w:sz="0" w:space="0" w:color="auto"/>
                    <w:left w:val="none" w:sz="0" w:space="0" w:color="auto"/>
                    <w:bottom w:val="none" w:sz="0" w:space="0" w:color="auto"/>
                    <w:right w:val="none" w:sz="0" w:space="0" w:color="auto"/>
                  </w:divBdr>
                </w:div>
                <w:div w:id="1653097196">
                  <w:marLeft w:val="640"/>
                  <w:marRight w:val="0"/>
                  <w:marTop w:val="0"/>
                  <w:marBottom w:val="0"/>
                  <w:divBdr>
                    <w:top w:val="none" w:sz="0" w:space="0" w:color="auto"/>
                    <w:left w:val="none" w:sz="0" w:space="0" w:color="auto"/>
                    <w:bottom w:val="none" w:sz="0" w:space="0" w:color="auto"/>
                    <w:right w:val="none" w:sz="0" w:space="0" w:color="auto"/>
                  </w:divBdr>
                </w:div>
                <w:div w:id="1702394499">
                  <w:marLeft w:val="640"/>
                  <w:marRight w:val="0"/>
                  <w:marTop w:val="0"/>
                  <w:marBottom w:val="0"/>
                  <w:divBdr>
                    <w:top w:val="none" w:sz="0" w:space="0" w:color="auto"/>
                    <w:left w:val="none" w:sz="0" w:space="0" w:color="auto"/>
                    <w:bottom w:val="none" w:sz="0" w:space="0" w:color="auto"/>
                    <w:right w:val="none" w:sz="0" w:space="0" w:color="auto"/>
                  </w:divBdr>
                </w:div>
                <w:div w:id="1738672415">
                  <w:marLeft w:val="640"/>
                  <w:marRight w:val="0"/>
                  <w:marTop w:val="0"/>
                  <w:marBottom w:val="0"/>
                  <w:divBdr>
                    <w:top w:val="none" w:sz="0" w:space="0" w:color="auto"/>
                    <w:left w:val="none" w:sz="0" w:space="0" w:color="auto"/>
                    <w:bottom w:val="none" w:sz="0" w:space="0" w:color="auto"/>
                    <w:right w:val="none" w:sz="0" w:space="0" w:color="auto"/>
                  </w:divBdr>
                </w:div>
                <w:div w:id="1830972796">
                  <w:marLeft w:val="640"/>
                  <w:marRight w:val="0"/>
                  <w:marTop w:val="0"/>
                  <w:marBottom w:val="0"/>
                  <w:divBdr>
                    <w:top w:val="none" w:sz="0" w:space="0" w:color="auto"/>
                    <w:left w:val="none" w:sz="0" w:space="0" w:color="auto"/>
                    <w:bottom w:val="none" w:sz="0" w:space="0" w:color="auto"/>
                    <w:right w:val="none" w:sz="0" w:space="0" w:color="auto"/>
                  </w:divBdr>
                </w:div>
                <w:div w:id="1833910790">
                  <w:marLeft w:val="640"/>
                  <w:marRight w:val="0"/>
                  <w:marTop w:val="0"/>
                  <w:marBottom w:val="0"/>
                  <w:divBdr>
                    <w:top w:val="none" w:sz="0" w:space="0" w:color="auto"/>
                    <w:left w:val="none" w:sz="0" w:space="0" w:color="auto"/>
                    <w:bottom w:val="none" w:sz="0" w:space="0" w:color="auto"/>
                    <w:right w:val="none" w:sz="0" w:space="0" w:color="auto"/>
                  </w:divBdr>
                </w:div>
                <w:div w:id="1886018355">
                  <w:marLeft w:val="640"/>
                  <w:marRight w:val="0"/>
                  <w:marTop w:val="0"/>
                  <w:marBottom w:val="0"/>
                  <w:divBdr>
                    <w:top w:val="none" w:sz="0" w:space="0" w:color="auto"/>
                    <w:left w:val="none" w:sz="0" w:space="0" w:color="auto"/>
                    <w:bottom w:val="none" w:sz="0" w:space="0" w:color="auto"/>
                    <w:right w:val="none" w:sz="0" w:space="0" w:color="auto"/>
                  </w:divBdr>
                </w:div>
                <w:div w:id="1993557769">
                  <w:marLeft w:val="640"/>
                  <w:marRight w:val="0"/>
                  <w:marTop w:val="0"/>
                  <w:marBottom w:val="0"/>
                  <w:divBdr>
                    <w:top w:val="none" w:sz="0" w:space="0" w:color="auto"/>
                    <w:left w:val="none" w:sz="0" w:space="0" w:color="auto"/>
                    <w:bottom w:val="none" w:sz="0" w:space="0" w:color="auto"/>
                    <w:right w:val="none" w:sz="0" w:space="0" w:color="auto"/>
                  </w:divBdr>
                </w:div>
                <w:div w:id="2079397748">
                  <w:marLeft w:val="640"/>
                  <w:marRight w:val="0"/>
                  <w:marTop w:val="0"/>
                  <w:marBottom w:val="0"/>
                  <w:divBdr>
                    <w:top w:val="none" w:sz="0" w:space="0" w:color="auto"/>
                    <w:left w:val="none" w:sz="0" w:space="0" w:color="auto"/>
                    <w:bottom w:val="none" w:sz="0" w:space="0" w:color="auto"/>
                    <w:right w:val="none" w:sz="0" w:space="0" w:color="auto"/>
                  </w:divBdr>
                </w:div>
                <w:div w:id="2112191413">
                  <w:marLeft w:val="640"/>
                  <w:marRight w:val="0"/>
                  <w:marTop w:val="0"/>
                  <w:marBottom w:val="0"/>
                  <w:divBdr>
                    <w:top w:val="none" w:sz="0" w:space="0" w:color="auto"/>
                    <w:left w:val="none" w:sz="0" w:space="0" w:color="auto"/>
                    <w:bottom w:val="none" w:sz="0" w:space="0" w:color="auto"/>
                    <w:right w:val="none" w:sz="0" w:space="0" w:color="auto"/>
                  </w:divBdr>
                </w:div>
              </w:divsChild>
            </w:div>
            <w:div w:id="1957325876">
              <w:marLeft w:val="0"/>
              <w:marRight w:val="0"/>
              <w:marTop w:val="0"/>
              <w:marBottom w:val="0"/>
              <w:divBdr>
                <w:top w:val="none" w:sz="0" w:space="0" w:color="auto"/>
                <w:left w:val="none" w:sz="0" w:space="0" w:color="auto"/>
                <w:bottom w:val="none" w:sz="0" w:space="0" w:color="auto"/>
                <w:right w:val="none" w:sz="0" w:space="0" w:color="auto"/>
              </w:divBdr>
              <w:divsChild>
                <w:div w:id="79255392">
                  <w:marLeft w:val="640"/>
                  <w:marRight w:val="0"/>
                  <w:marTop w:val="0"/>
                  <w:marBottom w:val="0"/>
                  <w:divBdr>
                    <w:top w:val="none" w:sz="0" w:space="0" w:color="auto"/>
                    <w:left w:val="none" w:sz="0" w:space="0" w:color="auto"/>
                    <w:bottom w:val="none" w:sz="0" w:space="0" w:color="auto"/>
                    <w:right w:val="none" w:sz="0" w:space="0" w:color="auto"/>
                  </w:divBdr>
                </w:div>
                <w:div w:id="153105469">
                  <w:marLeft w:val="640"/>
                  <w:marRight w:val="0"/>
                  <w:marTop w:val="0"/>
                  <w:marBottom w:val="0"/>
                  <w:divBdr>
                    <w:top w:val="none" w:sz="0" w:space="0" w:color="auto"/>
                    <w:left w:val="none" w:sz="0" w:space="0" w:color="auto"/>
                    <w:bottom w:val="none" w:sz="0" w:space="0" w:color="auto"/>
                    <w:right w:val="none" w:sz="0" w:space="0" w:color="auto"/>
                  </w:divBdr>
                </w:div>
                <w:div w:id="153374663">
                  <w:marLeft w:val="640"/>
                  <w:marRight w:val="0"/>
                  <w:marTop w:val="0"/>
                  <w:marBottom w:val="0"/>
                  <w:divBdr>
                    <w:top w:val="none" w:sz="0" w:space="0" w:color="auto"/>
                    <w:left w:val="none" w:sz="0" w:space="0" w:color="auto"/>
                    <w:bottom w:val="none" w:sz="0" w:space="0" w:color="auto"/>
                    <w:right w:val="none" w:sz="0" w:space="0" w:color="auto"/>
                  </w:divBdr>
                </w:div>
                <w:div w:id="161555356">
                  <w:marLeft w:val="640"/>
                  <w:marRight w:val="0"/>
                  <w:marTop w:val="0"/>
                  <w:marBottom w:val="0"/>
                  <w:divBdr>
                    <w:top w:val="none" w:sz="0" w:space="0" w:color="auto"/>
                    <w:left w:val="none" w:sz="0" w:space="0" w:color="auto"/>
                    <w:bottom w:val="none" w:sz="0" w:space="0" w:color="auto"/>
                    <w:right w:val="none" w:sz="0" w:space="0" w:color="auto"/>
                  </w:divBdr>
                </w:div>
                <w:div w:id="189803418">
                  <w:marLeft w:val="640"/>
                  <w:marRight w:val="0"/>
                  <w:marTop w:val="0"/>
                  <w:marBottom w:val="0"/>
                  <w:divBdr>
                    <w:top w:val="none" w:sz="0" w:space="0" w:color="auto"/>
                    <w:left w:val="none" w:sz="0" w:space="0" w:color="auto"/>
                    <w:bottom w:val="none" w:sz="0" w:space="0" w:color="auto"/>
                    <w:right w:val="none" w:sz="0" w:space="0" w:color="auto"/>
                  </w:divBdr>
                </w:div>
                <w:div w:id="205679116">
                  <w:marLeft w:val="640"/>
                  <w:marRight w:val="0"/>
                  <w:marTop w:val="0"/>
                  <w:marBottom w:val="0"/>
                  <w:divBdr>
                    <w:top w:val="none" w:sz="0" w:space="0" w:color="auto"/>
                    <w:left w:val="none" w:sz="0" w:space="0" w:color="auto"/>
                    <w:bottom w:val="none" w:sz="0" w:space="0" w:color="auto"/>
                    <w:right w:val="none" w:sz="0" w:space="0" w:color="auto"/>
                  </w:divBdr>
                </w:div>
                <w:div w:id="245192960">
                  <w:marLeft w:val="640"/>
                  <w:marRight w:val="0"/>
                  <w:marTop w:val="0"/>
                  <w:marBottom w:val="0"/>
                  <w:divBdr>
                    <w:top w:val="none" w:sz="0" w:space="0" w:color="auto"/>
                    <w:left w:val="none" w:sz="0" w:space="0" w:color="auto"/>
                    <w:bottom w:val="none" w:sz="0" w:space="0" w:color="auto"/>
                    <w:right w:val="none" w:sz="0" w:space="0" w:color="auto"/>
                  </w:divBdr>
                </w:div>
                <w:div w:id="333996617">
                  <w:marLeft w:val="640"/>
                  <w:marRight w:val="0"/>
                  <w:marTop w:val="0"/>
                  <w:marBottom w:val="0"/>
                  <w:divBdr>
                    <w:top w:val="none" w:sz="0" w:space="0" w:color="auto"/>
                    <w:left w:val="none" w:sz="0" w:space="0" w:color="auto"/>
                    <w:bottom w:val="none" w:sz="0" w:space="0" w:color="auto"/>
                    <w:right w:val="none" w:sz="0" w:space="0" w:color="auto"/>
                  </w:divBdr>
                </w:div>
                <w:div w:id="393747954">
                  <w:marLeft w:val="640"/>
                  <w:marRight w:val="0"/>
                  <w:marTop w:val="0"/>
                  <w:marBottom w:val="0"/>
                  <w:divBdr>
                    <w:top w:val="none" w:sz="0" w:space="0" w:color="auto"/>
                    <w:left w:val="none" w:sz="0" w:space="0" w:color="auto"/>
                    <w:bottom w:val="none" w:sz="0" w:space="0" w:color="auto"/>
                    <w:right w:val="none" w:sz="0" w:space="0" w:color="auto"/>
                  </w:divBdr>
                </w:div>
                <w:div w:id="403190521">
                  <w:marLeft w:val="640"/>
                  <w:marRight w:val="0"/>
                  <w:marTop w:val="0"/>
                  <w:marBottom w:val="0"/>
                  <w:divBdr>
                    <w:top w:val="none" w:sz="0" w:space="0" w:color="auto"/>
                    <w:left w:val="none" w:sz="0" w:space="0" w:color="auto"/>
                    <w:bottom w:val="none" w:sz="0" w:space="0" w:color="auto"/>
                    <w:right w:val="none" w:sz="0" w:space="0" w:color="auto"/>
                  </w:divBdr>
                </w:div>
                <w:div w:id="413285936">
                  <w:marLeft w:val="640"/>
                  <w:marRight w:val="0"/>
                  <w:marTop w:val="0"/>
                  <w:marBottom w:val="0"/>
                  <w:divBdr>
                    <w:top w:val="none" w:sz="0" w:space="0" w:color="auto"/>
                    <w:left w:val="none" w:sz="0" w:space="0" w:color="auto"/>
                    <w:bottom w:val="none" w:sz="0" w:space="0" w:color="auto"/>
                    <w:right w:val="none" w:sz="0" w:space="0" w:color="auto"/>
                  </w:divBdr>
                </w:div>
                <w:div w:id="424499401">
                  <w:marLeft w:val="640"/>
                  <w:marRight w:val="0"/>
                  <w:marTop w:val="0"/>
                  <w:marBottom w:val="0"/>
                  <w:divBdr>
                    <w:top w:val="none" w:sz="0" w:space="0" w:color="auto"/>
                    <w:left w:val="none" w:sz="0" w:space="0" w:color="auto"/>
                    <w:bottom w:val="none" w:sz="0" w:space="0" w:color="auto"/>
                    <w:right w:val="none" w:sz="0" w:space="0" w:color="auto"/>
                  </w:divBdr>
                </w:div>
                <w:div w:id="481392527">
                  <w:marLeft w:val="640"/>
                  <w:marRight w:val="0"/>
                  <w:marTop w:val="0"/>
                  <w:marBottom w:val="0"/>
                  <w:divBdr>
                    <w:top w:val="none" w:sz="0" w:space="0" w:color="auto"/>
                    <w:left w:val="none" w:sz="0" w:space="0" w:color="auto"/>
                    <w:bottom w:val="none" w:sz="0" w:space="0" w:color="auto"/>
                    <w:right w:val="none" w:sz="0" w:space="0" w:color="auto"/>
                  </w:divBdr>
                </w:div>
                <w:div w:id="487746720">
                  <w:marLeft w:val="640"/>
                  <w:marRight w:val="0"/>
                  <w:marTop w:val="0"/>
                  <w:marBottom w:val="0"/>
                  <w:divBdr>
                    <w:top w:val="none" w:sz="0" w:space="0" w:color="auto"/>
                    <w:left w:val="none" w:sz="0" w:space="0" w:color="auto"/>
                    <w:bottom w:val="none" w:sz="0" w:space="0" w:color="auto"/>
                    <w:right w:val="none" w:sz="0" w:space="0" w:color="auto"/>
                  </w:divBdr>
                </w:div>
                <w:div w:id="500631387">
                  <w:marLeft w:val="640"/>
                  <w:marRight w:val="0"/>
                  <w:marTop w:val="0"/>
                  <w:marBottom w:val="0"/>
                  <w:divBdr>
                    <w:top w:val="none" w:sz="0" w:space="0" w:color="auto"/>
                    <w:left w:val="none" w:sz="0" w:space="0" w:color="auto"/>
                    <w:bottom w:val="none" w:sz="0" w:space="0" w:color="auto"/>
                    <w:right w:val="none" w:sz="0" w:space="0" w:color="auto"/>
                  </w:divBdr>
                </w:div>
                <w:div w:id="553782806">
                  <w:marLeft w:val="640"/>
                  <w:marRight w:val="0"/>
                  <w:marTop w:val="0"/>
                  <w:marBottom w:val="0"/>
                  <w:divBdr>
                    <w:top w:val="none" w:sz="0" w:space="0" w:color="auto"/>
                    <w:left w:val="none" w:sz="0" w:space="0" w:color="auto"/>
                    <w:bottom w:val="none" w:sz="0" w:space="0" w:color="auto"/>
                    <w:right w:val="none" w:sz="0" w:space="0" w:color="auto"/>
                  </w:divBdr>
                </w:div>
                <w:div w:id="581067761">
                  <w:marLeft w:val="640"/>
                  <w:marRight w:val="0"/>
                  <w:marTop w:val="0"/>
                  <w:marBottom w:val="0"/>
                  <w:divBdr>
                    <w:top w:val="none" w:sz="0" w:space="0" w:color="auto"/>
                    <w:left w:val="none" w:sz="0" w:space="0" w:color="auto"/>
                    <w:bottom w:val="none" w:sz="0" w:space="0" w:color="auto"/>
                    <w:right w:val="none" w:sz="0" w:space="0" w:color="auto"/>
                  </w:divBdr>
                </w:div>
                <w:div w:id="588194321">
                  <w:marLeft w:val="640"/>
                  <w:marRight w:val="0"/>
                  <w:marTop w:val="0"/>
                  <w:marBottom w:val="0"/>
                  <w:divBdr>
                    <w:top w:val="none" w:sz="0" w:space="0" w:color="auto"/>
                    <w:left w:val="none" w:sz="0" w:space="0" w:color="auto"/>
                    <w:bottom w:val="none" w:sz="0" w:space="0" w:color="auto"/>
                    <w:right w:val="none" w:sz="0" w:space="0" w:color="auto"/>
                  </w:divBdr>
                </w:div>
                <w:div w:id="594245528">
                  <w:marLeft w:val="640"/>
                  <w:marRight w:val="0"/>
                  <w:marTop w:val="0"/>
                  <w:marBottom w:val="0"/>
                  <w:divBdr>
                    <w:top w:val="none" w:sz="0" w:space="0" w:color="auto"/>
                    <w:left w:val="none" w:sz="0" w:space="0" w:color="auto"/>
                    <w:bottom w:val="none" w:sz="0" w:space="0" w:color="auto"/>
                    <w:right w:val="none" w:sz="0" w:space="0" w:color="auto"/>
                  </w:divBdr>
                </w:div>
                <w:div w:id="596597310">
                  <w:marLeft w:val="640"/>
                  <w:marRight w:val="0"/>
                  <w:marTop w:val="0"/>
                  <w:marBottom w:val="0"/>
                  <w:divBdr>
                    <w:top w:val="none" w:sz="0" w:space="0" w:color="auto"/>
                    <w:left w:val="none" w:sz="0" w:space="0" w:color="auto"/>
                    <w:bottom w:val="none" w:sz="0" w:space="0" w:color="auto"/>
                    <w:right w:val="none" w:sz="0" w:space="0" w:color="auto"/>
                  </w:divBdr>
                </w:div>
                <w:div w:id="605770071">
                  <w:marLeft w:val="640"/>
                  <w:marRight w:val="0"/>
                  <w:marTop w:val="0"/>
                  <w:marBottom w:val="0"/>
                  <w:divBdr>
                    <w:top w:val="none" w:sz="0" w:space="0" w:color="auto"/>
                    <w:left w:val="none" w:sz="0" w:space="0" w:color="auto"/>
                    <w:bottom w:val="none" w:sz="0" w:space="0" w:color="auto"/>
                    <w:right w:val="none" w:sz="0" w:space="0" w:color="auto"/>
                  </w:divBdr>
                </w:div>
                <w:div w:id="648480363">
                  <w:marLeft w:val="640"/>
                  <w:marRight w:val="0"/>
                  <w:marTop w:val="0"/>
                  <w:marBottom w:val="0"/>
                  <w:divBdr>
                    <w:top w:val="none" w:sz="0" w:space="0" w:color="auto"/>
                    <w:left w:val="none" w:sz="0" w:space="0" w:color="auto"/>
                    <w:bottom w:val="none" w:sz="0" w:space="0" w:color="auto"/>
                    <w:right w:val="none" w:sz="0" w:space="0" w:color="auto"/>
                  </w:divBdr>
                </w:div>
                <w:div w:id="655300333">
                  <w:marLeft w:val="640"/>
                  <w:marRight w:val="0"/>
                  <w:marTop w:val="0"/>
                  <w:marBottom w:val="0"/>
                  <w:divBdr>
                    <w:top w:val="none" w:sz="0" w:space="0" w:color="auto"/>
                    <w:left w:val="none" w:sz="0" w:space="0" w:color="auto"/>
                    <w:bottom w:val="none" w:sz="0" w:space="0" w:color="auto"/>
                    <w:right w:val="none" w:sz="0" w:space="0" w:color="auto"/>
                  </w:divBdr>
                </w:div>
                <w:div w:id="704600502">
                  <w:marLeft w:val="640"/>
                  <w:marRight w:val="0"/>
                  <w:marTop w:val="0"/>
                  <w:marBottom w:val="0"/>
                  <w:divBdr>
                    <w:top w:val="none" w:sz="0" w:space="0" w:color="auto"/>
                    <w:left w:val="none" w:sz="0" w:space="0" w:color="auto"/>
                    <w:bottom w:val="none" w:sz="0" w:space="0" w:color="auto"/>
                    <w:right w:val="none" w:sz="0" w:space="0" w:color="auto"/>
                  </w:divBdr>
                </w:div>
                <w:div w:id="770974626">
                  <w:marLeft w:val="640"/>
                  <w:marRight w:val="0"/>
                  <w:marTop w:val="0"/>
                  <w:marBottom w:val="0"/>
                  <w:divBdr>
                    <w:top w:val="none" w:sz="0" w:space="0" w:color="auto"/>
                    <w:left w:val="none" w:sz="0" w:space="0" w:color="auto"/>
                    <w:bottom w:val="none" w:sz="0" w:space="0" w:color="auto"/>
                    <w:right w:val="none" w:sz="0" w:space="0" w:color="auto"/>
                  </w:divBdr>
                </w:div>
                <w:div w:id="779031991">
                  <w:marLeft w:val="640"/>
                  <w:marRight w:val="0"/>
                  <w:marTop w:val="0"/>
                  <w:marBottom w:val="0"/>
                  <w:divBdr>
                    <w:top w:val="none" w:sz="0" w:space="0" w:color="auto"/>
                    <w:left w:val="none" w:sz="0" w:space="0" w:color="auto"/>
                    <w:bottom w:val="none" w:sz="0" w:space="0" w:color="auto"/>
                    <w:right w:val="none" w:sz="0" w:space="0" w:color="auto"/>
                  </w:divBdr>
                </w:div>
                <w:div w:id="844589737">
                  <w:marLeft w:val="640"/>
                  <w:marRight w:val="0"/>
                  <w:marTop w:val="0"/>
                  <w:marBottom w:val="0"/>
                  <w:divBdr>
                    <w:top w:val="none" w:sz="0" w:space="0" w:color="auto"/>
                    <w:left w:val="none" w:sz="0" w:space="0" w:color="auto"/>
                    <w:bottom w:val="none" w:sz="0" w:space="0" w:color="auto"/>
                    <w:right w:val="none" w:sz="0" w:space="0" w:color="auto"/>
                  </w:divBdr>
                </w:div>
                <w:div w:id="886525961">
                  <w:marLeft w:val="640"/>
                  <w:marRight w:val="0"/>
                  <w:marTop w:val="0"/>
                  <w:marBottom w:val="0"/>
                  <w:divBdr>
                    <w:top w:val="none" w:sz="0" w:space="0" w:color="auto"/>
                    <w:left w:val="none" w:sz="0" w:space="0" w:color="auto"/>
                    <w:bottom w:val="none" w:sz="0" w:space="0" w:color="auto"/>
                    <w:right w:val="none" w:sz="0" w:space="0" w:color="auto"/>
                  </w:divBdr>
                </w:div>
                <w:div w:id="914121258">
                  <w:marLeft w:val="640"/>
                  <w:marRight w:val="0"/>
                  <w:marTop w:val="0"/>
                  <w:marBottom w:val="0"/>
                  <w:divBdr>
                    <w:top w:val="none" w:sz="0" w:space="0" w:color="auto"/>
                    <w:left w:val="none" w:sz="0" w:space="0" w:color="auto"/>
                    <w:bottom w:val="none" w:sz="0" w:space="0" w:color="auto"/>
                    <w:right w:val="none" w:sz="0" w:space="0" w:color="auto"/>
                  </w:divBdr>
                </w:div>
                <w:div w:id="966353411">
                  <w:marLeft w:val="640"/>
                  <w:marRight w:val="0"/>
                  <w:marTop w:val="0"/>
                  <w:marBottom w:val="0"/>
                  <w:divBdr>
                    <w:top w:val="none" w:sz="0" w:space="0" w:color="auto"/>
                    <w:left w:val="none" w:sz="0" w:space="0" w:color="auto"/>
                    <w:bottom w:val="none" w:sz="0" w:space="0" w:color="auto"/>
                    <w:right w:val="none" w:sz="0" w:space="0" w:color="auto"/>
                  </w:divBdr>
                </w:div>
                <w:div w:id="1051728925">
                  <w:marLeft w:val="640"/>
                  <w:marRight w:val="0"/>
                  <w:marTop w:val="0"/>
                  <w:marBottom w:val="0"/>
                  <w:divBdr>
                    <w:top w:val="none" w:sz="0" w:space="0" w:color="auto"/>
                    <w:left w:val="none" w:sz="0" w:space="0" w:color="auto"/>
                    <w:bottom w:val="none" w:sz="0" w:space="0" w:color="auto"/>
                    <w:right w:val="none" w:sz="0" w:space="0" w:color="auto"/>
                  </w:divBdr>
                </w:div>
                <w:div w:id="1102728727">
                  <w:marLeft w:val="640"/>
                  <w:marRight w:val="0"/>
                  <w:marTop w:val="0"/>
                  <w:marBottom w:val="0"/>
                  <w:divBdr>
                    <w:top w:val="none" w:sz="0" w:space="0" w:color="auto"/>
                    <w:left w:val="none" w:sz="0" w:space="0" w:color="auto"/>
                    <w:bottom w:val="none" w:sz="0" w:space="0" w:color="auto"/>
                    <w:right w:val="none" w:sz="0" w:space="0" w:color="auto"/>
                  </w:divBdr>
                </w:div>
                <w:div w:id="1208682549">
                  <w:marLeft w:val="640"/>
                  <w:marRight w:val="0"/>
                  <w:marTop w:val="0"/>
                  <w:marBottom w:val="0"/>
                  <w:divBdr>
                    <w:top w:val="none" w:sz="0" w:space="0" w:color="auto"/>
                    <w:left w:val="none" w:sz="0" w:space="0" w:color="auto"/>
                    <w:bottom w:val="none" w:sz="0" w:space="0" w:color="auto"/>
                    <w:right w:val="none" w:sz="0" w:space="0" w:color="auto"/>
                  </w:divBdr>
                </w:div>
                <w:div w:id="1292830638">
                  <w:marLeft w:val="640"/>
                  <w:marRight w:val="0"/>
                  <w:marTop w:val="0"/>
                  <w:marBottom w:val="0"/>
                  <w:divBdr>
                    <w:top w:val="none" w:sz="0" w:space="0" w:color="auto"/>
                    <w:left w:val="none" w:sz="0" w:space="0" w:color="auto"/>
                    <w:bottom w:val="none" w:sz="0" w:space="0" w:color="auto"/>
                    <w:right w:val="none" w:sz="0" w:space="0" w:color="auto"/>
                  </w:divBdr>
                </w:div>
                <w:div w:id="1324579982">
                  <w:marLeft w:val="640"/>
                  <w:marRight w:val="0"/>
                  <w:marTop w:val="0"/>
                  <w:marBottom w:val="0"/>
                  <w:divBdr>
                    <w:top w:val="none" w:sz="0" w:space="0" w:color="auto"/>
                    <w:left w:val="none" w:sz="0" w:space="0" w:color="auto"/>
                    <w:bottom w:val="none" w:sz="0" w:space="0" w:color="auto"/>
                    <w:right w:val="none" w:sz="0" w:space="0" w:color="auto"/>
                  </w:divBdr>
                </w:div>
                <w:div w:id="1439982634">
                  <w:marLeft w:val="640"/>
                  <w:marRight w:val="0"/>
                  <w:marTop w:val="0"/>
                  <w:marBottom w:val="0"/>
                  <w:divBdr>
                    <w:top w:val="none" w:sz="0" w:space="0" w:color="auto"/>
                    <w:left w:val="none" w:sz="0" w:space="0" w:color="auto"/>
                    <w:bottom w:val="none" w:sz="0" w:space="0" w:color="auto"/>
                    <w:right w:val="none" w:sz="0" w:space="0" w:color="auto"/>
                  </w:divBdr>
                </w:div>
                <w:div w:id="1528644153">
                  <w:marLeft w:val="640"/>
                  <w:marRight w:val="0"/>
                  <w:marTop w:val="0"/>
                  <w:marBottom w:val="0"/>
                  <w:divBdr>
                    <w:top w:val="none" w:sz="0" w:space="0" w:color="auto"/>
                    <w:left w:val="none" w:sz="0" w:space="0" w:color="auto"/>
                    <w:bottom w:val="none" w:sz="0" w:space="0" w:color="auto"/>
                    <w:right w:val="none" w:sz="0" w:space="0" w:color="auto"/>
                  </w:divBdr>
                </w:div>
                <w:div w:id="1585260990">
                  <w:marLeft w:val="640"/>
                  <w:marRight w:val="0"/>
                  <w:marTop w:val="0"/>
                  <w:marBottom w:val="0"/>
                  <w:divBdr>
                    <w:top w:val="none" w:sz="0" w:space="0" w:color="auto"/>
                    <w:left w:val="none" w:sz="0" w:space="0" w:color="auto"/>
                    <w:bottom w:val="none" w:sz="0" w:space="0" w:color="auto"/>
                    <w:right w:val="none" w:sz="0" w:space="0" w:color="auto"/>
                  </w:divBdr>
                </w:div>
                <w:div w:id="1615362454">
                  <w:marLeft w:val="640"/>
                  <w:marRight w:val="0"/>
                  <w:marTop w:val="0"/>
                  <w:marBottom w:val="0"/>
                  <w:divBdr>
                    <w:top w:val="none" w:sz="0" w:space="0" w:color="auto"/>
                    <w:left w:val="none" w:sz="0" w:space="0" w:color="auto"/>
                    <w:bottom w:val="none" w:sz="0" w:space="0" w:color="auto"/>
                    <w:right w:val="none" w:sz="0" w:space="0" w:color="auto"/>
                  </w:divBdr>
                </w:div>
                <w:div w:id="1680884584">
                  <w:marLeft w:val="640"/>
                  <w:marRight w:val="0"/>
                  <w:marTop w:val="0"/>
                  <w:marBottom w:val="0"/>
                  <w:divBdr>
                    <w:top w:val="none" w:sz="0" w:space="0" w:color="auto"/>
                    <w:left w:val="none" w:sz="0" w:space="0" w:color="auto"/>
                    <w:bottom w:val="none" w:sz="0" w:space="0" w:color="auto"/>
                    <w:right w:val="none" w:sz="0" w:space="0" w:color="auto"/>
                  </w:divBdr>
                </w:div>
                <w:div w:id="1724328355">
                  <w:marLeft w:val="640"/>
                  <w:marRight w:val="0"/>
                  <w:marTop w:val="0"/>
                  <w:marBottom w:val="0"/>
                  <w:divBdr>
                    <w:top w:val="none" w:sz="0" w:space="0" w:color="auto"/>
                    <w:left w:val="none" w:sz="0" w:space="0" w:color="auto"/>
                    <w:bottom w:val="none" w:sz="0" w:space="0" w:color="auto"/>
                    <w:right w:val="none" w:sz="0" w:space="0" w:color="auto"/>
                  </w:divBdr>
                </w:div>
                <w:div w:id="1725371051">
                  <w:marLeft w:val="640"/>
                  <w:marRight w:val="0"/>
                  <w:marTop w:val="0"/>
                  <w:marBottom w:val="0"/>
                  <w:divBdr>
                    <w:top w:val="none" w:sz="0" w:space="0" w:color="auto"/>
                    <w:left w:val="none" w:sz="0" w:space="0" w:color="auto"/>
                    <w:bottom w:val="none" w:sz="0" w:space="0" w:color="auto"/>
                    <w:right w:val="none" w:sz="0" w:space="0" w:color="auto"/>
                  </w:divBdr>
                </w:div>
                <w:div w:id="1805541970">
                  <w:marLeft w:val="640"/>
                  <w:marRight w:val="0"/>
                  <w:marTop w:val="0"/>
                  <w:marBottom w:val="0"/>
                  <w:divBdr>
                    <w:top w:val="none" w:sz="0" w:space="0" w:color="auto"/>
                    <w:left w:val="none" w:sz="0" w:space="0" w:color="auto"/>
                    <w:bottom w:val="none" w:sz="0" w:space="0" w:color="auto"/>
                    <w:right w:val="none" w:sz="0" w:space="0" w:color="auto"/>
                  </w:divBdr>
                </w:div>
                <w:div w:id="1822234909">
                  <w:marLeft w:val="640"/>
                  <w:marRight w:val="0"/>
                  <w:marTop w:val="0"/>
                  <w:marBottom w:val="0"/>
                  <w:divBdr>
                    <w:top w:val="none" w:sz="0" w:space="0" w:color="auto"/>
                    <w:left w:val="none" w:sz="0" w:space="0" w:color="auto"/>
                    <w:bottom w:val="none" w:sz="0" w:space="0" w:color="auto"/>
                    <w:right w:val="none" w:sz="0" w:space="0" w:color="auto"/>
                  </w:divBdr>
                </w:div>
                <w:div w:id="1885289273">
                  <w:marLeft w:val="640"/>
                  <w:marRight w:val="0"/>
                  <w:marTop w:val="0"/>
                  <w:marBottom w:val="0"/>
                  <w:divBdr>
                    <w:top w:val="none" w:sz="0" w:space="0" w:color="auto"/>
                    <w:left w:val="none" w:sz="0" w:space="0" w:color="auto"/>
                    <w:bottom w:val="none" w:sz="0" w:space="0" w:color="auto"/>
                    <w:right w:val="none" w:sz="0" w:space="0" w:color="auto"/>
                  </w:divBdr>
                </w:div>
                <w:div w:id="1921255650">
                  <w:marLeft w:val="640"/>
                  <w:marRight w:val="0"/>
                  <w:marTop w:val="0"/>
                  <w:marBottom w:val="0"/>
                  <w:divBdr>
                    <w:top w:val="none" w:sz="0" w:space="0" w:color="auto"/>
                    <w:left w:val="none" w:sz="0" w:space="0" w:color="auto"/>
                    <w:bottom w:val="none" w:sz="0" w:space="0" w:color="auto"/>
                    <w:right w:val="none" w:sz="0" w:space="0" w:color="auto"/>
                  </w:divBdr>
                </w:div>
                <w:div w:id="1987006002">
                  <w:marLeft w:val="640"/>
                  <w:marRight w:val="0"/>
                  <w:marTop w:val="0"/>
                  <w:marBottom w:val="0"/>
                  <w:divBdr>
                    <w:top w:val="none" w:sz="0" w:space="0" w:color="auto"/>
                    <w:left w:val="none" w:sz="0" w:space="0" w:color="auto"/>
                    <w:bottom w:val="none" w:sz="0" w:space="0" w:color="auto"/>
                    <w:right w:val="none" w:sz="0" w:space="0" w:color="auto"/>
                  </w:divBdr>
                </w:div>
                <w:div w:id="2002076557">
                  <w:marLeft w:val="640"/>
                  <w:marRight w:val="0"/>
                  <w:marTop w:val="0"/>
                  <w:marBottom w:val="0"/>
                  <w:divBdr>
                    <w:top w:val="none" w:sz="0" w:space="0" w:color="auto"/>
                    <w:left w:val="none" w:sz="0" w:space="0" w:color="auto"/>
                    <w:bottom w:val="none" w:sz="0" w:space="0" w:color="auto"/>
                    <w:right w:val="none" w:sz="0" w:space="0" w:color="auto"/>
                  </w:divBdr>
                </w:div>
                <w:div w:id="2015764188">
                  <w:marLeft w:val="640"/>
                  <w:marRight w:val="0"/>
                  <w:marTop w:val="0"/>
                  <w:marBottom w:val="0"/>
                  <w:divBdr>
                    <w:top w:val="none" w:sz="0" w:space="0" w:color="auto"/>
                    <w:left w:val="none" w:sz="0" w:space="0" w:color="auto"/>
                    <w:bottom w:val="none" w:sz="0" w:space="0" w:color="auto"/>
                    <w:right w:val="none" w:sz="0" w:space="0" w:color="auto"/>
                  </w:divBdr>
                </w:div>
                <w:div w:id="2046787562">
                  <w:marLeft w:val="640"/>
                  <w:marRight w:val="0"/>
                  <w:marTop w:val="0"/>
                  <w:marBottom w:val="0"/>
                  <w:divBdr>
                    <w:top w:val="none" w:sz="0" w:space="0" w:color="auto"/>
                    <w:left w:val="none" w:sz="0" w:space="0" w:color="auto"/>
                    <w:bottom w:val="none" w:sz="0" w:space="0" w:color="auto"/>
                    <w:right w:val="none" w:sz="0" w:space="0" w:color="auto"/>
                  </w:divBdr>
                </w:div>
                <w:div w:id="2093044146">
                  <w:marLeft w:val="640"/>
                  <w:marRight w:val="0"/>
                  <w:marTop w:val="0"/>
                  <w:marBottom w:val="0"/>
                  <w:divBdr>
                    <w:top w:val="none" w:sz="0" w:space="0" w:color="auto"/>
                    <w:left w:val="none" w:sz="0" w:space="0" w:color="auto"/>
                    <w:bottom w:val="none" w:sz="0" w:space="0" w:color="auto"/>
                    <w:right w:val="none" w:sz="0" w:space="0" w:color="auto"/>
                  </w:divBdr>
                </w:div>
              </w:divsChild>
            </w:div>
            <w:div w:id="2026049774">
              <w:marLeft w:val="0"/>
              <w:marRight w:val="0"/>
              <w:marTop w:val="0"/>
              <w:marBottom w:val="0"/>
              <w:divBdr>
                <w:top w:val="none" w:sz="0" w:space="0" w:color="auto"/>
                <w:left w:val="none" w:sz="0" w:space="0" w:color="auto"/>
                <w:bottom w:val="none" w:sz="0" w:space="0" w:color="auto"/>
                <w:right w:val="none" w:sz="0" w:space="0" w:color="auto"/>
              </w:divBdr>
              <w:divsChild>
                <w:div w:id="66802203">
                  <w:marLeft w:val="640"/>
                  <w:marRight w:val="0"/>
                  <w:marTop w:val="0"/>
                  <w:marBottom w:val="0"/>
                  <w:divBdr>
                    <w:top w:val="none" w:sz="0" w:space="0" w:color="auto"/>
                    <w:left w:val="none" w:sz="0" w:space="0" w:color="auto"/>
                    <w:bottom w:val="none" w:sz="0" w:space="0" w:color="auto"/>
                    <w:right w:val="none" w:sz="0" w:space="0" w:color="auto"/>
                  </w:divBdr>
                </w:div>
                <w:div w:id="79716360">
                  <w:marLeft w:val="640"/>
                  <w:marRight w:val="0"/>
                  <w:marTop w:val="0"/>
                  <w:marBottom w:val="0"/>
                  <w:divBdr>
                    <w:top w:val="none" w:sz="0" w:space="0" w:color="auto"/>
                    <w:left w:val="none" w:sz="0" w:space="0" w:color="auto"/>
                    <w:bottom w:val="none" w:sz="0" w:space="0" w:color="auto"/>
                    <w:right w:val="none" w:sz="0" w:space="0" w:color="auto"/>
                  </w:divBdr>
                </w:div>
                <w:div w:id="82268603">
                  <w:marLeft w:val="640"/>
                  <w:marRight w:val="0"/>
                  <w:marTop w:val="0"/>
                  <w:marBottom w:val="0"/>
                  <w:divBdr>
                    <w:top w:val="none" w:sz="0" w:space="0" w:color="auto"/>
                    <w:left w:val="none" w:sz="0" w:space="0" w:color="auto"/>
                    <w:bottom w:val="none" w:sz="0" w:space="0" w:color="auto"/>
                    <w:right w:val="none" w:sz="0" w:space="0" w:color="auto"/>
                  </w:divBdr>
                </w:div>
                <w:div w:id="96410701">
                  <w:marLeft w:val="640"/>
                  <w:marRight w:val="0"/>
                  <w:marTop w:val="0"/>
                  <w:marBottom w:val="0"/>
                  <w:divBdr>
                    <w:top w:val="none" w:sz="0" w:space="0" w:color="auto"/>
                    <w:left w:val="none" w:sz="0" w:space="0" w:color="auto"/>
                    <w:bottom w:val="none" w:sz="0" w:space="0" w:color="auto"/>
                    <w:right w:val="none" w:sz="0" w:space="0" w:color="auto"/>
                  </w:divBdr>
                </w:div>
                <w:div w:id="103966003">
                  <w:marLeft w:val="640"/>
                  <w:marRight w:val="0"/>
                  <w:marTop w:val="0"/>
                  <w:marBottom w:val="0"/>
                  <w:divBdr>
                    <w:top w:val="none" w:sz="0" w:space="0" w:color="auto"/>
                    <w:left w:val="none" w:sz="0" w:space="0" w:color="auto"/>
                    <w:bottom w:val="none" w:sz="0" w:space="0" w:color="auto"/>
                    <w:right w:val="none" w:sz="0" w:space="0" w:color="auto"/>
                  </w:divBdr>
                </w:div>
                <w:div w:id="113788741">
                  <w:marLeft w:val="640"/>
                  <w:marRight w:val="0"/>
                  <w:marTop w:val="0"/>
                  <w:marBottom w:val="0"/>
                  <w:divBdr>
                    <w:top w:val="none" w:sz="0" w:space="0" w:color="auto"/>
                    <w:left w:val="none" w:sz="0" w:space="0" w:color="auto"/>
                    <w:bottom w:val="none" w:sz="0" w:space="0" w:color="auto"/>
                    <w:right w:val="none" w:sz="0" w:space="0" w:color="auto"/>
                  </w:divBdr>
                </w:div>
                <w:div w:id="146435963">
                  <w:marLeft w:val="640"/>
                  <w:marRight w:val="0"/>
                  <w:marTop w:val="0"/>
                  <w:marBottom w:val="0"/>
                  <w:divBdr>
                    <w:top w:val="none" w:sz="0" w:space="0" w:color="auto"/>
                    <w:left w:val="none" w:sz="0" w:space="0" w:color="auto"/>
                    <w:bottom w:val="none" w:sz="0" w:space="0" w:color="auto"/>
                    <w:right w:val="none" w:sz="0" w:space="0" w:color="auto"/>
                  </w:divBdr>
                </w:div>
                <w:div w:id="197474121">
                  <w:marLeft w:val="640"/>
                  <w:marRight w:val="0"/>
                  <w:marTop w:val="0"/>
                  <w:marBottom w:val="0"/>
                  <w:divBdr>
                    <w:top w:val="none" w:sz="0" w:space="0" w:color="auto"/>
                    <w:left w:val="none" w:sz="0" w:space="0" w:color="auto"/>
                    <w:bottom w:val="none" w:sz="0" w:space="0" w:color="auto"/>
                    <w:right w:val="none" w:sz="0" w:space="0" w:color="auto"/>
                  </w:divBdr>
                </w:div>
                <w:div w:id="257255156">
                  <w:marLeft w:val="640"/>
                  <w:marRight w:val="0"/>
                  <w:marTop w:val="0"/>
                  <w:marBottom w:val="0"/>
                  <w:divBdr>
                    <w:top w:val="none" w:sz="0" w:space="0" w:color="auto"/>
                    <w:left w:val="none" w:sz="0" w:space="0" w:color="auto"/>
                    <w:bottom w:val="none" w:sz="0" w:space="0" w:color="auto"/>
                    <w:right w:val="none" w:sz="0" w:space="0" w:color="auto"/>
                  </w:divBdr>
                </w:div>
                <w:div w:id="306129389">
                  <w:marLeft w:val="640"/>
                  <w:marRight w:val="0"/>
                  <w:marTop w:val="0"/>
                  <w:marBottom w:val="0"/>
                  <w:divBdr>
                    <w:top w:val="none" w:sz="0" w:space="0" w:color="auto"/>
                    <w:left w:val="none" w:sz="0" w:space="0" w:color="auto"/>
                    <w:bottom w:val="none" w:sz="0" w:space="0" w:color="auto"/>
                    <w:right w:val="none" w:sz="0" w:space="0" w:color="auto"/>
                  </w:divBdr>
                </w:div>
                <w:div w:id="382796518">
                  <w:marLeft w:val="640"/>
                  <w:marRight w:val="0"/>
                  <w:marTop w:val="0"/>
                  <w:marBottom w:val="0"/>
                  <w:divBdr>
                    <w:top w:val="none" w:sz="0" w:space="0" w:color="auto"/>
                    <w:left w:val="none" w:sz="0" w:space="0" w:color="auto"/>
                    <w:bottom w:val="none" w:sz="0" w:space="0" w:color="auto"/>
                    <w:right w:val="none" w:sz="0" w:space="0" w:color="auto"/>
                  </w:divBdr>
                </w:div>
                <w:div w:id="521015520">
                  <w:marLeft w:val="640"/>
                  <w:marRight w:val="0"/>
                  <w:marTop w:val="0"/>
                  <w:marBottom w:val="0"/>
                  <w:divBdr>
                    <w:top w:val="none" w:sz="0" w:space="0" w:color="auto"/>
                    <w:left w:val="none" w:sz="0" w:space="0" w:color="auto"/>
                    <w:bottom w:val="none" w:sz="0" w:space="0" w:color="auto"/>
                    <w:right w:val="none" w:sz="0" w:space="0" w:color="auto"/>
                  </w:divBdr>
                </w:div>
                <w:div w:id="711418922">
                  <w:marLeft w:val="640"/>
                  <w:marRight w:val="0"/>
                  <w:marTop w:val="0"/>
                  <w:marBottom w:val="0"/>
                  <w:divBdr>
                    <w:top w:val="none" w:sz="0" w:space="0" w:color="auto"/>
                    <w:left w:val="none" w:sz="0" w:space="0" w:color="auto"/>
                    <w:bottom w:val="none" w:sz="0" w:space="0" w:color="auto"/>
                    <w:right w:val="none" w:sz="0" w:space="0" w:color="auto"/>
                  </w:divBdr>
                </w:div>
                <w:div w:id="737358957">
                  <w:marLeft w:val="640"/>
                  <w:marRight w:val="0"/>
                  <w:marTop w:val="0"/>
                  <w:marBottom w:val="0"/>
                  <w:divBdr>
                    <w:top w:val="none" w:sz="0" w:space="0" w:color="auto"/>
                    <w:left w:val="none" w:sz="0" w:space="0" w:color="auto"/>
                    <w:bottom w:val="none" w:sz="0" w:space="0" w:color="auto"/>
                    <w:right w:val="none" w:sz="0" w:space="0" w:color="auto"/>
                  </w:divBdr>
                </w:div>
                <w:div w:id="805970921">
                  <w:marLeft w:val="640"/>
                  <w:marRight w:val="0"/>
                  <w:marTop w:val="0"/>
                  <w:marBottom w:val="0"/>
                  <w:divBdr>
                    <w:top w:val="none" w:sz="0" w:space="0" w:color="auto"/>
                    <w:left w:val="none" w:sz="0" w:space="0" w:color="auto"/>
                    <w:bottom w:val="none" w:sz="0" w:space="0" w:color="auto"/>
                    <w:right w:val="none" w:sz="0" w:space="0" w:color="auto"/>
                  </w:divBdr>
                </w:div>
                <w:div w:id="846407551">
                  <w:marLeft w:val="640"/>
                  <w:marRight w:val="0"/>
                  <w:marTop w:val="0"/>
                  <w:marBottom w:val="0"/>
                  <w:divBdr>
                    <w:top w:val="none" w:sz="0" w:space="0" w:color="auto"/>
                    <w:left w:val="none" w:sz="0" w:space="0" w:color="auto"/>
                    <w:bottom w:val="none" w:sz="0" w:space="0" w:color="auto"/>
                    <w:right w:val="none" w:sz="0" w:space="0" w:color="auto"/>
                  </w:divBdr>
                </w:div>
                <w:div w:id="854072488">
                  <w:marLeft w:val="640"/>
                  <w:marRight w:val="0"/>
                  <w:marTop w:val="0"/>
                  <w:marBottom w:val="0"/>
                  <w:divBdr>
                    <w:top w:val="none" w:sz="0" w:space="0" w:color="auto"/>
                    <w:left w:val="none" w:sz="0" w:space="0" w:color="auto"/>
                    <w:bottom w:val="none" w:sz="0" w:space="0" w:color="auto"/>
                    <w:right w:val="none" w:sz="0" w:space="0" w:color="auto"/>
                  </w:divBdr>
                </w:div>
                <w:div w:id="922376628">
                  <w:marLeft w:val="640"/>
                  <w:marRight w:val="0"/>
                  <w:marTop w:val="0"/>
                  <w:marBottom w:val="0"/>
                  <w:divBdr>
                    <w:top w:val="none" w:sz="0" w:space="0" w:color="auto"/>
                    <w:left w:val="none" w:sz="0" w:space="0" w:color="auto"/>
                    <w:bottom w:val="none" w:sz="0" w:space="0" w:color="auto"/>
                    <w:right w:val="none" w:sz="0" w:space="0" w:color="auto"/>
                  </w:divBdr>
                </w:div>
                <w:div w:id="929511342">
                  <w:marLeft w:val="640"/>
                  <w:marRight w:val="0"/>
                  <w:marTop w:val="0"/>
                  <w:marBottom w:val="0"/>
                  <w:divBdr>
                    <w:top w:val="none" w:sz="0" w:space="0" w:color="auto"/>
                    <w:left w:val="none" w:sz="0" w:space="0" w:color="auto"/>
                    <w:bottom w:val="none" w:sz="0" w:space="0" w:color="auto"/>
                    <w:right w:val="none" w:sz="0" w:space="0" w:color="auto"/>
                  </w:divBdr>
                </w:div>
                <w:div w:id="954948923">
                  <w:marLeft w:val="640"/>
                  <w:marRight w:val="0"/>
                  <w:marTop w:val="0"/>
                  <w:marBottom w:val="0"/>
                  <w:divBdr>
                    <w:top w:val="none" w:sz="0" w:space="0" w:color="auto"/>
                    <w:left w:val="none" w:sz="0" w:space="0" w:color="auto"/>
                    <w:bottom w:val="none" w:sz="0" w:space="0" w:color="auto"/>
                    <w:right w:val="none" w:sz="0" w:space="0" w:color="auto"/>
                  </w:divBdr>
                </w:div>
                <w:div w:id="984120676">
                  <w:marLeft w:val="640"/>
                  <w:marRight w:val="0"/>
                  <w:marTop w:val="0"/>
                  <w:marBottom w:val="0"/>
                  <w:divBdr>
                    <w:top w:val="none" w:sz="0" w:space="0" w:color="auto"/>
                    <w:left w:val="none" w:sz="0" w:space="0" w:color="auto"/>
                    <w:bottom w:val="none" w:sz="0" w:space="0" w:color="auto"/>
                    <w:right w:val="none" w:sz="0" w:space="0" w:color="auto"/>
                  </w:divBdr>
                </w:div>
                <w:div w:id="1032655906">
                  <w:marLeft w:val="640"/>
                  <w:marRight w:val="0"/>
                  <w:marTop w:val="0"/>
                  <w:marBottom w:val="0"/>
                  <w:divBdr>
                    <w:top w:val="none" w:sz="0" w:space="0" w:color="auto"/>
                    <w:left w:val="none" w:sz="0" w:space="0" w:color="auto"/>
                    <w:bottom w:val="none" w:sz="0" w:space="0" w:color="auto"/>
                    <w:right w:val="none" w:sz="0" w:space="0" w:color="auto"/>
                  </w:divBdr>
                </w:div>
                <w:div w:id="1094208058">
                  <w:marLeft w:val="640"/>
                  <w:marRight w:val="0"/>
                  <w:marTop w:val="0"/>
                  <w:marBottom w:val="0"/>
                  <w:divBdr>
                    <w:top w:val="none" w:sz="0" w:space="0" w:color="auto"/>
                    <w:left w:val="none" w:sz="0" w:space="0" w:color="auto"/>
                    <w:bottom w:val="none" w:sz="0" w:space="0" w:color="auto"/>
                    <w:right w:val="none" w:sz="0" w:space="0" w:color="auto"/>
                  </w:divBdr>
                </w:div>
                <w:div w:id="1094787652">
                  <w:marLeft w:val="640"/>
                  <w:marRight w:val="0"/>
                  <w:marTop w:val="0"/>
                  <w:marBottom w:val="0"/>
                  <w:divBdr>
                    <w:top w:val="none" w:sz="0" w:space="0" w:color="auto"/>
                    <w:left w:val="none" w:sz="0" w:space="0" w:color="auto"/>
                    <w:bottom w:val="none" w:sz="0" w:space="0" w:color="auto"/>
                    <w:right w:val="none" w:sz="0" w:space="0" w:color="auto"/>
                  </w:divBdr>
                </w:div>
                <w:div w:id="1095515010">
                  <w:marLeft w:val="640"/>
                  <w:marRight w:val="0"/>
                  <w:marTop w:val="0"/>
                  <w:marBottom w:val="0"/>
                  <w:divBdr>
                    <w:top w:val="none" w:sz="0" w:space="0" w:color="auto"/>
                    <w:left w:val="none" w:sz="0" w:space="0" w:color="auto"/>
                    <w:bottom w:val="none" w:sz="0" w:space="0" w:color="auto"/>
                    <w:right w:val="none" w:sz="0" w:space="0" w:color="auto"/>
                  </w:divBdr>
                </w:div>
                <w:div w:id="1113936759">
                  <w:marLeft w:val="640"/>
                  <w:marRight w:val="0"/>
                  <w:marTop w:val="0"/>
                  <w:marBottom w:val="0"/>
                  <w:divBdr>
                    <w:top w:val="none" w:sz="0" w:space="0" w:color="auto"/>
                    <w:left w:val="none" w:sz="0" w:space="0" w:color="auto"/>
                    <w:bottom w:val="none" w:sz="0" w:space="0" w:color="auto"/>
                    <w:right w:val="none" w:sz="0" w:space="0" w:color="auto"/>
                  </w:divBdr>
                </w:div>
                <w:div w:id="1129395572">
                  <w:marLeft w:val="640"/>
                  <w:marRight w:val="0"/>
                  <w:marTop w:val="0"/>
                  <w:marBottom w:val="0"/>
                  <w:divBdr>
                    <w:top w:val="none" w:sz="0" w:space="0" w:color="auto"/>
                    <w:left w:val="none" w:sz="0" w:space="0" w:color="auto"/>
                    <w:bottom w:val="none" w:sz="0" w:space="0" w:color="auto"/>
                    <w:right w:val="none" w:sz="0" w:space="0" w:color="auto"/>
                  </w:divBdr>
                </w:div>
                <w:div w:id="1153135063">
                  <w:marLeft w:val="640"/>
                  <w:marRight w:val="0"/>
                  <w:marTop w:val="0"/>
                  <w:marBottom w:val="0"/>
                  <w:divBdr>
                    <w:top w:val="none" w:sz="0" w:space="0" w:color="auto"/>
                    <w:left w:val="none" w:sz="0" w:space="0" w:color="auto"/>
                    <w:bottom w:val="none" w:sz="0" w:space="0" w:color="auto"/>
                    <w:right w:val="none" w:sz="0" w:space="0" w:color="auto"/>
                  </w:divBdr>
                </w:div>
                <w:div w:id="1186168102">
                  <w:marLeft w:val="640"/>
                  <w:marRight w:val="0"/>
                  <w:marTop w:val="0"/>
                  <w:marBottom w:val="0"/>
                  <w:divBdr>
                    <w:top w:val="none" w:sz="0" w:space="0" w:color="auto"/>
                    <w:left w:val="none" w:sz="0" w:space="0" w:color="auto"/>
                    <w:bottom w:val="none" w:sz="0" w:space="0" w:color="auto"/>
                    <w:right w:val="none" w:sz="0" w:space="0" w:color="auto"/>
                  </w:divBdr>
                </w:div>
                <w:div w:id="1235702058">
                  <w:marLeft w:val="640"/>
                  <w:marRight w:val="0"/>
                  <w:marTop w:val="0"/>
                  <w:marBottom w:val="0"/>
                  <w:divBdr>
                    <w:top w:val="none" w:sz="0" w:space="0" w:color="auto"/>
                    <w:left w:val="none" w:sz="0" w:space="0" w:color="auto"/>
                    <w:bottom w:val="none" w:sz="0" w:space="0" w:color="auto"/>
                    <w:right w:val="none" w:sz="0" w:space="0" w:color="auto"/>
                  </w:divBdr>
                </w:div>
                <w:div w:id="1254390243">
                  <w:marLeft w:val="640"/>
                  <w:marRight w:val="0"/>
                  <w:marTop w:val="0"/>
                  <w:marBottom w:val="0"/>
                  <w:divBdr>
                    <w:top w:val="none" w:sz="0" w:space="0" w:color="auto"/>
                    <w:left w:val="none" w:sz="0" w:space="0" w:color="auto"/>
                    <w:bottom w:val="none" w:sz="0" w:space="0" w:color="auto"/>
                    <w:right w:val="none" w:sz="0" w:space="0" w:color="auto"/>
                  </w:divBdr>
                </w:div>
                <w:div w:id="1274677816">
                  <w:marLeft w:val="640"/>
                  <w:marRight w:val="0"/>
                  <w:marTop w:val="0"/>
                  <w:marBottom w:val="0"/>
                  <w:divBdr>
                    <w:top w:val="none" w:sz="0" w:space="0" w:color="auto"/>
                    <w:left w:val="none" w:sz="0" w:space="0" w:color="auto"/>
                    <w:bottom w:val="none" w:sz="0" w:space="0" w:color="auto"/>
                    <w:right w:val="none" w:sz="0" w:space="0" w:color="auto"/>
                  </w:divBdr>
                </w:div>
                <w:div w:id="1307276394">
                  <w:marLeft w:val="640"/>
                  <w:marRight w:val="0"/>
                  <w:marTop w:val="0"/>
                  <w:marBottom w:val="0"/>
                  <w:divBdr>
                    <w:top w:val="none" w:sz="0" w:space="0" w:color="auto"/>
                    <w:left w:val="none" w:sz="0" w:space="0" w:color="auto"/>
                    <w:bottom w:val="none" w:sz="0" w:space="0" w:color="auto"/>
                    <w:right w:val="none" w:sz="0" w:space="0" w:color="auto"/>
                  </w:divBdr>
                </w:div>
                <w:div w:id="1336494221">
                  <w:marLeft w:val="640"/>
                  <w:marRight w:val="0"/>
                  <w:marTop w:val="0"/>
                  <w:marBottom w:val="0"/>
                  <w:divBdr>
                    <w:top w:val="none" w:sz="0" w:space="0" w:color="auto"/>
                    <w:left w:val="none" w:sz="0" w:space="0" w:color="auto"/>
                    <w:bottom w:val="none" w:sz="0" w:space="0" w:color="auto"/>
                    <w:right w:val="none" w:sz="0" w:space="0" w:color="auto"/>
                  </w:divBdr>
                </w:div>
                <w:div w:id="1340278926">
                  <w:marLeft w:val="640"/>
                  <w:marRight w:val="0"/>
                  <w:marTop w:val="0"/>
                  <w:marBottom w:val="0"/>
                  <w:divBdr>
                    <w:top w:val="none" w:sz="0" w:space="0" w:color="auto"/>
                    <w:left w:val="none" w:sz="0" w:space="0" w:color="auto"/>
                    <w:bottom w:val="none" w:sz="0" w:space="0" w:color="auto"/>
                    <w:right w:val="none" w:sz="0" w:space="0" w:color="auto"/>
                  </w:divBdr>
                </w:div>
                <w:div w:id="1387492724">
                  <w:marLeft w:val="640"/>
                  <w:marRight w:val="0"/>
                  <w:marTop w:val="0"/>
                  <w:marBottom w:val="0"/>
                  <w:divBdr>
                    <w:top w:val="none" w:sz="0" w:space="0" w:color="auto"/>
                    <w:left w:val="none" w:sz="0" w:space="0" w:color="auto"/>
                    <w:bottom w:val="none" w:sz="0" w:space="0" w:color="auto"/>
                    <w:right w:val="none" w:sz="0" w:space="0" w:color="auto"/>
                  </w:divBdr>
                </w:div>
                <w:div w:id="1425146404">
                  <w:marLeft w:val="640"/>
                  <w:marRight w:val="0"/>
                  <w:marTop w:val="0"/>
                  <w:marBottom w:val="0"/>
                  <w:divBdr>
                    <w:top w:val="none" w:sz="0" w:space="0" w:color="auto"/>
                    <w:left w:val="none" w:sz="0" w:space="0" w:color="auto"/>
                    <w:bottom w:val="none" w:sz="0" w:space="0" w:color="auto"/>
                    <w:right w:val="none" w:sz="0" w:space="0" w:color="auto"/>
                  </w:divBdr>
                </w:div>
                <w:div w:id="1444838358">
                  <w:marLeft w:val="640"/>
                  <w:marRight w:val="0"/>
                  <w:marTop w:val="0"/>
                  <w:marBottom w:val="0"/>
                  <w:divBdr>
                    <w:top w:val="none" w:sz="0" w:space="0" w:color="auto"/>
                    <w:left w:val="none" w:sz="0" w:space="0" w:color="auto"/>
                    <w:bottom w:val="none" w:sz="0" w:space="0" w:color="auto"/>
                    <w:right w:val="none" w:sz="0" w:space="0" w:color="auto"/>
                  </w:divBdr>
                </w:div>
                <w:div w:id="1520392208">
                  <w:marLeft w:val="640"/>
                  <w:marRight w:val="0"/>
                  <w:marTop w:val="0"/>
                  <w:marBottom w:val="0"/>
                  <w:divBdr>
                    <w:top w:val="none" w:sz="0" w:space="0" w:color="auto"/>
                    <w:left w:val="none" w:sz="0" w:space="0" w:color="auto"/>
                    <w:bottom w:val="none" w:sz="0" w:space="0" w:color="auto"/>
                    <w:right w:val="none" w:sz="0" w:space="0" w:color="auto"/>
                  </w:divBdr>
                </w:div>
                <w:div w:id="1544712849">
                  <w:marLeft w:val="640"/>
                  <w:marRight w:val="0"/>
                  <w:marTop w:val="0"/>
                  <w:marBottom w:val="0"/>
                  <w:divBdr>
                    <w:top w:val="none" w:sz="0" w:space="0" w:color="auto"/>
                    <w:left w:val="none" w:sz="0" w:space="0" w:color="auto"/>
                    <w:bottom w:val="none" w:sz="0" w:space="0" w:color="auto"/>
                    <w:right w:val="none" w:sz="0" w:space="0" w:color="auto"/>
                  </w:divBdr>
                </w:div>
                <w:div w:id="1578244115">
                  <w:marLeft w:val="640"/>
                  <w:marRight w:val="0"/>
                  <w:marTop w:val="0"/>
                  <w:marBottom w:val="0"/>
                  <w:divBdr>
                    <w:top w:val="none" w:sz="0" w:space="0" w:color="auto"/>
                    <w:left w:val="none" w:sz="0" w:space="0" w:color="auto"/>
                    <w:bottom w:val="none" w:sz="0" w:space="0" w:color="auto"/>
                    <w:right w:val="none" w:sz="0" w:space="0" w:color="auto"/>
                  </w:divBdr>
                </w:div>
                <w:div w:id="1721129106">
                  <w:marLeft w:val="640"/>
                  <w:marRight w:val="0"/>
                  <w:marTop w:val="0"/>
                  <w:marBottom w:val="0"/>
                  <w:divBdr>
                    <w:top w:val="none" w:sz="0" w:space="0" w:color="auto"/>
                    <w:left w:val="none" w:sz="0" w:space="0" w:color="auto"/>
                    <w:bottom w:val="none" w:sz="0" w:space="0" w:color="auto"/>
                    <w:right w:val="none" w:sz="0" w:space="0" w:color="auto"/>
                  </w:divBdr>
                </w:div>
                <w:div w:id="1777365619">
                  <w:marLeft w:val="640"/>
                  <w:marRight w:val="0"/>
                  <w:marTop w:val="0"/>
                  <w:marBottom w:val="0"/>
                  <w:divBdr>
                    <w:top w:val="none" w:sz="0" w:space="0" w:color="auto"/>
                    <w:left w:val="none" w:sz="0" w:space="0" w:color="auto"/>
                    <w:bottom w:val="none" w:sz="0" w:space="0" w:color="auto"/>
                    <w:right w:val="none" w:sz="0" w:space="0" w:color="auto"/>
                  </w:divBdr>
                </w:div>
                <w:div w:id="1849759231">
                  <w:marLeft w:val="640"/>
                  <w:marRight w:val="0"/>
                  <w:marTop w:val="0"/>
                  <w:marBottom w:val="0"/>
                  <w:divBdr>
                    <w:top w:val="none" w:sz="0" w:space="0" w:color="auto"/>
                    <w:left w:val="none" w:sz="0" w:space="0" w:color="auto"/>
                    <w:bottom w:val="none" w:sz="0" w:space="0" w:color="auto"/>
                    <w:right w:val="none" w:sz="0" w:space="0" w:color="auto"/>
                  </w:divBdr>
                </w:div>
                <w:div w:id="1857888457">
                  <w:marLeft w:val="640"/>
                  <w:marRight w:val="0"/>
                  <w:marTop w:val="0"/>
                  <w:marBottom w:val="0"/>
                  <w:divBdr>
                    <w:top w:val="none" w:sz="0" w:space="0" w:color="auto"/>
                    <w:left w:val="none" w:sz="0" w:space="0" w:color="auto"/>
                    <w:bottom w:val="none" w:sz="0" w:space="0" w:color="auto"/>
                    <w:right w:val="none" w:sz="0" w:space="0" w:color="auto"/>
                  </w:divBdr>
                </w:div>
                <w:div w:id="2009750665">
                  <w:marLeft w:val="640"/>
                  <w:marRight w:val="0"/>
                  <w:marTop w:val="0"/>
                  <w:marBottom w:val="0"/>
                  <w:divBdr>
                    <w:top w:val="none" w:sz="0" w:space="0" w:color="auto"/>
                    <w:left w:val="none" w:sz="0" w:space="0" w:color="auto"/>
                    <w:bottom w:val="none" w:sz="0" w:space="0" w:color="auto"/>
                    <w:right w:val="none" w:sz="0" w:space="0" w:color="auto"/>
                  </w:divBdr>
                </w:div>
                <w:div w:id="2012488866">
                  <w:marLeft w:val="640"/>
                  <w:marRight w:val="0"/>
                  <w:marTop w:val="0"/>
                  <w:marBottom w:val="0"/>
                  <w:divBdr>
                    <w:top w:val="none" w:sz="0" w:space="0" w:color="auto"/>
                    <w:left w:val="none" w:sz="0" w:space="0" w:color="auto"/>
                    <w:bottom w:val="none" w:sz="0" w:space="0" w:color="auto"/>
                    <w:right w:val="none" w:sz="0" w:space="0" w:color="auto"/>
                  </w:divBdr>
                </w:div>
                <w:div w:id="2111580283">
                  <w:marLeft w:val="640"/>
                  <w:marRight w:val="0"/>
                  <w:marTop w:val="0"/>
                  <w:marBottom w:val="0"/>
                  <w:divBdr>
                    <w:top w:val="none" w:sz="0" w:space="0" w:color="auto"/>
                    <w:left w:val="none" w:sz="0" w:space="0" w:color="auto"/>
                    <w:bottom w:val="none" w:sz="0" w:space="0" w:color="auto"/>
                    <w:right w:val="none" w:sz="0" w:space="0" w:color="auto"/>
                  </w:divBdr>
                </w:div>
                <w:div w:id="2141603430">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208449984">
          <w:marLeft w:val="640"/>
          <w:marRight w:val="0"/>
          <w:marTop w:val="0"/>
          <w:marBottom w:val="0"/>
          <w:divBdr>
            <w:top w:val="none" w:sz="0" w:space="0" w:color="auto"/>
            <w:left w:val="none" w:sz="0" w:space="0" w:color="auto"/>
            <w:bottom w:val="none" w:sz="0" w:space="0" w:color="auto"/>
            <w:right w:val="none" w:sz="0" w:space="0" w:color="auto"/>
          </w:divBdr>
        </w:div>
        <w:div w:id="1273589033">
          <w:marLeft w:val="640"/>
          <w:marRight w:val="0"/>
          <w:marTop w:val="0"/>
          <w:marBottom w:val="0"/>
          <w:divBdr>
            <w:top w:val="none" w:sz="0" w:space="0" w:color="auto"/>
            <w:left w:val="none" w:sz="0" w:space="0" w:color="auto"/>
            <w:bottom w:val="none" w:sz="0" w:space="0" w:color="auto"/>
            <w:right w:val="none" w:sz="0" w:space="0" w:color="auto"/>
          </w:divBdr>
        </w:div>
        <w:div w:id="1279147573">
          <w:marLeft w:val="640"/>
          <w:marRight w:val="0"/>
          <w:marTop w:val="0"/>
          <w:marBottom w:val="0"/>
          <w:divBdr>
            <w:top w:val="none" w:sz="0" w:space="0" w:color="auto"/>
            <w:left w:val="none" w:sz="0" w:space="0" w:color="auto"/>
            <w:bottom w:val="none" w:sz="0" w:space="0" w:color="auto"/>
            <w:right w:val="none" w:sz="0" w:space="0" w:color="auto"/>
          </w:divBdr>
        </w:div>
        <w:div w:id="1289165675">
          <w:marLeft w:val="640"/>
          <w:marRight w:val="0"/>
          <w:marTop w:val="0"/>
          <w:marBottom w:val="0"/>
          <w:divBdr>
            <w:top w:val="none" w:sz="0" w:space="0" w:color="auto"/>
            <w:left w:val="none" w:sz="0" w:space="0" w:color="auto"/>
            <w:bottom w:val="none" w:sz="0" w:space="0" w:color="auto"/>
            <w:right w:val="none" w:sz="0" w:space="0" w:color="auto"/>
          </w:divBdr>
        </w:div>
        <w:div w:id="1293096643">
          <w:marLeft w:val="640"/>
          <w:marRight w:val="0"/>
          <w:marTop w:val="0"/>
          <w:marBottom w:val="0"/>
          <w:divBdr>
            <w:top w:val="none" w:sz="0" w:space="0" w:color="auto"/>
            <w:left w:val="none" w:sz="0" w:space="0" w:color="auto"/>
            <w:bottom w:val="none" w:sz="0" w:space="0" w:color="auto"/>
            <w:right w:val="none" w:sz="0" w:space="0" w:color="auto"/>
          </w:divBdr>
        </w:div>
        <w:div w:id="1296060191">
          <w:marLeft w:val="640"/>
          <w:marRight w:val="0"/>
          <w:marTop w:val="0"/>
          <w:marBottom w:val="0"/>
          <w:divBdr>
            <w:top w:val="none" w:sz="0" w:space="0" w:color="auto"/>
            <w:left w:val="none" w:sz="0" w:space="0" w:color="auto"/>
            <w:bottom w:val="none" w:sz="0" w:space="0" w:color="auto"/>
            <w:right w:val="none" w:sz="0" w:space="0" w:color="auto"/>
          </w:divBdr>
        </w:div>
        <w:div w:id="1340355361">
          <w:marLeft w:val="640"/>
          <w:marRight w:val="0"/>
          <w:marTop w:val="0"/>
          <w:marBottom w:val="0"/>
          <w:divBdr>
            <w:top w:val="none" w:sz="0" w:space="0" w:color="auto"/>
            <w:left w:val="none" w:sz="0" w:space="0" w:color="auto"/>
            <w:bottom w:val="none" w:sz="0" w:space="0" w:color="auto"/>
            <w:right w:val="none" w:sz="0" w:space="0" w:color="auto"/>
          </w:divBdr>
        </w:div>
        <w:div w:id="1527982964">
          <w:marLeft w:val="640"/>
          <w:marRight w:val="0"/>
          <w:marTop w:val="0"/>
          <w:marBottom w:val="0"/>
          <w:divBdr>
            <w:top w:val="none" w:sz="0" w:space="0" w:color="auto"/>
            <w:left w:val="none" w:sz="0" w:space="0" w:color="auto"/>
            <w:bottom w:val="none" w:sz="0" w:space="0" w:color="auto"/>
            <w:right w:val="none" w:sz="0" w:space="0" w:color="auto"/>
          </w:divBdr>
        </w:div>
        <w:div w:id="1536235130">
          <w:marLeft w:val="640"/>
          <w:marRight w:val="0"/>
          <w:marTop w:val="0"/>
          <w:marBottom w:val="0"/>
          <w:divBdr>
            <w:top w:val="none" w:sz="0" w:space="0" w:color="auto"/>
            <w:left w:val="none" w:sz="0" w:space="0" w:color="auto"/>
            <w:bottom w:val="none" w:sz="0" w:space="0" w:color="auto"/>
            <w:right w:val="none" w:sz="0" w:space="0" w:color="auto"/>
          </w:divBdr>
        </w:div>
        <w:div w:id="1540624162">
          <w:marLeft w:val="640"/>
          <w:marRight w:val="0"/>
          <w:marTop w:val="0"/>
          <w:marBottom w:val="0"/>
          <w:divBdr>
            <w:top w:val="none" w:sz="0" w:space="0" w:color="auto"/>
            <w:left w:val="none" w:sz="0" w:space="0" w:color="auto"/>
            <w:bottom w:val="none" w:sz="0" w:space="0" w:color="auto"/>
            <w:right w:val="none" w:sz="0" w:space="0" w:color="auto"/>
          </w:divBdr>
        </w:div>
        <w:div w:id="1559970990">
          <w:marLeft w:val="640"/>
          <w:marRight w:val="0"/>
          <w:marTop w:val="0"/>
          <w:marBottom w:val="0"/>
          <w:divBdr>
            <w:top w:val="none" w:sz="0" w:space="0" w:color="auto"/>
            <w:left w:val="none" w:sz="0" w:space="0" w:color="auto"/>
            <w:bottom w:val="none" w:sz="0" w:space="0" w:color="auto"/>
            <w:right w:val="none" w:sz="0" w:space="0" w:color="auto"/>
          </w:divBdr>
        </w:div>
        <w:div w:id="1562591507">
          <w:marLeft w:val="640"/>
          <w:marRight w:val="0"/>
          <w:marTop w:val="0"/>
          <w:marBottom w:val="0"/>
          <w:divBdr>
            <w:top w:val="none" w:sz="0" w:space="0" w:color="auto"/>
            <w:left w:val="none" w:sz="0" w:space="0" w:color="auto"/>
            <w:bottom w:val="none" w:sz="0" w:space="0" w:color="auto"/>
            <w:right w:val="none" w:sz="0" w:space="0" w:color="auto"/>
          </w:divBdr>
        </w:div>
        <w:div w:id="1620716644">
          <w:marLeft w:val="640"/>
          <w:marRight w:val="0"/>
          <w:marTop w:val="0"/>
          <w:marBottom w:val="0"/>
          <w:divBdr>
            <w:top w:val="none" w:sz="0" w:space="0" w:color="auto"/>
            <w:left w:val="none" w:sz="0" w:space="0" w:color="auto"/>
            <w:bottom w:val="none" w:sz="0" w:space="0" w:color="auto"/>
            <w:right w:val="none" w:sz="0" w:space="0" w:color="auto"/>
          </w:divBdr>
        </w:div>
        <w:div w:id="1685862225">
          <w:marLeft w:val="640"/>
          <w:marRight w:val="0"/>
          <w:marTop w:val="0"/>
          <w:marBottom w:val="0"/>
          <w:divBdr>
            <w:top w:val="none" w:sz="0" w:space="0" w:color="auto"/>
            <w:left w:val="none" w:sz="0" w:space="0" w:color="auto"/>
            <w:bottom w:val="none" w:sz="0" w:space="0" w:color="auto"/>
            <w:right w:val="none" w:sz="0" w:space="0" w:color="auto"/>
          </w:divBdr>
        </w:div>
        <w:div w:id="1686789500">
          <w:marLeft w:val="640"/>
          <w:marRight w:val="0"/>
          <w:marTop w:val="0"/>
          <w:marBottom w:val="0"/>
          <w:divBdr>
            <w:top w:val="none" w:sz="0" w:space="0" w:color="auto"/>
            <w:left w:val="none" w:sz="0" w:space="0" w:color="auto"/>
            <w:bottom w:val="none" w:sz="0" w:space="0" w:color="auto"/>
            <w:right w:val="none" w:sz="0" w:space="0" w:color="auto"/>
          </w:divBdr>
        </w:div>
        <w:div w:id="1688435318">
          <w:marLeft w:val="640"/>
          <w:marRight w:val="0"/>
          <w:marTop w:val="0"/>
          <w:marBottom w:val="0"/>
          <w:divBdr>
            <w:top w:val="none" w:sz="0" w:space="0" w:color="auto"/>
            <w:left w:val="none" w:sz="0" w:space="0" w:color="auto"/>
            <w:bottom w:val="none" w:sz="0" w:space="0" w:color="auto"/>
            <w:right w:val="none" w:sz="0" w:space="0" w:color="auto"/>
          </w:divBdr>
        </w:div>
        <w:div w:id="1704204763">
          <w:marLeft w:val="640"/>
          <w:marRight w:val="0"/>
          <w:marTop w:val="0"/>
          <w:marBottom w:val="0"/>
          <w:divBdr>
            <w:top w:val="none" w:sz="0" w:space="0" w:color="auto"/>
            <w:left w:val="none" w:sz="0" w:space="0" w:color="auto"/>
            <w:bottom w:val="none" w:sz="0" w:space="0" w:color="auto"/>
            <w:right w:val="none" w:sz="0" w:space="0" w:color="auto"/>
          </w:divBdr>
        </w:div>
        <w:div w:id="1852446995">
          <w:marLeft w:val="640"/>
          <w:marRight w:val="0"/>
          <w:marTop w:val="0"/>
          <w:marBottom w:val="0"/>
          <w:divBdr>
            <w:top w:val="none" w:sz="0" w:space="0" w:color="auto"/>
            <w:left w:val="none" w:sz="0" w:space="0" w:color="auto"/>
            <w:bottom w:val="none" w:sz="0" w:space="0" w:color="auto"/>
            <w:right w:val="none" w:sz="0" w:space="0" w:color="auto"/>
          </w:divBdr>
        </w:div>
        <w:div w:id="1914781238">
          <w:marLeft w:val="640"/>
          <w:marRight w:val="0"/>
          <w:marTop w:val="0"/>
          <w:marBottom w:val="0"/>
          <w:divBdr>
            <w:top w:val="none" w:sz="0" w:space="0" w:color="auto"/>
            <w:left w:val="none" w:sz="0" w:space="0" w:color="auto"/>
            <w:bottom w:val="none" w:sz="0" w:space="0" w:color="auto"/>
            <w:right w:val="none" w:sz="0" w:space="0" w:color="auto"/>
          </w:divBdr>
        </w:div>
        <w:div w:id="1919556943">
          <w:marLeft w:val="640"/>
          <w:marRight w:val="0"/>
          <w:marTop w:val="0"/>
          <w:marBottom w:val="0"/>
          <w:divBdr>
            <w:top w:val="none" w:sz="0" w:space="0" w:color="auto"/>
            <w:left w:val="none" w:sz="0" w:space="0" w:color="auto"/>
            <w:bottom w:val="none" w:sz="0" w:space="0" w:color="auto"/>
            <w:right w:val="none" w:sz="0" w:space="0" w:color="auto"/>
          </w:divBdr>
        </w:div>
        <w:div w:id="1935355979">
          <w:marLeft w:val="640"/>
          <w:marRight w:val="0"/>
          <w:marTop w:val="0"/>
          <w:marBottom w:val="0"/>
          <w:divBdr>
            <w:top w:val="none" w:sz="0" w:space="0" w:color="auto"/>
            <w:left w:val="none" w:sz="0" w:space="0" w:color="auto"/>
            <w:bottom w:val="none" w:sz="0" w:space="0" w:color="auto"/>
            <w:right w:val="none" w:sz="0" w:space="0" w:color="auto"/>
          </w:divBdr>
        </w:div>
        <w:div w:id="1936671039">
          <w:marLeft w:val="640"/>
          <w:marRight w:val="0"/>
          <w:marTop w:val="0"/>
          <w:marBottom w:val="0"/>
          <w:divBdr>
            <w:top w:val="none" w:sz="0" w:space="0" w:color="auto"/>
            <w:left w:val="none" w:sz="0" w:space="0" w:color="auto"/>
            <w:bottom w:val="none" w:sz="0" w:space="0" w:color="auto"/>
            <w:right w:val="none" w:sz="0" w:space="0" w:color="auto"/>
          </w:divBdr>
        </w:div>
        <w:div w:id="2092963513">
          <w:marLeft w:val="640"/>
          <w:marRight w:val="0"/>
          <w:marTop w:val="0"/>
          <w:marBottom w:val="0"/>
          <w:divBdr>
            <w:top w:val="none" w:sz="0" w:space="0" w:color="auto"/>
            <w:left w:val="none" w:sz="0" w:space="0" w:color="auto"/>
            <w:bottom w:val="none" w:sz="0" w:space="0" w:color="auto"/>
            <w:right w:val="none" w:sz="0" w:space="0" w:color="auto"/>
          </w:divBdr>
        </w:div>
        <w:div w:id="2099137243">
          <w:marLeft w:val="640"/>
          <w:marRight w:val="0"/>
          <w:marTop w:val="0"/>
          <w:marBottom w:val="0"/>
          <w:divBdr>
            <w:top w:val="none" w:sz="0" w:space="0" w:color="auto"/>
            <w:left w:val="none" w:sz="0" w:space="0" w:color="auto"/>
            <w:bottom w:val="none" w:sz="0" w:space="0" w:color="auto"/>
            <w:right w:val="none" w:sz="0" w:space="0" w:color="auto"/>
          </w:divBdr>
        </w:div>
      </w:divsChild>
    </w:div>
    <w:div w:id="2085947737">
      <w:bodyDiv w:val="1"/>
      <w:marLeft w:val="0"/>
      <w:marRight w:val="0"/>
      <w:marTop w:val="0"/>
      <w:marBottom w:val="0"/>
      <w:divBdr>
        <w:top w:val="none" w:sz="0" w:space="0" w:color="auto"/>
        <w:left w:val="none" w:sz="0" w:space="0" w:color="auto"/>
        <w:bottom w:val="none" w:sz="0" w:space="0" w:color="auto"/>
        <w:right w:val="none" w:sz="0" w:space="0" w:color="auto"/>
      </w:divBdr>
      <w:divsChild>
        <w:div w:id="342317013">
          <w:marLeft w:val="640"/>
          <w:marRight w:val="0"/>
          <w:marTop w:val="0"/>
          <w:marBottom w:val="0"/>
          <w:divBdr>
            <w:top w:val="none" w:sz="0" w:space="0" w:color="auto"/>
            <w:left w:val="none" w:sz="0" w:space="0" w:color="auto"/>
            <w:bottom w:val="none" w:sz="0" w:space="0" w:color="auto"/>
            <w:right w:val="none" w:sz="0" w:space="0" w:color="auto"/>
          </w:divBdr>
        </w:div>
        <w:div w:id="376974708">
          <w:marLeft w:val="640"/>
          <w:marRight w:val="0"/>
          <w:marTop w:val="0"/>
          <w:marBottom w:val="0"/>
          <w:divBdr>
            <w:top w:val="none" w:sz="0" w:space="0" w:color="auto"/>
            <w:left w:val="none" w:sz="0" w:space="0" w:color="auto"/>
            <w:bottom w:val="none" w:sz="0" w:space="0" w:color="auto"/>
            <w:right w:val="none" w:sz="0" w:space="0" w:color="auto"/>
          </w:divBdr>
        </w:div>
        <w:div w:id="568881082">
          <w:marLeft w:val="640"/>
          <w:marRight w:val="0"/>
          <w:marTop w:val="0"/>
          <w:marBottom w:val="0"/>
          <w:divBdr>
            <w:top w:val="none" w:sz="0" w:space="0" w:color="auto"/>
            <w:left w:val="none" w:sz="0" w:space="0" w:color="auto"/>
            <w:bottom w:val="none" w:sz="0" w:space="0" w:color="auto"/>
            <w:right w:val="none" w:sz="0" w:space="0" w:color="auto"/>
          </w:divBdr>
        </w:div>
        <w:div w:id="720447304">
          <w:marLeft w:val="640"/>
          <w:marRight w:val="0"/>
          <w:marTop w:val="0"/>
          <w:marBottom w:val="0"/>
          <w:divBdr>
            <w:top w:val="none" w:sz="0" w:space="0" w:color="auto"/>
            <w:left w:val="none" w:sz="0" w:space="0" w:color="auto"/>
            <w:bottom w:val="none" w:sz="0" w:space="0" w:color="auto"/>
            <w:right w:val="none" w:sz="0" w:space="0" w:color="auto"/>
          </w:divBdr>
        </w:div>
        <w:div w:id="749275443">
          <w:marLeft w:val="640"/>
          <w:marRight w:val="0"/>
          <w:marTop w:val="0"/>
          <w:marBottom w:val="0"/>
          <w:divBdr>
            <w:top w:val="none" w:sz="0" w:space="0" w:color="auto"/>
            <w:left w:val="none" w:sz="0" w:space="0" w:color="auto"/>
            <w:bottom w:val="none" w:sz="0" w:space="0" w:color="auto"/>
            <w:right w:val="none" w:sz="0" w:space="0" w:color="auto"/>
          </w:divBdr>
        </w:div>
        <w:div w:id="1189375387">
          <w:marLeft w:val="640"/>
          <w:marRight w:val="0"/>
          <w:marTop w:val="0"/>
          <w:marBottom w:val="0"/>
          <w:divBdr>
            <w:top w:val="none" w:sz="0" w:space="0" w:color="auto"/>
            <w:left w:val="none" w:sz="0" w:space="0" w:color="auto"/>
            <w:bottom w:val="none" w:sz="0" w:space="0" w:color="auto"/>
            <w:right w:val="none" w:sz="0" w:space="0" w:color="auto"/>
          </w:divBdr>
        </w:div>
        <w:div w:id="1571769240">
          <w:marLeft w:val="640"/>
          <w:marRight w:val="0"/>
          <w:marTop w:val="0"/>
          <w:marBottom w:val="0"/>
          <w:divBdr>
            <w:top w:val="none" w:sz="0" w:space="0" w:color="auto"/>
            <w:left w:val="none" w:sz="0" w:space="0" w:color="auto"/>
            <w:bottom w:val="none" w:sz="0" w:space="0" w:color="auto"/>
            <w:right w:val="none" w:sz="0" w:space="0" w:color="auto"/>
          </w:divBdr>
        </w:div>
        <w:div w:id="1660886730">
          <w:marLeft w:val="640"/>
          <w:marRight w:val="0"/>
          <w:marTop w:val="0"/>
          <w:marBottom w:val="0"/>
          <w:divBdr>
            <w:top w:val="none" w:sz="0" w:space="0" w:color="auto"/>
            <w:left w:val="none" w:sz="0" w:space="0" w:color="auto"/>
            <w:bottom w:val="none" w:sz="0" w:space="0" w:color="auto"/>
            <w:right w:val="none" w:sz="0" w:space="0" w:color="auto"/>
          </w:divBdr>
        </w:div>
        <w:div w:id="1884050832">
          <w:marLeft w:val="640"/>
          <w:marRight w:val="0"/>
          <w:marTop w:val="0"/>
          <w:marBottom w:val="0"/>
          <w:divBdr>
            <w:top w:val="none" w:sz="0" w:space="0" w:color="auto"/>
            <w:left w:val="none" w:sz="0" w:space="0" w:color="auto"/>
            <w:bottom w:val="none" w:sz="0" w:space="0" w:color="auto"/>
            <w:right w:val="none" w:sz="0" w:space="0" w:color="auto"/>
          </w:divBdr>
        </w:div>
      </w:divsChild>
    </w:div>
    <w:div w:id="2143031559">
      <w:bodyDiv w:val="1"/>
      <w:marLeft w:val="0"/>
      <w:marRight w:val="0"/>
      <w:marTop w:val="0"/>
      <w:marBottom w:val="0"/>
      <w:divBdr>
        <w:top w:val="none" w:sz="0" w:space="0" w:color="auto"/>
        <w:left w:val="none" w:sz="0" w:space="0" w:color="auto"/>
        <w:bottom w:val="none" w:sz="0" w:space="0" w:color="auto"/>
        <w:right w:val="none" w:sz="0" w:space="0" w:color="auto"/>
      </w:divBdr>
      <w:divsChild>
        <w:div w:id="83848444">
          <w:marLeft w:val="0"/>
          <w:marRight w:val="0"/>
          <w:marTop w:val="0"/>
          <w:marBottom w:val="0"/>
          <w:divBdr>
            <w:top w:val="none" w:sz="0" w:space="0" w:color="auto"/>
            <w:left w:val="none" w:sz="0" w:space="0" w:color="auto"/>
            <w:bottom w:val="none" w:sz="0" w:space="0" w:color="auto"/>
            <w:right w:val="none" w:sz="0" w:space="0" w:color="auto"/>
          </w:divBdr>
        </w:div>
        <w:div w:id="641037634">
          <w:marLeft w:val="0"/>
          <w:marRight w:val="0"/>
          <w:marTop w:val="0"/>
          <w:marBottom w:val="0"/>
          <w:divBdr>
            <w:top w:val="none" w:sz="0" w:space="0" w:color="auto"/>
            <w:left w:val="none" w:sz="0" w:space="0" w:color="auto"/>
            <w:bottom w:val="none" w:sz="0" w:space="0" w:color="auto"/>
            <w:right w:val="none" w:sz="0" w:space="0" w:color="auto"/>
          </w:divBdr>
        </w:div>
        <w:div w:id="147602068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4.tiff"/><Relationship Id="rId26" Type="http://schemas.microsoft.com/office/2011/relationships/people" Target="people.xml"/><Relationship Id="rId3" Type="http://schemas.openxmlformats.org/officeDocument/2006/relationships/customXml" Target="../customXml/item3.xml"/><Relationship Id="rId21" Type="http://schemas.openxmlformats.org/officeDocument/2006/relationships/image" Target="media/image7.tiff"/><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tiff"/><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2.tiff"/><Relationship Id="rId20" Type="http://schemas.openxmlformats.org/officeDocument/2006/relationships/image" Target="media/image6.tif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1.tiff"/><Relationship Id="rId23"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5.tiff"/><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8.tif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7A9E358-8153-449C-8910-9194FB22F5A4}">
  <we:reference id="wa104382081" version="1.35.0.0" store="en-US" storeType="OMEX"/>
  <we:alternateReferences>
    <we:reference id="wa104382081" version="1.35.0.0" store="en-US" storeType="OMEX"/>
  </we:alternateReferences>
  <we:properties>
    <we:property name="MENDELEY_CITATIONS" value="[{&quot;citationID&quot;:&quot;MENDELEY_CITATION_ebc73a00-eda9-404f-9c2e-e5f56055d289&quot;,&quot;properties&quot;:{&quot;noteIndex&quot;:0},&quot;isEdited&quot;:false,&quot;manualOverride&quot;:{&quot;isManuallyOverridden&quot;:false,&quot;citeprocText&quot;:&quot;(1)&quot;,&quot;manualOverrideText&quot;:&quot;&quot;},&quot;citationTag&quot;:&quot;MENDELEY_CITATION_v3_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&quot;,&quot;citationItems&quot;:[{&quot;id&quot;:&quot;56134596-c113-3c51-ac03-8dac289b549d&quot;,&quot;itemData&quot;:{&quot;type&quot;:&quot;article-journal&quot;,&quot;id&quot;:&quot;56134596-c113-3c51-ac03-8dac289b549d&quot;,&quot;title&quot;:&quot;Protein glycosylation: nature, distribution, enzymatic formation, and disease implications of glycopeptide bonds&quot;,&quot;groupId&quot;:&quot;a5d447d3-8016-30b4-a71d-908522dd6ac7&quot;,&quot;author&quot;:[{&quot;family&quot;:&quot;Spiro&quot;,&quot;given&quot;:&quot;R. G.&quot;,&quot;parse-names&quot;:false,&quot;dropping-particle&quot;:&quot;&quot;,&quot;non-dropping-particle&quot;:&quot;&quot;}],&quot;container-title&quot;:&quot;Glycobiology&quot;,&quot;DOI&quot;:&quot;10.1093/glycob/12.4.43R&quot;,&quot;ISSN&quot;:&quot;0959-6658&quot;,&quot;issued&quot;:{&quot;date-parts&quot;:[[2002,4,1]]},&quot;page&quot;:&quot;43R-56R&quot;,&quot;issue&quot;:&quot;4&quot;,&quot;volume&quot;:&quot;12&quot;,&quot;container-title-short&quot;:&quot;Glycobiology&quot;},&quot;isTemporary&quot;:false}]},{&quot;citationID&quot;:&quot;MENDELEY_CITATION_36692654-cfab-4b43-8ab0-5aa0e5443950&quot;,&quot;properties&quot;:{&quot;noteIndex&quot;:0},&quot;isEdited&quot;:false,&quot;manualOverride&quot;:{&quot;isManuallyOverridden&quot;:false,&quot;citeprocText&quot;:&quot;(2)&quot;,&quot;manualOverrideText&quot;:&quot;&quot;},&quot;citationTag&quot;:&quot;MENDELEY_CITATION_v3_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&quot;,&quot;citationItems&quot;:[{&quot;id&quot;:&quot;1a8a5223-d538-310a-8025-878fd47f8e06&quot;,&quot;itemData&quot;:{&quot;type&quot;:&quot;article-journal&quot;,&quot;id&quot;:&quot;1a8a5223-d538-310a-8025-878fd47f8e06&quot;,&quot;title&quot;:&quot;Biological roles of glycans&quot;,&quot;groupId&quot;:&quot;a5d447d3-8016-30b4-a71d-908522dd6ac7&quot;,&quot;author&quot;:[{&quot;family&quot;:&quot;Varki&quot;,&quot;given&quot;:&quot;Ajit&quot;,&quot;parse-names&quot;:false,&quot;dropping-particle&quot;:&quot;&quot;,&quot;non-dropping-particle&quot;:&quot;&quot;}],&quot;container-title&quot;:&quot;Glycobiology&quot;,&quot;DOI&quot;:&quot;10.1093/glycob/cww086&quot;,&quot;ISSN&quot;:&quot;0959-6658&quot;,&quot;issued&quot;:{&quot;date-parts&quot;:[[2017,1]]},&quot;page&quot;:&quot;3-49&quot;,&quot;issue&quot;:&quot;1&quot;,&quot;volume&quot;:&quot;27&quot;,&quot;container-title-short&quot;:&quot;Glycobiology&quot;},&quot;isTemporary&quot;:false}]},{&quot;citationID&quot;:&quot;MENDELEY_CITATION_e88d2666-3502-4ce0-abcb-a472277e5a4e&quot;,&quot;properties&quot;:{&quot;noteIndex&quot;:0},&quot;isEdited&quot;:false,&quot;manualOverride&quot;:{&quot;isManuallyOverridden&quot;:false,&quot;citeprocText&quot;:&quot;(3, 4)&quot;,&quot;manualOverrideText&quot;:&quot;&quot;},&quot;citationTag&quot;:&quot;MENDELEY_CITATION_v3_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&quot;,&quot;citationItems&quot;:[{&quot;id&quot;:&quot;7abfc71a-0b8d-3b1a-abe9-103bd61a3836&quot;,&quot;itemData&quot;:{&quot;type&quot;:&quot;article-journal&quot;,&quot;id&quot;:&quot;7abfc71a-0b8d-3b1a-abe9-103bd61a3836&quot;,&quot;title&quot;:&quot;Precision Mapping of an In Vivo N-Glycoproteome Reveals Rigid Topological and Sequence Constraints&quot;,&quot;author&quot;:[{&quot;family&quot;:&quot;Zielinska&quot;,&quot;given&quot;:&quot;Dorota F.&quot;,&quot;parse-names&quot;:false,&quot;dropping-particle&quot;:&quot;&quot;,&quot;non-dropping-particle&quot;:&quot;&quot;},{&quot;family&quot;:&quot;Gnad&quot;,&quot;given&quot;:&quot;Florian&quot;,&quot;parse-names&quot;:false,&quot;dropping-particle&quot;:&quot;&quot;,&quot;non-dropping-particle&quot;:&quot;&quot;},{&quot;family&quot;:&quot;Wiśniewski&quot;,&quot;given&quot;:&quot;Jacek R.&quot;,&quot;parse-names&quot;:false,&quot;dropping-particle&quot;:&quot;&quot;,&quot;non-dropping-particle&quot;:&quot;&quot;},{&quot;family&quot;:&quot;Mann&quot;,&quot;given&quot;:&quot;Matthias&quot;,&quot;parse-names&quot;:false,&quot;dropping-particle&quot;:&quot;&quot;,&quot;non-dropping-particle&quot;:&quot;&quot;}],&quot;container-title&quot;:&quot;Cell&quot;,&quot;container-title-short&quot;:&quot;Cell&quot;,&quot;DOI&quot;:&quot;10.1016/j.cell.2010.04.012&quot;,&quot;ISSN&quot;:&quot;00928674&quot;,&quot;issued&quot;:{&quot;date-parts&quot;:[[2010,5]]},&quot;page&quot;:&quot;897-907&quot;,&quot;issue&quot;:&quot;5&quot;,&quot;volume&quot;:&quot;141&quot;},&quot;isTemporary&quot;:false},{&quot;id&quot;:&quot;58f80796-55ff-37dc-8f0d-99b0f4b96558&quot;,&quot;itemData&quot;:{&quot;type&quot;:&quot;article-journal&quot;,&quot;id&quot;:&quot;58f80796-55ff-37dc-8f0d-99b0f4b96558&quot;,&quot;title&quot;:&quot;O-glycan recognition and function in mice and human cancers&quot;,&quot;groupId&quot;:&quot;a5d447d3-8016-30b4-a71d-908522dd6ac7&quot;,&quot;author&quot;:[{&quot;family&quot;:&quot;Cervoni&quot;,&quot;given&quot;:&quot;Gabrielle E.&quot;,&quot;parse-names&quot;:false,&quot;dropping-particle&quot;:&quot;&quot;,&quot;non-dropping-particle&quot;:&quot;&quot;},{&quot;family&quot;:&quot;Cheng&quot;,&quot;given&quot;:&quot;Jane J.&quot;,&quot;parse-names&quot;:false,&quot;dropping-particle&quot;:&quot;&quot;,&quot;non-dropping-particle&quot;:&quot;&quot;},{&quot;family&quot;:&quot;Stackhouse&quot;,&quot;given&quot;:&quot;Kathryn A.&quot;,&quot;parse-names&quot;:false,&quot;dropping-particle&quot;:&quot;&quot;,&quot;non-dropping-particle&quot;:&quot;&quot;},{&quot;family&quot;:&quot;Heimburg-Molinaro&quot;,&quot;given&quot;:&quot;Jamie&quot;,&quot;parse-names&quot;:false,&quot;dropping-particle&quot;:&quot;&quot;,&quot;non-dropping-particle&quot;:&quot;&quot;},{&quot;family&quot;:&quot;Cummings&quot;,&quot;given&quot;:&quot;Richard D.&quot;,&quot;parse-names&quot;:false,&quot;dropping-particle&quot;:&quot;&quot;,&quot;non-dropping-particle&quot;:&quot;&quot;}],&quot;container-title&quot;:&quot;Biochemical Journal&quot;,&quot;DOI&quot;:&quot;10.1042/BCJ20180103&quot;,&quot;ISSN&quot;:&quot;0264-6021&quot;,&quot;issued&quot;:{&quot;date-parts&quot;:[[2020,4,30]]},&quot;page&quot;:&quot;1541-1564&quot;,&quot;abstract&quot;:&quot;&lt;p&gt;Protein glycosylation represents a nearly ubiquitous post-translational modification, and altered glycosylation can result in clinically significant pathological consequences. Here we focus on O-glycosylation in tumor cells of mice and humans. O-glycans are those linked to serine and threonine (Ser/Thr) residues via N-acetylgalactosamine (GalNAc), which are oligosaccharides that occur widely in glycoproteins, such as those expressed on the surfaces and in secretions of all cell types. The structure and expression of O-glycans are dependent on the cell type and disease state of the cells. There is a great interest in O-glycosylation of tumor cells, as they typically express many altered types of O-glycans compared with untransformed cells. Such altered expression of glycans, quantitatively and/or qualitatively on different glycoproteins, is used as circulating tumor biomarkers, such as CA19-9 and CA-125. Other tumor-associated carbohydrate antigens (TACAs), such as the Tn antigen and sialyl-Tn antigen (STn), are truncated O-glycans commonly expressed by carcinomas on multiple glycoproteins; they contribute to tumor development and serve as potential biomarkers for tumor presence and stage, both in immunohistochemistry and in serum diagnostics. Here we discuss O-glycosylation in murine and human cells with a focus on colorectal, breast, and pancreatic cancers, centering on the structure, function and recognition of O-glycans. There are enormous opportunities to exploit our knowledge of O-glycosylation in tumor cells to develop new diagnostics and therapeutics.&lt;/p&gt;&quot;,&quot;issue&quot;:&quot;8&quot;,&quot;volume&quot;:&quot;477&quot;,&quot;container-title-short&quot;:&quot;&quot;},&quot;isTemporary&quot;:false}]},{&quot;citationID&quot;:&quot;MENDELEY_CITATION_8d306e97-9c9e-4d24-9ad1-f88b7bb7ee86&quot;,&quot;properties&quot;:{&quot;noteIndex&quot;:0},&quot;isEdited&quot;:false,&quot;manualOverride&quot;:{&quot;isManuallyOverridden&quot;:false,&quot;citeprocText&quot;:&quot;(5)&quot;,&quot;manualOverrideText&quot;:&quot;&quot;},&quot;citationTag&quot;:&quot;MENDELEY_CITATION_v3_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&quot;,&quot;citationItems&quot;:[{&quot;id&quot;:&quot;2ae2cec4-74a3-365b-88dd-1faa1445c66a&quot;,&quot;itemData&quot;:{&quot;type&quot;:&quot;article-journal&quot;,&quot;id&quot;:&quot;2ae2cec4-74a3-365b-88dd-1faa1445c66a&quot;,&quot;title&quot;:&quot;Meta-heterogeneity: Evaluating and Describing the Diversity in Glycosylation Between Sites on the Same Glycoprotein&quot;,&quot;groupId&quot;:&quot;a5d447d3-8016-30b4-a71d-908522dd6ac7&quot;,&quot;author&quot;:[{&quot;family&quot;:&quot;Čaval&quot;,&quot;given&quot;:&quot;Tomislav&quot;,&quot;parse-names&quot;:false,&quot;dropping-particle&quot;:&quot;&quot;,&quot;non-dropping-particle&quot;:&quot;&quot;},{&quot;family&quot;:&quot;Heck&quot;,&quot;given&quot;:&quot;Albert J.R.&quot;,&quot;parse-names&quot;:false,&quot;dropping-particle&quot;:&quot;&quot;,&quot;non-dropping-particle&quot;:&quot;&quot;},{&quot;family&quot;:&quot;Reiding&quot;,&quot;given&quot;:&quot;Karli R.&quot;,&quot;parse-names&quot;:false,&quot;dropping-particle&quot;:&quot;&quot;,&quot;non-dropping-particle&quot;:&quot;&quot;}],&quot;container-title&quot;:&quot;Molecular &amp; Cellular Proteomics&quot;,&quot;DOI&quot;:&quot;10.1074/mcp.R120.002093&quot;,&quot;ISSN&quot;:&quot;15359476&quot;,&quot;issued&quot;:{&quot;date-parts&quot;:[[2021]]},&quot;page&quot;:&quot;100010&quot;,&quot;volume&quot;:&quot;20&quot;,&quot;container-title-short&quot;:&quot;&quot;},&quot;isTemporary&quot;:false}]},{&quot;citationID&quot;:&quot;MENDELEY_CITATION_7e7a52b3-07d4-435e-a80c-1fc75d5e965a&quot;,&quot;properties&quot;:{&quot;noteIndex&quot;:0},&quot;isEdited&quot;:false,&quot;manualOverride&quot;:{&quot;isManuallyOverridden&quot;:false,&quot;citeprocText&quot;:&quot;(6, 7)&quot;,&quot;manualOverrideText&quot;:&quot;&quot;},&quot;citationTag&quot;:&quot;MENDELEY_CITATION_v3_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&quot;,&quot;citationItems&quot;:[{&quot;id&quot;:&quot;b4e6d55d-2a45-3403-aa4e-cdb44ae07e20&quot;,&quot;itemData&quot;:{&quot;type&quot;:&quot;article-journal&quot;,&quot;id&quot;:&quot;b4e6d55d-2a45-3403-aa4e-cdb44ae07e20&quot;,&quot;title&quot;:&quot;A strategy to reveal potential glycan markers from serum glycoproteins associated with breast cancer progression&quot;,&quot;author&quot;:[{&quot;family&quot;:&quot;Abd Hamid&quot;,&quot;given&quot;:&quot;U. M&quot;,&quot;parse-names&quot;:false,&quot;dropping-particle&quot;:&quot;&quot;,&quot;non-dropping-particle&quot;:&quot;&quot;},{&quot;family&quot;:&quot;Royle&quot;,&quot;given&quot;:&quot;L.&quot;,&quot;parse-names&quot;:false,&quot;dropping-particle&quot;:&quot;&quot;,&quot;non-dropping-particle&quot;:&quot;&quot;},{&quot;family&quot;:&quot;Saldova&quot;,&quot;given&quot;:&quot;R.&quot;,&quot;parse-names&quot;:false,&quot;dropping-particle&quot;:&quot;&quot;,&quot;non-dropping-particle&quot;:&quot;&quot;},{&quot;family&quot;:&quot;Radcliffe&quot;,&quot;given&quot;:&quot;C. M&quot;,&quot;parse-names&quot;:false,&quot;dropping-particle&quot;:&quot;&quot;,&quot;non-dropping-particle&quot;:&quot;&quot;},{&quot;family&quot;:&quot;Harvey&quot;,&quot;given&quot;:&quot;D. J&quot;,&quot;parse-names&quot;:false,&quot;dropping-particle&quot;:&quot;&quot;,&quot;non-dropping-particle&quot;:&quot;&quot;},{&quot;family&quot;:&quot;Storr&quot;,&quot;given&quot;:&quot;S. J&quot;,&quot;parse-names&quot;:false,&quot;dropping-particle&quot;:&quot;&quot;,&quot;non-dropping-particle&quot;:&quot;&quot;},{&quot;family&quot;:&quot;Pardo&quot;,&quot;given&quot;:&quot;M.&quot;,&quot;parse-names&quot;:false,&quot;dropping-particle&quot;:&quot;&quot;,&quot;non-dropping-particle&quot;:&quot;&quot;},{&quot;family&quot;:&quot;Antrobus&quot;,&quot;given&quot;:&quot;R.&quot;,&quot;parse-names&quot;:false,&quot;dropping-particle&quot;:&quot;&quot;,&quot;non-dropping-particle&quot;:&quot;&quot;},{&quot;family&quot;:&quot;Chapman&quot;,&quot;given&quot;:&quot;C. J&quot;,&quot;parse-names&quot;:false,&quot;dropping-particle&quot;:&quot;&quot;,&quot;non-dropping-particle&quot;:&quot;&quot;},{&quot;family&quot;:&quot;Zitzmann&quot;,&quot;given&quot;:&quot;N.&quot;,&quot;parse-names&quot;:false,&quot;dropping-particle&quot;:&quot;&quot;,&quot;non-dropping-particle&quot;:&quot;&quot;},{&quot;family&quot;:&quot;Robertson&quot;,&quot;given&quot;:&quot;J. F&quot;,&quot;parse-names&quot;:false,&quot;dropping-particle&quot;:&quot;&quot;,&quot;non-dropping-particle&quot;:&quot;&quot;},{&quot;family&quot;:&quot;Dwek&quot;,&quot;given&quot;:&quot;R. A&quot;,&quot;parse-names&quot;:false,&quot;dropping-particle&quot;:&quot;&quot;,&quot;non-dropping-particle&quot;:&quot;&quot;},{&quot;family&quot;:&quot;Rudd&quot;,&quot;given&quot;:&quot;P. M&quot;,&quot;parse-names&quot;:false,&quot;dropping-particle&quot;:&quot;&quot;,&quot;non-dropping-particle&quot;:&quot;&quot;}],&quot;container-title&quot;:&quot;Glycobiology&quot;,&quot;container-title-short&quot;:&quot;Glycobiology&quot;,&quot;DOI&quot;:&quot;10.1093/glycob/cwn095&quot;,&quot;ISSN&quot;:&quot;0959-6658&quot;,&quot;issued&quot;:{&quot;date-parts&quot;:[[2008,8,29]]},&quot;page&quot;:&quot;1105-1118&quot;,&quot;issue&quot;:&quot;12&quot;,&quot;volume&quot;:&quot;18&quot;},&quot;isTemporary&quot;:false},{&quot;id&quot;:&quot;974622cb-bb32-3c15-9831-b7963bd5c759&quot;,&quot;itemData&quot;:{&quot;type&quot;:&quot;article-journal&quot;,&quot;id&quot;:&quot;974622cb-bb32-3c15-9831-b7963bd5c759&quot;,&quot;title&quot;:&quot;A Serum Glycomics Approach to Breast Cancer Biomarkers&quot;,&quot;groupId&quot;:&quot;a5d447d3-8016-30b4-a71d-908522dd6ac7&quot;,&quot;author&quot;:[{&quot;family&quot;:&quot;Kirmiz&quot;,&quot;given&quot;:&quot;Crystal&quot;,&quot;parse-names&quot;:false,&quot;dropping-particle&quot;:&quot;&quot;,&quot;non-dropping-particle&quot;:&quot;&quot;},{&quot;family&quot;:&quot;Li&quot;,&quot;given&quot;:&quot;Bensheng&quot;,&quot;parse-names&quot;:false,&quot;dropping-particle&quot;:&quot;&quot;,&quot;non-dropping-particle&quot;:&quot;&quot;},{&quot;family&quot;:&quot;An&quot;,&quot;given&quot;:&quot;Hyun Joo&quot;,&quot;parse-names&quot;:false,&quot;dropping-particle&quot;:&quot;&quot;,&quot;non-dropping-particle&quot;:&quot;&quot;},{&quot;family&quot;:&quot;Clowers&quot;,&quot;given&quot;:&quot;Brian H.&quot;,&quot;parse-names&quot;:false,&quot;dropping-particle&quot;:&quot;&quot;,&quot;non-dropping-particle&quot;:&quot;&quot;},{&quot;family&quot;:&quot;Chew&quot;,&quot;given&quot;:&quot;Helen K.&quot;,&quot;parse-names&quot;:false,&quot;dropping-particle&quot;:&quot;&quot;,&quot;non-dropping-particle&quot;:&quot;&quot;},{&quot;family&quot;:&quot;Lam&quot;,&quot;given&quot;:&quot;Kit S.&quot;,&quot;parse-names&quot;:false,&quot;dropping-particle&quot;:&quot;&quot;,&quot;non-dropping-particle&quot;:&quot;&quot;},{&quot;family&quot;:&quot;Ferrige&quot;,&quot;given&quot;:&quot;Anthony&quot;,&quot;parse-names&quot;:false,&quot;dropping-particle&quot;:&quot;&quot;,&quot;non-dropping-particle&quot;:&quot;&quot;},{&quot;family&quot;:&quot;Alecio&quot;,&quot;given&quot;:&quot;Robert&quot;,&quot;parse-names&quot;:false,&quot;dropping-particle&quot;:&quot;&quot;,&quot;non-dropping-particle&quot;:&quot;&quot;},{&quot;family&quot;:&quot;Borowsky&quot;,&quot;given&quot;:&quot;Alexander D.&quot;,&quot;parse-names&quot;:false,&quot;dropping-particle&quot;:&quot;&quot;,&quot;non-dropping-particle&quot;:&quot;&quot;},{&quot;family&quot;:&quot;Sulaimon&quot;,&quot;given&quot;:&quot;Shola&quot;,&quot;parse-names&quot;:false,&quot;dropping-particle&quot;:&quot;&quot;,&quot;non-dropping-particle&quot;:&quot;&quot;},{&quot;family&quot;:&quot;Lebrilla&quot;,&quot;given&quot;:&quot;Carlito B.&quot;,&quot;parse-names&quot;:false,&quot;dropping-particle&quot;:&quot;&quot;,&quot;non-dropping-particle&quot;:&quot;&quot;},{&quot;family&quot;:&quot;Miyamoto&quot;,&quot;given&quot;:&quot;Suzanne&quot;,&quot;parse-names&quot;:false,&quot;dropping-particle&quot;:&quot;&quot;,&quot;non-dropping-particle&quot;:&quot;&quot;}],&quot;container-title&quot;:&quot;Molecular &amp; Cellular Proteomics&quot;,&quot;DOI&quot;:&quot;10.1074/mcp.M600171-MCP200&quot;,&quot;ISSN&quot;:&quot;15359476&quot;,&quot;issued&quot;:{&quot;date-parts&quot;:[[2007,1]]},&quot;page&quot;:&quot;43-55&quot;,&quot;issue&quot;:&quot;1&quot;,&quot;volume&quot;:&quot;6&quot;,&quot;container-title-short&quot;:&quot;&quot;},&quot;isTemporary&quot;:false}]},{&quot;citationID&quot;:&quot;MENDELEY_CITATION_3f6da606-9c4e-4dc0-b4d4-970e1481a367&quot;,&quot;properties&quot;:{&quot;noteIndex&quot;:0},&quot;isEdited&quot;:false,&quot;manualOverride&quot;:{&quot;isManuallyOverridden&quot;:false,&quot;citeprocText&quot;:&quot;(8–11)&quot;,&quot;manualOverrideText&quot;:&quot;&quot;},&quot;citationTag&quot;:&quot;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&quot;,&quot;citationItems&quot;:[{&quot;id&quot;:&quot;657693b0-7f70-3901-a678-11b4b5868873&quot;,&quot;itemData&quot;:{&quot;type&quot;:&quot;article-journal&quot;,&quot;id&quot;:&quot;657693b0-7f70-3901-a678-11b4b5868873&quot;,&quot;title&quot;:&quot;Multilayered N-Glycoproteome Profiling Reveals Highly Heterogeneous and Dysregulated Protein N-Glycosylation Related to Alzheimer’s Disease&quot;,&quot;author&quot;:[{&quot;family&quot;:&quot;Fang&quot;,&quot;given&quot;:&quot;Pan&quot;,&quot;parse-names&quot;:false,&quot;dropping-particle&quot;:&quot;&quot;,&quot;non-dropping-particle&quot;:&quot;&quot;},{&quot;family&quot;:&quot;Xie&quot;,&quot;given&quot;:&quot;JuanJuan&quot;,&quot;parse-names&quot;:false,&quot;dropping-particle&quot;:&quot;&quot;,&quot;non-dropping-particle&quot;:&quot;&quot;},{&quot;family&quot;:&quot;Sang&quot;,&quot;given&quot;:&quot;Shaoming&quot;,&quot;parse-names&quot;:false,&quot;dropping-particle&quot;:&quot;&quot;,&quot;non-dropping-particle&quot;:&quot;&quot;},{&quot;family&quot;:&quot;Zhang&quot;,&quot;given&quot;:&quot;Lei&quot;,&quot;parse-names&quot;:false,&quot;dropping-particle&quot;:&quot;&quot;,&quot;non-dropping-particle&quot;:&quot;&quot;},{&quot;family&quot;:&quot;Liu&quot;,&quot;given&quot;:&quot;Mingqi&quot;,&quot;parse-names&quot;:false,&quot;dropping-particle&quot;:&quot;&quot;,&quot;non-dropping-particle&quot;:&quot;&quot;},{&quot;family&quot;:&quot;Yang&quot;,&quot;given&quot;:&quot;Lujie&quot;,&quot;parse-names&quot;:false,&quot;dropping-particle&quot;:&quot;&quot;,&quot;non-dropping-particle&quot;:&quot;&quot;},{&quot;family&quot;:&quot;Xu&quot;,&quot;given&quot;:&quot;Yiteng&quot;,&quot;parse-names&quot;:false,&quot;dropping-particle&quot;:&quot;&quot;,&quot;non-dropping-particle&quot;:&quot;&quot;},{&quot;family&quot;:&quot;Yan&quot;,&quot;given&quot;:&quot;Guoquan&quot;,&quot;parse-names&quot;:false,&quot;dropping-particle&quot;:&quot;&quot;,&quot;non-dropping-particle&quot;:&quot;&quot;},{&quot;family&quot;:&quot;Yao&quot;,&quot;given&quot;:&quot;Jun&quot;,&quot;parse-names&quot;:false,&quot;dropping-particle&quot;:&quot;&quot;,&quot;non-dropping-particle&quot;:&quot;&quot;},{&quot;family&quot;:&quot;Gao&quot;,&quot;given&quot;:&quot;Xing&quot;,&quot;parse-names&quot;:false,&quot;dropping-particle&quot;:&quot;&quot;,&quot;non-dropping-particle&quot;:&quot;&quot;},{&quot;family&quot;:&quot;Qian&quot;,&quot;given&quot;:&quot;Wenjing&quot;,&quot;parse-names&quot;:false,&quot;dropping-particle&quot;:&quot;&quot;,&quot;non-dropping-particle&quot;:&quot;&quot;},{&quot;family&quot;:&quot;Wang&quot;,&quot;given&quot;:&quot;Zhongfeng&quot;,&quot;parse-names&quot;:false,&quot;dropping-particle&quot;:&quot;&quot;,&quot;non-dropping-particle&quot;:&quot;&quot;},{&quot;family&quot;:&quot;Zhang&quot;,&quot;given&quot;:&quot;Yang&quot;,&quot;parse-names&quot;:false,&quot;dropping-particle&quot;:&quot;&quot;,&quot;non-dropping-particle&quot;:&quot;&quot;},{&quot;family&quot;:&quot;Yang&quot;,&quot;given&quot;:&quot;Pengyuan&quot;,&quot;parse-names&quot;:false,&quot;dropping-particle&quot;:&quot;&quot;,&quot;non-dropping-particle&quot;:&quot;&quot;},{&quot;family&quot;:&quot;Shen&quot;,&quot;given&quot;:&quot;Huali&quot;,&quot;parse-names&quot;:false,&quot;dropping-particle&quot;:&quot;&quot;,&quot;non-dropping-particle&quot;:&quot;&quot;}],&quot;container-title&quot;:&quot;Analytical Chemistry&quot;,&quot;DOI&quot;:&quot;10.1021/acs.analchem.9b03555&quot;,&quot;ISSN&quot;:&quot;0003-2700&quot;,&quot;issued&quot;:{&quot;date-parts&quot;:[[2020,1,7]]},&quot;page&quot;:&quot;867-874&quot;,&quot;issue&quot;:&quot;1&quot;,&quot;volume&quot;:&quot;92&quot;,&quot;container-title-short&quot;:&quot;&quot;},&quot;isTemporary&quot;:false},{&quot;id&quot;:&quot;3fe520c1-9d2f-3179-8796-d0f7237de481&quot;,&quot;itemData&quot;:{&quot;type&quot;:&quot;article-journal&quot;,&quot;id&quot;:&quot;3fe520c1-9d2f-3179-8796-d0f7237de481&quot;,&quot;title&quot;:&quot;Reduced mannosidase MAN1A1 expression leads to aberrant N-glycosylation and impaired survival in breast cancer&quot;,&quot;author&quot;:[{&quot;family&quot;:&quot;Legler&quot;,&quot;given&quot;:&quot;Karen&quot;,&quot;parse-names&quot;:false,&quot;dropping-particle&quot;:&quot;&quot;,&quot;non-dropping-particle&quot;:&quot;&quot;},{&quot;family&quot;:&quot;Rosprim&quot;,&quot;given&quot;:&quot;Ricarda&quot;,&quot;parse-names&quot;:false,&quot;dropping-particle&quot;:&quot;&quot;,&quot;non-dropping-particle&quot;:&quot;&quot;},{&quot;family&quot;:&quot;Karius&quot;,&quot;given&quot;:&quot;Tosca&quot;,&quot;parse-names&quot;:false,&quot;dropping-particle&quot;:&quot;&quot;,&quot;non-dropping-particle&quot;:&quot;&quot;},{&quot;family&quot;:&quot;Eylmann&quot;,&quot;given&quot;:&quot;Kathrin&quot;,&quot;parse-names&quot;:false,&quot;dropping-particle&quot;:&quot;&quot;,&quot;non-dropping-particle&quot;:&quot;&quot;},{&quot;family&quot;:&quot;Rossberg&quot;,&quot;given&quot;:&quot;Maila&quot;,&quot;parse-names&quot;:false,&quot;dropping-particle&quot;:&quot;&quot;,&quot;non-dropping-particle&quot;:&quot;&quot;},{&quot;family&quot;:&quot;Wirtz&quot;,&quot;given&quot;:&quot;Ralph M&quot;,&quot;parse-names&quot;:false,&quot;dropping-particle&quot;:&quot;&quot;,&quot;non-dropping-particle&quot;:&quot;&quot;},{&quot;family&quot;:&quot;Müller&quot;,&quot;given&quot;:&quot;Volkmar&quot;,&quot;parse-names&quot;:false,&quot;dropping-particle&quot;:&quot;&quot;,&quot;non-dropping-particle&quot;:&quot;&quot;},{&quot;family&quot;:&quot;Witzel&quot;,&quot;given&quot;:&quot;Isabell&quot;,&quot;parse-names&quot;:false,&quot;dropping-particle&quot;:&quot;&quot;,&quot;non-dropping-particle&quot;:&quot;&quot;},{&quot;family&quot;:&quot;Schmalfeldt&quot;,&quot;given&quot;:&quot;Barbara&quot;,&quot;parse-names&quot;:false,&quot;dropping-particle&quot;:&quot;&quot;,&quot;non-dropping-particle&quot;:&quot;&quot;},{&quot;family&quot;:&quot;Milde-Langosch&quot;,&quot;given&quot;:&quot;Karin&quot;,&quot;parse-names&quot;:false,&quot;dropping-particle&quot;:&quot;&quot;,&quot;non-dropping-particle&quot;:&quot;&quot;},{&quot;family&quot;:&quot;Oliveira-Ferrer&quot;,&quot;given&quot;:&quot;Leticia&quot;,&quot;parse-names&quot;:false,&quot;dropping-particle&quot;:&quot;&quot;,&quot;non-dropping-particle&quot;:&quot;&quot;}],&quot;container-title&quot;:&quot;British Journal of Cancer&quot;,&quot;DOI&quot;:&quot;10.1038/bjc.2017.472&quot;,&quot;ISSN&quot;:&quot;0007-0920&quot;,&quot;issued&quot;:{&quot;date-parts&quot;:[[2018,3,20]]},&quot;page&quot;:&quot;847-856&quot;,&quot;issue&quot;:&quot;6&quot;,&quot;volume&quot;:&quot;118&quot;,&quot;container-title-short&quot;:&quot;&quot;},&quot;isTemporary&quot;:false},{&quot;id&quot;:&quot;ccb60c98-169b-3962-9530-f8dc9d0e84ca&quot;,&quot;itemData&quot;:{&quot;type&quot;:&quot;article-journal&quot;,&quot;id&quot;:&quot;ccb60c98-169b-3962-9530-f8dc9d0e84ca&quot;,&quot;title&quot;:&quot;Mass spectrometry for glycosylation analysis of biopharmaceuticals&quot;,&quot;author&quot;:[{&quot;family&quot;:&quot;Dotz&quot;,&quot;given&quot;:&quot;Viktoria&quot;,&quot;parse-names&quot;:false,&quot;dropping-particle&quot;:&quot;&quot;,&quot;non-dropping-particle&quot;:&quot;&quot;},{&quot;family&quot;:&quot;Haselberg&quot;,&quot;given&quot;:&quot;Rob&quot;,&quot;parse-names&quot;:false,&quot;dropping-particle&quot;:&quot;&quot;,&quot;non-dropping-particle&quot;:&quot;&quot;},{&quot;family&quot;:&quot;Shubhakar&quot;,&quot;given&quot;:&quot;Archana&quot;,&quot;parse-names&quot;:false,&quot;dropping-particle&quot;:&quot;&quot;,&quot;non-dropping-particle&quot;:&quot;&quot;},{&quot;family&quot;:&quot;Kozak&quot;,&quot;given&quot;:&quot;Radoslaw P.&quot;,&quot;parse-names&quot;:false,&quot;dropping-particle&quot;:&quot;&quot;,&quot;non-dropping-particle&quot;:&quot;&quot;},{&quot;family&quot;:&quot;Falck&quot;,&quot;given&quot;:&quot;David&quot;,&quot;parse-names&quot;:false,&quot;dropping-particle&quot;:&quot;&quot;,&quot;non-dropping-particle&quot;:&quot;&quot;},{&quot;family&quot;:&quot;Rombouts&quot;,&quot;given&quot;:&quot;Yoann&quot;,&quot;parse-names&quot;:false,&quot;dropping-particle&quot;:&quot;&quot;,&quot;non-dropping-particle&quot;:&quot;&quot;},{&quot;family&quot;:&quot;Reusch&quot;,&quot;given&quot;:&quot;Dietmar&quot;,&quot;parse-names&quot;:false,&quot;dropping-particle&quot;:&quot;&quot;,&quot;non-dropping-particle&quot;:&quot;&quot;},{&quot;family&quot;:&quot;Somsen&quot;,&quot;given&quot;:&quot;Govert W.&quot;,&quot;parse-names&quot;:false,&quot;dropping-particle&quot;:&quot;&quot;,&quot;non-dropping-particle&quot;:&quot;&quot;},{&quot;family&quot;:&quot;Fernandes&quot;,&quot;given&quot;:&quot;Daryl L.&quot;,&quot;parse-names&quot;:false,&quot;dropping-particle&quot;:&quot;&quot;,&quot;non-dropping-particle&quot;:&quot;&quot;},{&quot;family&quot;:&quot;Wuhrer&quot;,&quot;given&quot;:&quot;Manfred&quot;,&quot;parse-names&quot;:false,&quot;dropping-particle&quot;:&quot;&quot;,&quot;non-dropping-particle&quot;:&quot;&quot;}],&quot;container-title&quot;:&quot;TrAC Trends in Analytical Chemistry&quot;,&quot;DOI&quot;:&quot;10.1016/j.trac.2015.04.024&quot;,&quot;ISSN&quot;:&quot;01659936&quot;,&quot;issued&quot;:{&quot;date-parts&quot;:[[2015,11]]},&quot;page&quot;:&quot;1-9&quot;,&quot;volume&quot;:&quot;73&quot;,&quot;container-title-short&quot;:&quot;&quot;},&quot;isTemporary&quot;:false},{&quot;id&quot;:&quot;775d726f-fcde-370f-b495-c14c5ec61fca&quot;,&quot;itemData&quot;:{&quot;type&quot;:&quot;article-journal&quot;,&quot;id&quot;:&quot;775d726f-fcde-370f-b495-c14c5ec61fca&quot;,&quot;title&quot;:&quot;1522-P: Serum Mac-2 Binding Protein Glycosylation Isomer Level and the Risk of Type 2 Diabetes in a Japanese Community: The Hisayama Study&quot;,&quot;groupId&quot;:&quot;a5d447d3-8016-30b4-a71d-908522dd6ac7&quot;,&quot;author&quot;:[{&quot;family&quot;:&quot;Higashioka&quot;,&quot;given&quot;:&quot;Mayu&quot;,&quot;parse-names&quot;:false,&quot;dropping-particle&quot;:&quot;&quot;,&quot;non-dropping-particle&quot;:&quot;&quot;},{&quot;family&quot;:&quot;Hirakawa&quot;,&quot;given&quot;:&quot;Yoichiro&quot;,&quot;parse-names&quot;:false,&quot;dropping-particle&quot;:&quot;&quot;,&quot;non-dropping-particle&quot;:&quot;&quot;},{&quot;family&quot;:&quot;Yoshinari&quot;,&quot;given&quot;:&quot;Masahito&quot;,&quot;parse-names&quot;:false,&quot;dropping-particle&quot;:&quot;&quot;,&quot;non-dropping-particle&quot;:&quot;&quot;},{&quot;family&quot;:&quot;Honda&quot;,&quot;given&quot;:&quot;Takanori&quot;,&quot;parse-names&quot;:false,&quot;dropping-particle&quot;:&quot;&quot;,&quot;non-dropping-particle&quot;:&quot;&quot;},{&quot;family&quot;:&quot;Sakata&quot;,&quot;given&quot;:&quot;Satoko&quot;,&quot;parse-names&quot;:false,&quot;dropping-particle&quot;:&quot;&quot;,&quot;non-dropping-particle&quot;:&quot;&quot;},{&quot;family&quot;:&quot;Shibata&quot;,&quot;given&quot;:&quot;Mao&quot;,&quot;parse-names&quot;:false,&quot;dropping-particle&quot;:&quot;&quot;,&quot;non-dropping-particle&quot;:&quot;&quot;},{&quot;family&quot;:&quot;Yoshida&quot;,&quot;given&quot;:&quot;Daigo&quot;,&quot;parse-names&quot;:false,&quot;dropping-particle&quot;:&quot;&quot;,&quot;non-dropping-particle&quot;:&quot;&quot;},{&quot;family&quot;:&quot;Hata&quot;,&quot;given&quot;:&quot;Jun&quot;,&quot;parse-names&quot;:false,&quot;dropping-particle&quot;:&quot;&quot;,&quot;non-dropping-particle&quot;:&quot;&quot;},{&quot;family&quot;:&quot;Kitazono&quot;,&quot;given&quot;:&quot;Takanari&quot;,&quot;parse-names&quot;:false,&quot;dropping-particle&quot;:&quot;&quot;,&quot;non-dropping-particle&quot;:&quot;&quot;},{&quot;family&quot;:&quot;Osawa&quot;,&quot;given&quot;:&quot;Haruhiko&quot;,&quot;parse-names&quot;:false,&quot;dropping-particle&quot;:&quot;&quot;,&quot;non-dropping-particle&quot;:&quot;&quot;},{&quot;family&quot;:&quot;NINOMIYA&quot;,&quot;given&quot;:&quot;TOSHIHARU&quot;,&quot;parse-names&quot;:false,&quot;dropping-particle&quot;:&quot;&quot;,&quot;non-dropping-particle&quot;:&quot;&quot;}],&quot;container-title&quot;:&quot;Diabetes&quot;,&quot;DOI&quot;:&quot;10.2337/db19-1522-P&quot;,&quot;ISSN&quot;:&quot;0012-1797&quot;,&quot;issued&quot;:{&quot;date-parts&quot;:[[2019,6,1]]},&quot;abstract&quot;:&quot;&lt;p&gt;Background: Serum Mac-2 binding protein glycosylation isomer (M2BPGi) is a novel biomarker of chronic liver disease including liver fibrosis. Chronic liver disease has been acknowledged to cause glucose intolerance. However, few studies have addressed the association between serum M2BPGi levels and the risk of type 2 diabetes (T2D).&lt;/p&gt;&quot;,&quot;issue&quot;:&quot;Supplement_1&quot;,&quot;volume&quot;:&quot;68&quot;,&quot;container-title-short&quot;:&quot;Diabetes&quot;},&quot;isTemporary&quot;:false}]},{&quot;citationID&quot;:&quot;MENDELEY_CITATION_1cae6e37-ae2a-430d-8dd8-146906041c49&quot;,&quot;properties&quot;:{&quot;noteIndex&quot;:0},&quot;isEdited&quot;:false,&quot;manualOverride&quot;:{&quot;isManuallyOverridden&quot;:false,&quot;citeprocText&quot;:&quot;(12–17)&quot;,&quot;manualOverrideText&quot;:&quot;&quot;},&quot;citationTag&quot;:&quot;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&quot;,&quot;citationItems&quot;:[{&quot;id&quot;:&quot;6db04dd1-1630-3798-a46a-0ab1c67ad6fb&quot;,&quot;itemData&quot;:{&quot;type&quot;:&quot;article-journal&quot;,&quot;id&quot;:&quot;6db04dd1-1630-3798-a46a-0ab1c67ad6fb&quot;,&quot;title&quot;:&quot;Mass Spectrometry Approaches to Glycomic and Glycoproteomic Analyses&quot;,&quot;author&quot;:[{&quot;family&quot;:&quot;Ruhaak&quot;,&quot;given&quot;:&quot;L. Renee&quot;,&quot;parse-names&quot;:false,&quot;dropping-particle&quot;:&quot;&quot;,&quot;non-dropping-particle&quot;:&quot;&quot;},{&quot;family&quot;:&quot;Xu&quot;,&quot;given&quot;:&quot;Gege&quot;,&quot;parse-names&quot;:false,&quot;dropping-particle&quot;:&quot;&quot;,&quot;non-dropping-particle&quot;:&quot;&quot;},{&quot;family&quot;:&quot;Li&quot;,&quot;given&quot;:&quot;Qiongyu&quot;,&quot;parse-names&quot;:false,&quot;dropping-particle&quot;:&quot;&quot;,&quot;non-dropping-particle&quot;:&quot;&quot;},{&quot;family&quot;:&quot;Goonatilleke&quot;,&quot;given&quot;:&quot;Elisha&quot;,&quot;parse-names&quot;:false,&quot;dropping-particle&quot;:&quot;&quot;,&quot;non-dropping-particle&quot;:&quot;&quot;},{&quot;family&quot;:&quot;Lebrilla&quot;,&quot;given&quot;:&quot;Carlito B.&quot;,&quot;parse-names&quot;:false,&quot;dropping-particle&quot;:&quot;&quot;,&quot;non-dropping-particle&quot;:&quot;&quot;}],&quot;container-title&quot;:&quot;Chemical Reviews&quot;,&quot;DOI&quot;:&quot;10.1021/acs.chemrev.7b00732&quot;,&quot;ISSN&quot;:&quot;0009-2665&quot;,&quot;issued&quot;:{&quot;date-parts&quot;:[[2018,9,12]]},&quot;page&quot;:&quot;7886-7930&quot;,&quot;issue&quot;:&quot;17&quot;,&quot;volume&quot;:&quot;118&quot;,&quot;container-title-short&quot;:&quot;&quot;},&quot;isTemporary&quot;:false},{&quot;id&quot;:&quot;9efd47a7-292e-33a8-a3a1-49f1f5c4abec&quot;,&quot;itemData&quot;:{&quot;type&quot;:&quot;article-journal&quot;,&quot;id&quot;:&quot;9efd47a7-292e-33a8-a3a1-49f1f5c4abec&quot;,&quot;title&quot;:&quot;Comparative glycoproteomics of stem cells identifies new players in ricin toxicity&quot;,&quot;author&quot;:[{&quot;family&quot;:&quot;Stadlmann&quot;,&quot;given&quot;:&quot;Johannes&quot;,&quot;parse-names&quot;:false,&quot;dropping-particle&quot;:&quot;&quot;,&quot;non-dropping-particle&quot;:&quot;&quot;},{&quot;family&quot;:&quot;Taubenschmid&quot;,&quot;given&quot;:&quot;Jasmin&quot;,&quot;parse-names&quot;:false,&quot;dropping-particle&quot;:&quot;&quot;,&quot;non-dropping-particle&quot;:&quot;&quot;},{&quot;family&quot;:&quot;Wenzel&quot;,&quot;given&quot;:&quot;Daniel&quot;,&quot;parse-names&quot;:false,&quot;dropping-particle&quot;:&quot;&quot;,&quot;non-dropping-particle&quot;:&quot;&quot;},{&quot;family&quot;:&quot;Gattinger&quot;,&quot;given&quot;:&quot;Anna&quot;,&quot;parse-names&quot;:false,&quot;dropping-particle&quot;:&quot;&quot;,&quot;non-dropping-particle&quot;:&quot;&quot;},{&quot;family&quot;:&quot;Dürnberger&quot;,&quot;given&quot;:&quot;Gerhard&quot;,&quot;parse-names&quot;:false,&quot;dropping-particle&quot;:&quot;&quot;,&quot;non-dropping-particle&quot;:&quot;&quot;},{&quot;family&quot;:&quot;Dusberger&quot;,&quot;given&quot;:&quot;Frederico&quot;,&quot;parse-names&quot;:false,&quot;dropping-particle&quot;:&quot;&quot;,&quot;non-dropping-particle&quot;:&quot;&quot;},{&quot;family&quot;:&quot;Elling&quot;,&quot;given&quot;:&quot;Ulrich&quot;,&quot;parse-names&quot;:false,&quot;dropping-particle&quot;:&quot;&quot;,&quot;non-dropping-particle&quot;:&quot;&quot;},{&quot;family&quot;:&quot;Mach&quot;,&quot;given&quot;:&quot;Lukas&quot;,&quot;parse-names&quot;:false,&quot;dropping-particle&quot;:&quot;&quot;,&quot;non-dropping-particle&quot;:&quot;&quot;},{&quot;family&quot;:&quot;Mechtler&quot;,&quot;given&quot;:&quot;Karl&quot;,&quot;parse-names&quot;:false,&quot;dropping-particle&quot;:&quot;&quot;,&quot;non-dropping-particle&quot;:&quot;&quot;},{&quot;family&quot;:&quot;Penninger&quot;,&quot;given&quot;:&quot;Josef M.&quot;,&quot;parse-names&quot;:false,&quot;dropping-particle&quot;:&quot;&quot;,&quot;non-dropping-particle&quot;:&quot;&quot;}],&quot;container-title&quot;:&quot;Nature&quot;,&quot;container-title-short&quot;:&quot;Nature&quot;,&quot;DOI&quot;:&quot;10.1038/nature24015&quot;,&quot;ISSN&quot;:&quot;0028-0836&quot;,&quot;issued&quot;:{&quot;date-parts&quot;:[[2017,9,20]]},&quot;page&quot;:&quot;538-542&quot;,&quot;issue&quot;:&quot;7673&quot;,&quot;volume&quot;:&quot;549&quot;},&quot;isTemporary&quot;:false},{&quot;id&quot;:&quot;6b80c4f9-767b-315b-af80-03a238f79164&quot;,&quot;itemData&quot;:{&quot;type&quot;:&quot;article-journal&quot;,&quot;id&quot;:&quot;6b80c4f9-767b-315b-af80-03a238f79164&quot;,&quot;title&quot;:&quot;Capturing site-specific heterogeneity with large-scale N-glycoproteome analysis&quot;,&quot;groupId&quot;:&quot;a5d447d3-8016-30b4-a71d-908522dd6ac7&quot;,&quot;author&quot;:[{&quot;family&quot;:&quot;Riley&quot;,&quot;given&quot;:&quot;Nicholas M.&quot;,&quot;parse-names&quot;:false,&quot;dropping-particle&quot;:&quot;&quot;,&quot;non-dropping-particle&quot;:&quot;&quot;},{&quot;family&quot;:&quot;Hebert&quot;,&quot;given&quot;:&quot;Alexander S.&quot;,&quot;parse-names&quot;:false,&quot;dropping-particle&quot;:&quot;&quot;,&quot;non-dropping-particle&quot;:&quot;&quot;},{&quot;family&quot;:&quot;Westphall&quot;,&quot;given&quot;:&quot;Michael S.&quot;,&quot;parse-names&quot;:false,&quot;dropping-particle&quot;:&quot;&quot;,&quot;non-dropping-particle&quot;:&quot;&quot;},{&quot;family&quot;:&quot;Coon&quot;,&quot;given&quot;:&quot;Joshua J.&quot;,&quot;parse-names&quot;:false,&quot;dropping-particle&quot;:&quot;&quot;,&quot;non-dropping-particle&quot;:&quot;&quot;}],&quot;container-title&quot;:&quot;Nature Communications&quot;,&quot;DOI&quot;:&quot;10.1038/s41467-019-09222-w&quot;,&quot;ISSN&quot;:&quot;2041-1723&quot;,&quot;issued&quot;:{&quot;date-parts&quot;:[[2019,12,21]]},&quot;page&quot;:&quot;1311&quot;,&quot;issue&quot;:&quot;1&quot;,&quot;volume&quot;:&quot;10&quot;,&quot;container-title-short&quot;:&quot;&quot;},&quot;isTemporary&quot;:false},{&quot;id&quot;:&quot;88501c1d-53ab-3339-91ee-6a7d97bc1eb3&quot;,&quot;itemData&quot;:{&quot;type&quot;:&quot;article-journal&quot;,&quot;id&quot;:&quot;88501c1d-53ab-3339-91ee-6a7d97bc1eb3&quot;,&quot;title&quot;:&quot;pGlyco 2.0 enables precision N-glycoproteomics with comprehensive quality control and one-step mass spectrometry for intact glycopeptide identification&quot;,&quot;groupId&quot;:&quot;a5d447d3-8016-30b4-a71d-908522dd6ac7&quot;,&quot;author&quot;:[{&quot;family&quot;:&quot;Liu&quot;,&quot;given&quot;:&quot;Ming-Qi&quot;,&quot;parse-names&quot;:false,&quot;dropping-particle&quot;:&quot;&quot;,&quot;non-dropping-particle&quot;:&quot;&quot;},{&quot;family&quot;:&quot;Zeng&quot;,&quot;given&quot;:&quot;Wen-Feng&quot;,&quot;parse-names&quot;:false,&quot;dropping-particle&quot;:&quot;&quot;,&quot;non-dropping-particle&quot;:&quot;&quot;},{&quot;family&quot;:&quot;Fang&quot;,&quot;given&quot;:&quot;Pan&quot;,&quot;parse-names&quot;:false,&quot;dropping-particle&quot;:&quot;&quot;,&quot;non-dropping-particle&quot;:&quot;&quot;},{&quot;family&quot;:&quot;Cao&quot;,&quot;given&quot;:&quot;Wei-Qian&quot;,&quot;parse-names&quot;:false,&quot;dropping-particle&quot;:&quot;&quot;,&quot;non-dropping-particle&quot;:&quot;&quot;},{&quot;family&quot;:&quot;Liu&quot;,&quot;given&quot;:&quot;Chao&quot;,&quot;parse-names&quot;:false,&quot;dropping-particle&quot;:&quot;&quot;,&quot;non-dropping-particle&quot;:&quot;&quot;},{&quot;family&quot;:&quot;Yan&quot;,&quot;given&quot;:&quot;Guo-Quan&quot;,&quot;parse-names&quot;:false,&quot;dropping-particle&quot;:&quot;&quot;,&quot;non-dropping-particle&quot;:&quot;&quot;},{&quot;family&quot;:&quot;Zhang&quot;,&quot;given&quot;:&quot;Yang&quot;,&quot;parse-names&quot;:false,&quot;dropping-particle&quot;:&quot;&quot;,&quot;non-dropping-particle&quot;:&quot;&quot;},{&quot;family&quot;:&quot;Peng&quot;,&quot;given&quot;:&quot;Chao&quot;,&quot;parse-names&quot;:false,&quot;dropping-particle&quot;:&quot;&quot;,&quot;non-dropping-particle&quot;:&quot;&quot;},{&quot;family&quot;:&quot;Wu&quot;,&quot;given&quot;:&quot;Jian-Qiang&quot;,&quot;parse-names&quot;:false,&quot;dropping-particle&quot;:&quot;&quot;,&quot;non-dropping-particle&quot;:&quot;&quot;},{&quot;family&quot;:&quot;Zhang&quot;,&quot;given&quot;:&quot;Xiao-Jin&quot;,&quot;parse-names&quot;:false,&quot;dropping-particle&quot;:&quot;&quot;,&quot;non-dropping-particle&quot;:&quot;&quot;},{&quot;family&quot;:&quot;Tu&quot;,&quot;given&quot;:&quot;Hui-Jun&quot;,&quot;parse-names&quot;:false,&quot;dropping-particle&quot;:&quot;&quot;,&quot;non-dropping-particle&quot;:&quot;&quot;},{&quot;family&quot;:&quot;Chi&quot;,&quot;given&quot;:&quot;Hao&quot;,&quot;parse-names&quot;:false,&quot;dropping-particle&quot;:&quot;&quot;,&quot;non-dropping-particle&quot;:&quot;&quot;},{&quot;family&quot;:&quot;Sun&quot;,&quot;given&quot;:&quot;Rui-Xiang&quot;,&quot;parse-names&quot;:false,&quot;dropping-particle&quot;:&quot;&quot;,&quot;non-dropping-particle&quot;:&quot;&quot;},{&quot;family&quot;:&quot;Cao&quot;,&quot;given&quot;:&quot;Yong&quot;,&quot;parse-names&quot;:false,&quot;dropping-particle&quot;:&quot;&quot;,&quot;non-dropping-particle&quot;:&quot;&quot;},{&quot;family&quot;:&quot;Dong&quot;,&quot;given&quot;:&quot;Meng-Qiu&quot;,&quot;parse-names&quot;:false,&quot;dropping-particle&quot;:&quot;&quot;,&quot;non-dropping-particle&quot;:&quot;&quot;},{&quot;family&quot;:&quot;Jiang&quot;,&quot;given&quot;:&quot;Bi-Yun&quot;,&quot;parse-names&quot;:false,&quot;dropping-particle&quot;:&quot;&quot;,&quot;non-dropping-particle&quot;:&quot;&quot;},{&quot;family&quot;:&quot;Huang&quot;,&quot;given&quot;:&quot;Jiang-Ming&quot;,&quot;parse-names&quot;:false,&quot;dropping-particle&quot;:&quot;&quot;,&quot;non-dropping-particle&quot;:&quot;&quot;},{&quot;family&quot;:&quot;Shen&quot;,&quot;given&quot;:&quot;Hua-Li&quot;,&quot;parse-names&quot;:false,&quot;dropping-particle&quot;:&quot;&quot;,&quot;non-dropping-particle&quot;:&quot;&quot;},{&quot;family&quot;:&quot;Wong&quot;,&quot;given&quot;:&quot;Catherine C. L.&quot;,&quot;parse-names&quot;:false,&quot;dropping-particle&quot;:&quot;&quot;,&quot;non-dropping-particle&quot;:&quot;&quot;},{&quot;family&quot;:&quot;He&quot;,&quot;given&quot;:&quot;Si-Min&quot;,&quot;parse-names&quot;:false,&quot;dropping-particle&quot;:&quot;&quot;,&quot;non-dropping-particle&quot;:&quot;&quot;},{&quot;family&quot;:&quot;Yang&quot;,&quot;given&quot;:&quot;Peng-Yuan&quot;,&quot;parse-names&quot;:false,&quot;dropping-particle&quot;:&quot;&quot;,&quot;non-dropping-particle&quot;:&quot;&quot;}],&quot;container-title&quot;:&quot;Nature Communications&quot;,&quot;DOI&quot;:&quot;10.1038/s41467-017-00535-2&quot;,&quot;ISSN&quot;:&quot;2041-1723&quot;,&quot;issued&quot;:{&quot;date-parts&quot;:[[2017,12,5]]},&quot;page&quot;:&quot;438&quot;,&quot;issue&quot;:&quot;1&quot;,&quot;volume&quot;:&quot;8&quot;,&quot;container-title-short&quot;:&quot;&quot;},&quot;isTemporary&quot;:false},{&quot;id&quot;:&quot;77791ba5-e8d3-374e-bb7e-6d3e05c4caa2&quot;,&quot;itemData&quot;:{&quot;type&quot;:&quot;article-journal&quot;,&quot;id&quot;:&quot;77791ba5-e8d3-374e-bb7e-6d3e05c4caa2&quot;,&quot;title&quot;:&quot;Mammalian brain glycoproteins exhibit diminished glycan complexity compared to other tissues&quot;,&quot;author&quot;:[{&quot;family&quot;:&quot;Williams&quot;,&quot;given&quot;:&quot;Sarah E.&quot;,&quot;parse-names&quot;:false,&quot;dropping-particle&quot;:&quot;&quot;,&quot;non-dropping-particle&quot;:&quot;&quot;},{&quot;family&quot;:&quot;Noel&quot;,&quot;given&quot;:&quot;Maxence&quot;,&quot;parse-names&quot;:false,&quot;dropping-particle&quot;:&quot;&quot;,&quot;non-dropping-particle&quot;:&quot;&quot;},{&quot;family&quot;:&quot;Lehoux&quot;,&quot;given&quot;:&quot;Sylvain&quot;,&quot;parse-names&quot;:false,&quot;dropping-particle&quot;:&quot;&quot;,&quot;non-dropping-particle&quot;:&quot;&quot;},{&quot;family&quot;:&quot;Cetinbas&quot;,&quot;given&quot;:&quot;Murat&quot;,&quot;parse-names&quot;:false,&quot;dropping-particle&quot;:&quot;&quot;,&quot;non-dropping-particle&quot;:&quot;&quot;},{&quot;family&quot;:&quot;Xavier&quot;,&quot;given&quot;:&quot;Ramnik J.&quot;,&quot;parse-names&quot;:false,&quot;dropping-particle&quot;:&quot;&quot;,&quot;non-dropping-particle&quot;:&quot;&quot;},{&quot;family&quot;:&quot;Sadreyev&quot;,&quot;given&quot;:&quot;Ruslan I.&quot;,&quot;parse-names&quot;:false,&quot;dropping-particle&quot;:&quot;&quot;,&quot;non-dropping-particle&quot;:&quot;&quot;},{&quot;family&quot;:&quot;Scolnick&quot;,&quot;given&quot;:&quot;Edward M.&quot;,&quot;parse-names&quot;:false,&quot;dropping-particle&quot;:&quot;&quot;,&quot;non-dropping-particle&quot;:&quot;&quot;},{&quot;family&quot;:&quot;Smoller&quot;,&quot;given&quot;:&quot;Jordan W.&quot;,&quot;parse-names&quot;:false,&quot;dropping-particle&quot;:&quot;&quot;,&quot;non-dropping-particle&quot;:&quot;&quot;},{&quot;family&quot;:&quot;Cummings&quot;,&quot;given&quot;:&quot;Richard D.&quot;,&quot;parse-names&quot;:false,&quot;dropping-particle&quot;:&quot;&quot;,&quot;non-dropping-particle&quot;:&quot;&quot;},{&quot;family&quot;:&quot;Mealer&quot;,&quot;given&quot;:&quot;Robert G.&quot;,&quot;parse-names&quot;:false,&quot;dropping-particle&quot;:&quot;&quot;,&quot;non-dropping-particle&quot;:&quot;&quot;}],&quot;container-title&quot;:&quot;Nature Communications&quot;,&quot;DOI&quot;:&quot;10.1038/s41467-021-27781-9&quot;,&quot;ISSN&quot;:&quot;2041-1723&quot;,&quot;issued&quot;:{&quot;date-parts&quot;:[[2022,12,12]]},&quot;page&quot;:&quot;275&quot;,&quot;abstract&quot;:&quot;&lt;p&gt;Glycosylation is essential to brain development and function, but prior studies have often been limited to a single analytical technique and excluded region- and sex-specific analyses. Here, using several methodologies, we analyze Asn-linked and Ser/Thr/Tyr-linked protein glycosylation between brain regions and sexes in mice. Brain N-glycans are less complex in sequence and variety compared to other tissues, consisting predominantly of high-mannose and fucosylated/bisected structures. Most brain O-glycans are unbranched, sialylated O-GalNAc and O-mannose structures. A consistent pattern is observed between regions, and sex differences are minimal compared to those in plasma. Brain glycans correlate with RNA expression of their synthetic enzymes, and analysis of glycosylation genes in humans show a global downregulation in the brain compared to other tissues. We hypothesize that this restricted repertoire of protein glycans arises from their tight regulation in the brain. These results provide a roadmap for future studies of glycosylation in neurodevelopment and disease.&lt;/p&gt;&quot;,&quot;issue&quot;:&quot;1&quot;,&quot;volume&quot;:&quot;13&quot;,&quot;container-title-short&quot;:&quot;&quot;},&quot;isTemporary&quot;:false},{&quot;id&quot;:&quot;81a49df0-84ea-30ae-b187-6d1f51e3906b&quot;,&quot;itemData&quot;:{&quot;type&quot;:&quot;article-journal&quot;,&quot;id&quot;:&quot;81a49df0-84ea-30ae-b187-6d1f51e3906b&quot;,&quot;title&quot;:&quot;Fast and comprehensive N- and O-glycoproteomics analysis with MSFragger-Glyco&quot;,&quot;groupId&quot;:&quot;a5d447d3-8016-30b4-a71d-908522dd6ac7&quot;,&quot;author&quot;:[{&quot;family&quot;:&quot;Polasky&quot;,&quot;given&quot;:&quot;Daniel A.&quot;,&quot;parse-names&quot;:false,&quot;dropping-particle&quot;:&quot;&quot;,&quot;non-dropping-particle&quot;:&quot;&quot;},{&quot;family&quot;:&quot;Yu&quot;,&quot;given&quot;:&quot;Fengchao&quot;,&quot;parse-names&quot;:false,&quot;dropping-particle&quot;:&quot;&quot;,&quot;non-dropping-particle&quot;:&quot;&quot;},{&quot;family&quot;:&quot;Teo&quot;,&quot;given&quot;:&quot;Guo Ci&quot;,&quot;parse-names&quot;:false,&quot;dropping-particle&quot;:&quot;&quot;,&quot;non-dropping-particle&quot;:&quot;&quot;},{&quot;family&quot;:&quot;Nesvizhskii&quot;,&quot;given&quot;:&quot;Alexey I.&quot;,&quot;parse-names&quot;:false,&quot;dropping-particle&quot;:&quot;&quot;,&quot;non-dropping-particle&quot;:&quot;&quot;}],&quot;container-title&quot;:&quot;Nature Methods&quot;,&quot;DOI&quot;:&quot;10.1038/s41592-020-0967-9&quot;,&quot;ISSN&quot;:&quot;1548-7091&quot;,&quot;issued&quot;:{&quot;date-parts&quot;:[[2020,11,5]]},&quot;page&quot;:&quot;1125-1132&quot;,&quot;issue&quot;:&quot;11&quot;,&quot;volume&quot;:&quot;17&quot;,&quot;container-title-short&quot;:&quot;&quot;},&quot;isTemporary&quot;:false}]},{&quot;citationID&quot;:&quot;MENDELEY_CITATION_225cf75a-d676-4b82-9a4f-c758b7c4ecc7&quot;,&quot;properties&quot;:{&quot;noteIndex&quot;:0},&quot;isEdited&quot;:false,&quot;manualOverride&quot;:{&quot;isManuallyOverridden&quot;:false,&quot;citeprocText&quot;:&quot;(18)&quot;,&quot;manualOverrideText&quot;:&quot;&quot;},&quot;citationTag&quot;:&quot;MENDELEY_CITATION_v3_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&quot;,&quot;citationItems&quot;:[{&quot;id&quot;:&quot;3f6b0264-d721-3bd7-a858-af050fea5f5a&quot;,&quot;itemData&quot;:{&quot;type&quot;:&quot;article-journal&quot;,&quot;id&quot;:&quot;3f6b0264-d721-3bd7-a858-af050fea5f5a&quot;,&quot;title&quot;:&quot;The benefits of hybrid fragmentation methods for glycoproteomics&quot;,&quot;groupId&quot;:&quot;a5d447d3-8016-30b4-a71d-908522dd6ac7&quot;,&quot;author&quot;:[{&quot;family&quot;:&quot;Reiding&quot;,&quot;given&quot;:&quot;Karli R.&quot;,&quot;parse-names&quot;:false,&quot;dropping-particle&quot;:&quot;&quot;,&quot;non-dropping-particle&quot;:&quot;&quot;},{&quot;family&quot;:&quot;Bondt&quot;,&quot;given&quot;:&quot;Albert&quot;,&quot;parse-names&quot;:false,&quot;dropping-particle&quot;:&quot;&quot;,&quot;non-dropping-particle&quot;:&quot;&quot;},{&quot;family&quot;:&quot;Franc&quot;,&quot;given&quot;:&quot;Vojtech&quot;,&quot;parse-names&quot;:false,&quot;dropping-particle&quot;:&quot;&quot;,&quot;non-dropping-particle&quot;:&quot;&quot;},{&quot;family&quot;:&quot;Heck&quot;,&quot;given&quot;:&quot;Albert J.R.&quot;,&quot;parse-names&quot;:false,&quot;dropping-particle&quot;:&quot;&quot;,&quot;non-dropping-particle&quot;:&quot;&quot;}],&quot;container-title&quot;:&quot;TrAC Trends in Analytical Chemistry&quot;,&quot;DOI&quot;:&quot;10.1016/j.trac.2018.09.007&quot;,&quot;ISSN&quot;:&quot;01659936&quot;,&quot;issued&quot;:{&quot;date-parts&quot;:[[2018,11]]},&quot;page&quot;:&quot;260-268&quot;,&quot;volume&quot;:&quot;108&quot;,&quot;container-title-short&quot;:&quot;&quot;},&quot;isTemporary&quot;:false}]},{&quot;citationID&quot;:&quot;MENDELEY_CITATION_01557b74-b645-4e68-a0f9-6d304bb9e0de&quot;,&quot;properties&quot;:{&quot;noteIndex&quot;:0},&quot;isEdited&quot;:false,&quot;manualOverride&quot;:{&quot;isManuallyOverridden&quot;:false,&quot;citeprocText&quot;:&quot;(19–21)&quot;,&quot;manualOverrideText&quot;:&quot;&quot;},&quot;citationTag&quot;:&quot;MENDELEY_CITATION_v3_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&quot;,&quot;citationItems&quot;:[{&quot;id&quot;:&quot;3b9d79e5-e0bc-36f6-b2bb-7e6a2d65bd7a&quot;,&quot;itemData&quot;:{&quot;type&quot;:&quot;book&quot;,&quot;id&quot;:&quot;3b9d79e5-e0bc-36f6-b2bb-7e6a2d65bd7a&quot;,&quot;title&quot;:&quot;Ion Mobility Spectrometry&quot;,&quot;author&quot;:[{&quot;family&quot;:&quot;Eiceman&quot;,&quot;given&quot;:&quot;G.A.&quot;,&quot;parse-names&quot;:false,&quot;dropping-particle&quot;:&quot;&quot;,&quot;non-dropping-particle&quot;:&quot;&quot;},{&quot;family&quot;:&quot;Karpas&quot;,&quot;given&quot;:&quot;Z.&quot;,&quot;parse-names&quot;:false,&quot;dropping-particle&quot;:&quot;&quot;,&quot;non-dropping-particle&quot;:&quot;&quot;}],&quot;DOI&quot;:&quot;10.1201/9781420038972&quot;,&quot;ISBN&quot;:&quot;9780429195891&quot;,&quot;issued&quot;:{&quot;date-parts&quot;:[[2005,6,23]]},&quot;publisher&quot;:&quot;CRC Press&quot;,&quot;container-title-short&quot;:&quot;&quot;},&quot;isTemporary&quot;:false},{&quot;id&quot;:&quot;7897cc2e-0924-36d4-b3e6-8638b7246f4a&quot;,&quot;itemData&quot;:{&quot;type&quot;:&quot;article-journal&quot;,&quot;id&quot;:&quot;7897cc2e-0924-36d4-b3e6-8638b7246f4a&quot;,&quot;title&quot;:&quot;Ion mobility mass spectrometry of proteins and proteinassemblies&quot;,&quot;author&quot;:[{&quot;family&quot;:&quot;Uetrecht&quot;,&quot;given&quot;:&quot;Charlotte&quot;,&quot;parse-names&quot;:false,&quot;dropping-particle&quot;:&quot;&quot;,&quot;non-dropping-particle&quot;:&quot;&quot;},{&quot;family&quot;:&quot;Rose&quot;,&quot;given&quot;:&quot;Rebecca J.&quot;,&quot;parse-names&quot;:false,&quot;dropping-particle&quot;:&quot;&quot;,&quot;non-dropping-particle&quot;:&quot;&quot;},{&quot;family&quot;:&quot;Duijn&quot;,&quot;given&quot;:&quot;Esther&quot;,&quot;parse-names&quot;:false,&quot;dropping-particle&quot;:&quot;&quot;,&quot;non-dropping-particle&quot;:&quot;van&quot;},{&quot;family&quot;:&quot;Lorenzen&quot;,&quot;given&quot;:&quot;Kristina&quot;,&quot;parse-names&quot;:false,&quot;dropping-particle&quot;:&quot;&quot;,&quot;non-dropping-particle&quot;:&quot;&quot;},{&quot;family&quot;:&quot;Heck&quot;,&quot;given&quot;:&quot;Albert J. R.&quot;,&quot;parse-names&quot;:false,&quot;dropping-particle&quot;:&quot;&quot;,&quot;non-dropping-particle&quot;:&quot;&quot;}],&quot;container-title&quot;:&quot;Chem. Soc. Rev.&quot;,&quot;DOI&quot;:&quot;10.1039/B914002F&quot;,&quot;ISSN&quot;:&quot;0306-0012&quot;,&quot;issued&quot;:{&quot;date-parts&quot;:[[2010]]},&quot;page&quot;:&quot;1633-1655&quot;,&quot;issue&quot;:&quot;5&quot;,&quot;volume&quot;:&quot;39&quot;,&quot;container-title-short&quot;:&quot;&quot;},&quot;isTemporary&quot;:false},{&quot;id&quot;:&quot;33e66991-7679-35a2-8b0f-de7ad8ce2783&quot;,&quot;itemData&quot;:{&quot;type&quot;:&quot;article-journal&quot;,&quot;id&quot;:&quot;33e66991-7679-35a2-8b0f-de7ad8ce2783&quot;,&quot;title&quot;:&quot;Enhanced ion mobility resolution of Abeta isomers from human brain using high-resolution demultiplexing software&quot;,&quot;author&quot;:[{&quot;family&quot;:&quot;Mukherjee&quot;,&quot;given&quot;:&quot;Soumya&quot;,&quot;parse-names&quot;:false,&quot;dropping-particle&quot;:&quot;&quot;,&quot;non-dropping-particle&quot;:&quot;&quot;},{&quot;family&quot;:&quot;Fjeldsted&quot;,&quot;given&quot;:&quot;John C.&quot;,&quot;parse-names&quot;:false,&quot;dropping-particle&quot;:&quot;&quot;,&quot;non-dropping-particle&quot;:&quot;&quot;},{&quot;family&quot;:&quot;Masters&quot;,&quot;given&quot;:&quot;Colin L.&quot;,&quot;parse-names&quot;:false,&quot;dropping-particle&quot;:&quot;&quot;,&quot;non-dropping-particle&quot;:&quot;&quot;},{&quot;family&quot;:&quot;Roberts&quot;,&quot;given&quot;:&quot;Blaine R.&quot;,&quot;parse-names&quot;:false,&quot;dropping-particle&quot;:&quot;&quot;,&quot;non-dropping-particle&quot;:&quot;&quot;}],&quot;container-title&quot;:&quot;Analytical and Bioanalytical Chemistry&quot;,&quot;DOI&quot;:&quot;10.1007/s00216-022-04055-x&quot;,&quot;ISSN&quot;:&quot;1618-2642&quot;,&quot;issued&quot;:{&quot;date-parts&quot;:[[2022,4,15]]},&quot;container-title-short&quot;:&quot;&quot;},&quot;isTemporary&quot;:false}]},{&quot;citationID&quot;:&quot;MENDELEY_CITATION_885f5e41-dd4f-4da1-8422-d3c2a66b3621&quot;,&quot;properties&quot;:{&quot;noteIndex&quot;:0},&quot;isEdited&quot;:false,&quot;manualOverride&quot;:{&quot;isManuallyOverridden&quot;:false,&quot;citeprocText&quot;:&quot;(22–25)&quot;,&quot;manualOverrideText&quot;:&quot;&quot;},&quot;citationTag&quot;:&quot;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&quot;,&quot;citationItems&quot;:[{&quot;id&quot;:&quot;b218ac5d-c62c-3e01-9ca4-06eacb22010f&quot;,&quot;itemData&quot;:{&quot;type&quot;:&quot;article-journal&quot;,&quot;id&quot;:&quot;b218ac5d-c62c-3e01-9ca4-06eacb22010f&quot;,&quot;title&quot;:&quot;Trapped ion mobility spectrometry and PASEF enable in-depth lipidomics from minimal sample amounts&quot;,&quot;author&quot;:[{&quot;family&quot;:&quot;Vasilopoulou&quot;,&quot;given&quot;:&quot;Catherine G.&quot;,&quot;parse-names&quot;:false,&quot;dropping-particle&quot;:&quot;&quot;,&quot;non-dropping-particle&quot;:&quot;&quot;},{&quot;family&quot;:&quot;Sulek&quot;,&quot;given&quot;:&quot;Karolina&quot;,&quot;parse-names&quot;:false,&quot;dropping-particle&quot;:&quot;&quot;,&quot;non-dropping-particle&quot;:&quot;&quot;},{&quot;family&quot;:&quot;Brunner&quot;,&quot;given&quot;:&quot;Andreas-David&quot;,&quot;parse-names&quot;:false,&quot;dropping-particle&quot;:&quot;&quot;,&quot;non-dropping-particle&quot;:&quot;&quot;},{&quot;family&quot;:&quot;Meitei&quot;,&quot;given&quot;:&quot;Ningombam Sanjib&quot;,&quot;parse-names&quot;:false,&quot;dropping-particle&quot;:&quot;&quot;,&quot;non-dropping-particle&quot;:&quot;&quot;},{&quot;family&quot;:&quot;Schweiger-Hufnagel&quot;,&quot;given&quot;:&quot;Ulrike&quot;,&quot;parse-names&quot;:false,&quot;dropping-particle&quot;:&quot;&quot;,&quot;non-dropping-particle&quot;:&quot;&quot;},{&quot;family&quot;:&quot;Meyer&quot;,&quot;given&quot;:&quot;Sven W.&quot;,&quot;parse-names&quot;:false,&quot;dropping-particle&quot;:&quot;&quot;,&quot;non-dropping-particle&quot;:&quot;&quot;},{&quot;family&quot;:&quot;Barsch&quot;,&quot;given&quot;:&quot;Aiko&quot;,&quot;parse-names&quot;:false,&quot;dropping-particle&quot;:&quot;&quot;,&quot;non-dropping-particle&quot;:&quot;&quot;},{&quot;family&quot;:&quot;Mann&quot;,&quot;given&quot;:&quot;Matthias&quot;,&quot;parse-names&quot;:false,&quot;dropping-particle&quot;:&quot;&quot;,&quot;non-dropping-particle&quot;:&quot;&quot;},{&quot;family&quot;:&quot;Meier&quot;,&quot;given&quot;:&quot;Florian&quot;,&quot;parse-names&quot;:false,&quot;dropping-particle&quot;:&quot;&quot;,&quot;non-dropping-particle&quot;:&quot;&quot;}],&quot;container-title&quot;:&quot;Nature Communications&quot;,&quot;DOI&quot;:&quot;10.1038/s41467-019-14044-x&quot;,&quot;ISSN&quot;:&quot;2041-1723&quot;,&quot;issued&quot;:{&quot;date-parts&quot;:[[2020,12,16]]},&quot;page&quot;:&quot;331&quot;,&quot;abstract&quot;:&quot;&lt;p&gt;A comprehensive characterization of the lipidome from limited starting material remains very challenging. Here we report a high-sensitivity lipidomics workflow based on nanoflow liquid chromatography and trapped ion mobility spectrometry (TIMS). Taking advantage of parallel accumulation–serial fragmentation (PASEF), we fragment on average 15 precursors in each of 100 ms TIMS scans, while maintaining the full mobility resolution of co-eluting isomers. The acquisition speed of over 100 Hz allows us to obtain MS/MS spectra of the vast majority of isotope patterns. Analyzing 1 µL of human plasma, PASEF increases the number of identified lipids more than three times over standard TIMS-MS/MS, achieving attomole sensitivity. Building on high intra- and inter-laboratory precision and accuracy of TIMS collisional cross sections (CCS), we compile 1856 lipid CCS values from plasma, liver and cancer cells. Our study establishes PASEF in lipid analysis and paves the way for sensitive, ion mobility-enhanced lipidomics in four dimensions.&lt;/p&gt;&quot;,&quot;issue&quot;:&quot;1&quot;,&quot;volume&quot;:&quot;11&quot;,&quot;container-title-short&quot;:&quot;&quot;},&quot;isTemporary&quot;:false},{&quot;id&quot;:&quot;b0f2fec3-095e-3313-8374-a6a8c5b74125&quot;,&quot;itemData&quot;:{&quot;type&quot;:&quot;article-journal&quot;,&quot;id&quot;:&quot;b0f2fec3-095e-3313-8374-a6a8c5b74125&quot;,&quot;title&quot;:&quot;Benefits of Collisional Cross Section Assisted Precursor Selection (caps-PASEF) for Cross-linking Mass Spectrometry&quot;,&quot;author&quot;:[{&quot;family&quot;:&quot;Steigenberger&quot;,&quot;given&quot;:&quot;Barbara&quot;,&quot;parse-names&quot;:false,&quot;dropping-particle&quot;:&quot;&quot;,&quot;non-dropping-particle&quot;:&quot;&quot;},{&quot;family&quot;:&quot;Toorn&quot;,&quot;given&quot;:&quot;Henk W.P.&quot;,&quot;parse-names&quot;:false,&quot;dropping-particle&quot;:&quot;&quot;,&quot;non-dropping-particle&quot;:&quot;van den&quot;},{&quot;family&quot;:&quot;Bijl&quot;,&quot;given&quot;:&quot;Emiel&quot;,&quot;parse-names&quot;:false,&quot;dropping-particle&quot;:&quot;&quot;,&quot;non-dropping-particle&quot;:&quot;&quot;},{&quot;family&quot;:&quot;Greisch&quot;,&quot;given&quot;:&quot;Jean-François&quot;,&quot;parse-names&quot;:false,&quot;dropping-particle&quot;:&quot;&quot;,&quot;non-dropping-particle&quot;:&quot;&quot;},{&quot;family&quot;:&quot;Räther&quot;,&quot;given&quot;:&quot;Oliver&quot;,&quot;parse-names&quot;:false,&quot;dropping-particle&quot;:&quot;&quot;,&quot;non-dropping-particle&quot;:&quot;&quot;},{&quot;family&quot;:&quot;Lubeck&quot;,&quot;given&quot;:&quot;Markus&quot;,&quot;parse-names&quot;:false,&quot;dropping-particle&quot;:&quot;&quot;,&quot;non-dropping-particle&quot;:&quot;&quot;},{&quot;family&quot;:&quot;Pieters&quot;,&quot;given&quot;:&quot;Roland J.&quot;,&quot;parse-names&quot;:false,&quot;dropping-particle&quot;:&quot;&quot;,&quot;non-dropping-particle&quot;:&quot;&quot;},{&quot;family&quot;:&quot;Heck&quot;,&quot;given&quot;:&quot;Albert J.R.&quot;,&quot;parse-names&quot;:false,&quot;dropping-particle&quot;:&quot;&quot;,&quot;non-dropping-particle&quot;:&quot;&quot;},{&quot;family&quot;:&quot;Scheltema&quot;,&quot;given&quot;:&quot;Richard A.&quot;,&quot;parse-names&quot;:false,&quot;dropping-particle&quot;:&quot;&quot;,&quot;non-dropping-particle&quot;:&quot;&quot;}],&quot;container-title&quot;:&quot;Molecular &amp; Cellular Proteomics&quot;,&quot;DOI&quot;:&quot;10.1074/mcp.RA120.002094&quot;,&quot;ISSN&quot;:&quot;15359476&quot;,&quot;issued&quot;:{&quot;date-parts&quot;:[[2020,10]]},&quot;page&quot;:&quot;1677-1687&quot;,&quot;issue&quot;:&quot;10&quot;,&quot;volume&quot;:&quot;19&quot;,&quot;container-title-short&quot;:&quot;&quot;},&quot;isTemporary&quot;:false},{&quot;id&quot;:&quot;bd1dab20-6d56-3887-9176-da048fc1eb03&quot;,&quot;itemData&quot;:{&quot;type&quot;:&quot;article-journal&quot;,&quot;id&quot;:&quot;bd1dab20-6d56-3887-9176-da048fc1eb03&quot;,&quot;title&quot;:&quot;Generation of a Collision Cross Section Library for Multi-Dimensional Plant Metabolomics Using UHPLC-Trapped Ion Mobility-MS/MS&quot;,&quot;author&quot;:[{&quot;family&quot;:&quot;Schroeder&quot;,&quot;given&quot;:&quot;Mark&quot;,&quot;parse-names&quot;:false,&quot;dropping-particle&quot;:&quot;&quot;,&quot;non-dropping-particle&quot;:&quot;&quot;},{&quot;family&quot;:&quot;Meyer&quot;,&quot;given&quot;:&quot;Sven W.&quot;,&quot;parse-names&quot;:false,&quot;dropping-particle&quot;:&quot;&quot;,&quot;non-dropping-particle&quot;:&quot;&quot;},{&quot;family&quot;:&quot;Heyman&quot;,&quot;given&quot;:&quot;Heino M.&quot;,&quot;parse-names&quot;:false,&quot;dropping-particle&quot;:&quot;&quot;,&quot;non-dropping-particle&quot;:&quot;&quot;},{&quot;family&quot;:&quot;Barsch&quot;,&quot;given&quot;:&quot;Aiko&quot;,&quot;parse-names&quot;:false,&quot;dropping-particle&quot;:&quot;&quot;,&quot;non-dropping-particle&quot;:&quot;&quot;},{&quot;family&quot;:&quot;Sumner&quot;,&quot;given&quot;:&quot;Lloyd W.&quot;,&quot;parse-names&quot;:false,&quot;dropping-particle&quot;:&quot;&quot;,&quot;non-dropping-particle&quot;:&quot;&quot;}],&quot;container-title&quot;:&quot;Metabolites&quot;,&quot;container-title-short&quot;:&quot;Metabolites&quot;,&quot;DOI&quot;:&quot;10.3390/metabo10010013&quot;,&quot;ISSN&quot;:&quot;2218-1989&quot;,&quot;issued&quot;:{&quot;date-parts&quot;:[[2019,12,24]]},&quot;page&quot;:&quot;13&quot;,&quot;abstract&quot;:&quot;&lt;p&gt;The utility of metabolomics is well documented; however, its full scientific promise has not yet been realized due to multiple technical challenges. These grand challenges include accurate chemical identification of all observable metabolites and the limiting depth-of-coverage of current metabolomics methods. Here, we report a combinatorial solution to aid in both grand challenges using UHPLC-trapped ion mobility spectrometry coupled to tandem mass spectrometry (UHPLC-TIMS-TOF-MS). TIMS offers additional depth-of-coverage through increased peak capacities realized with the multi-dimensional UHPLC-TIMS separations. Metabolite identification confidence is simultaneously enhanced by incorporating orthogonal collision cross section (CCS) data matching. To facilitate metabolite identifications, we created a CCS library of 146 plant natural products. This library was generated using TIMS with N2 drift gas to record the TIMSCCSN2 of plant natural products with a high degree of reproducibility; i.e., average RSD = 0.10%. The robustness of TIMSCCSN2 data matching was tested using authentic standards spiked into complex plant extracts, and the precision of CCS measurements were determined to be independent of matrix affects. The utility of the UHPLC-TIMS-TOF-MS/MS in metabolomics was then demonstrated using extracts from the model legume Medicago truncatula and metabolites were confidently identified based on retention time, accurate mass, molecular formula, and CCS.&lt;/p&gt;&quot;,&quot;issue&quot;:&quot;1&quot;,&quot;volume&quot;:&quot;10&quot;},&quot;isTemporary&quot;:false},{&quot;id&quot;:&quot;f07cbb87-29fc-37a0-8e98-bea4ee237ea5&quot;,&quot;itemData&quot;:{&quot;type&quot;:&quot;article-journal&quot;,&quot;id&quot;:&quot;f07cbb87-29fc-37a0-8e98-bea4ee237ea5&quot;,&quot;title&quot;:&quot;Rapid and site-specific deep phosphoproteome profiling by data-independent acquisition without the need for spectral libraries&quot;,&quot;author&quot;:[{&quot;family&quot;:&quot;Bekker-Jensen&quot;,&quot;given&quot;:&quot;Dorte B.&quot;,&quot;parse-names&quot;:false,&quot;dropping-particle&quot;:&quot;&quot;,&quot;non-dropping-particle&quot;:&quot;&quot;},{&quot;family&quot;:&quot;Bernhardt&quot;,&quot;given&quot;:&quot;Oliver M.&quot;,&quot;parse-names&quot;:false,&quot;dropping-particle&quot;:&quot;&quot;,&quot;non-dropping-particle&quot;:&quot;&quot;},{&quot;family&quot;:&quot;Hogrebe&quot;,&quot;given&quot;:&quot;Alexander&quot;,&quot;parse-names&quot;:false,&quot;dropping-particle&quot;:&quot;&quot;,&quot;non-dropping-particle&quot;:&quot;&quot;},{&quot;family&quot;:&quot;Martinez-Val&quot;,&quot;given&quot;:&quot;Ana&quot;,&quot;parse-names&quot;:false,&quot;dropping-particle&quot;:&quot;&quot;,&quot;non-dropping-particle&quot;:&quot;&quot;},{&quot;family&quot;:&quot;Verbeke&quot;,&quot;given&quot;:&quot;Lynn&quot;,&quot;parse-names&quot;:false,&quot;dropping-particle&quot;:&quot;&quot;,&quot;non-dropping-particle&quot;:&quot;&quot;},{&quot;family&quot;:&quot;Gandhi&quot;,&quot;given&quot;:&quot;Tejas&quot;,&quot;parse-names&quot;:false,&quot;dropping-particle&quot;:&quot;&quot;,&quot;non-dropping-particle&quot;:&quot;&quot;},{&quot;family&quot;:&quot;Kelstrup&quot;,&quot;given&quot;:&quot;Christian D.&quot;,&quot;parse-names&quot;:false,&quot;dropping-particle&quot;:&quot;&quot;,&quot;non-dropping-particle&quot;:&quot;&quot;},{&quot;family&quot;:&quot;Reiter&quot;,&quot;given&quot;:&quot;Lukas&quot;,&quot;parse-names&quot;:false,&quot;dropping-particle&quot;:&quot;&quot;,&quot;non-dropping-particle&quot;:&quot;&quot;},{&quot;family&quot;:&quot;Olsen&quot;,&quot;given&quot;:&quot;Jesper&quot;,&quot;parse-names&quot;:false,&quot;dropping-particle&quot;:&quot;v.&quot;,&quot;non-dropping-particle&quot;:&quot;&quot;}],&quot;container-title&quot;:&quot;Nature Communications&quot;,&quot;DOI&quot;:&quot;10.1038/s41467-020-14609-1&quot;,&quot;ISSN&quot;:&quot;2041-1723&quot;,&quot;issued&quot;:{&quot;date-parts&quot;:[[2020,12,7]]},&quot;page&quot;:&quot;787&quot;,&quot;abstract&quot;:&quot;&lt;p&gt;Quantitative phosphoproteomics has transformed investigations of cell signaling, but it remains challenging to scale the technology for high-throughput analyses. Here we report a rapid and reproducible approach to analyze hundreds of phosphoproteomes using data-independent acquisition (DIA) with an accurate site localization score incorporated into Spectronaut. DIA-based phosphoproteomics achieves an order of magnitude broader dynamic range, higher reproducibility of identification, and improved sensitivity and accuracy of quantification compared to state-of-the-art data-dependent acquisition (DDA)-based phosphoproteomics. Notably, direct DIA without the need of spectral libraries performs close to analyses using project-specific libraries, quantifying &amp;gt; 20,000 phosphopeptides in 15 min single-shot LC-MS analysis per condition. Adaptation of a 3D multiple regression model-based algorithm enables global determination of phosphorylation site stoichiometry in DIA. Scalability of the DIA approach is demonstrated by systematically analyzing the effects of thirty kinase inhibitors in context of epidermal growth factor (EGF) signaling showing that specific protein kinases mediate EGF-dependent phospho-regulation.&lt;/p&gt;&quot;,&quot;issue&quot;:&quot;1&quot;,&quot;volume&quot;:&quot;11&quot;,&quot;container-title-short&quot;:&quot;&quot;},&quot;isTemporary&quot;:false}]},{&quot;citationID&quot;:&quot;MENDELEY_CITATION_53b4fe70-b9f6-4ace-9dba-b7018aced6d6&quot;,&quot;properties&quot;:{&quot;noteIndex&quot;:0},&quot;isEdited&quot;:false,&quot;manualOverride&quot;:{&quot;isManuallyOverridden&quot;:false,&quot;citeprocText&quot;:&quot;(26, 27)&quot;,&quot;manualOverrideText&quot;:&quot;&quot;},&quot;citationTag&quot;:&quot;MENDELEY_CITATION_v3_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&quot;,&quot;citationItems&quot;:[{&quot;id&quot;:&quot;b9df0a90-b24b-3ba2-bb3e-ec2f478fa84f&quot;,&quot;itemData&quot;:{&quot;type&quot;:&quot;article-journal&quot;,&quot;id&quot;:&quot;b9df0a90-b24b-3ba2-bb3e-ec2f478fa84f&quot;,&quot;title&quot;:&quot;Online Parallel Accumulation–Serial Fragmentation (PASEF) with a Novel Trapped Ion Mobility Mass Spectrometer&quot;,&quot;author&quot;:[{&quot;family&quot;:&quot;Meier&quot;,&quot;given&quot;:&quot;Florian&quot;,&quot;parse-names&quot;:false,&quot;dropping-particle&quot;:&quot;&quot;,&quot;non-dropping-particle&quot;:&quot;&quot;},{&quot;family&quot;:&quot;Brunner&quot;,&quot;given&quot;:&quot;Andreas-David&quot;,&quot;parse-names&quot;:false,&quot;dropping-particle&quot;:&quot;&quot;,&quot;non-dropping-particle&quot;:&quot;&quot;},{&quot;family&quot;:&quot;Koch&quot;,&quot;given&quot;:&quot;Scarlet&quot;,&quot;parse-names&quot;:false,&quot;dropping-particle&quot;:&quot;&quot;,&quot;non-dropping-particle&quot;:&quot;&quot;},{&quot;family&quot;:&quot;Koch&quot;,&quot;given&quot;:&quot;Heiner&quot;,&quot;parse-names&quot;:false,&quot;dropping-particle&quot;:&quot;&quot;,&quot;non-dropping-particle&quot;:&quot;&quot;},{&quot;family&quot;:&quot;Lubeck&quot;,&quot;given&quot;:&quot;Markus&quot;,&quot;parse-names&quot;:false,&quot;dropping-particle&quot;:&quot;&quot;,&quot;non-dropping-particle&quot;:&quot;&quot;},{&quot;family&quot;:&quot;Krause&quot;,&quot;given&quot;:&quot;Michael&quot;,&quot;parse-names&quot;:false,&quot;dropping-particle&quot;:&quot;&quot;,&quot;non-dropping-particle&quot;:&quot;&quot;},{&quot;family&quot;:&quot;Goedecke&quot;,&quot;given&quot;:&quot;Niels&quot;,&quot;parse-names&quot;:false,&quot;dropping-particle&quot;:&quot;&quot;,&quot;non-dropping-particle&quot;:&quot;&quot;},{&quot;family&quot;:&quot;Decker&quot;,&quot;given&quot;:&quot;Jens&quot;,&quot;parse-names&quot;:false,&quot;dropping-particle&quot;:&quot;&quot;,&quot;non-dropping-particle&quot;:&quot;&quot;},{&quot;family&quot;:&quot;Kosinski&quot;,&quot;given&quot;:&quot;Thomas&quot;,&quot;parse-names&quot;:false,&quot;dropping-particle&quot;:&quot;&quot;,&quot;non-dropping-particle&quot;:&quot;&quot;},{&quot;family&quot;:&quot;Park&quot;,&quot;given&quot;:&quot;Melvin A.&quot;,&quot;parse-names&quot;:false,&quot;dropping-particle&quot;:&quot;&quot;,&quot;non-dropping-particle&quot;:&quot;&quot;},{&quot;family&quot;:&quot;Bache&quot;,&quot;given&quot;:&quot;Nicolai&quot;,&quot;parse-names&quot;:false,&quot;dropping-particle&quot;:&quot;&quot;,&quot;non-dropping-particle&quot;:&quot;&quot;},{&quot;family&quot;:&quot;Hoerning&quot;,&quot;given&quot;:&quot;Ole&quot;,&quot;parse-names&quot;:false,&quot;dropping-particle&quot;:&quot;&quot;,&quot;non-dropping-particle&quot;:&quot;&quot;},{&quot;family&quot;:&quot;Cox&quot;,&quot;given&quot;:&quot;Jürgen&quot;,&quot;parse-names&quot;:false,&quot;dropping-particle&quot;:&quot;&quot;,&quot;non-dropping-particle&quot;:&quot;&quot;},{&quot;family&quot;:&quot;Räther&quot;,&quot;given&quot;:&quot;Oliver&quot;,&quot;parse-names&quot;:false,&quot;dropping-particle&quot;:&quot;&quot;,&quot;non-dropping-particle&quot;:&quot;&quot;},{&quot;family&quot;:&quot;Mann&quot;,&quot;given&quot;:&quot;Matthias&quot;,&quot;parse-names&quot;:false,&quot;dropping-particle&quot;:&quot;&quot;,&quot;non-dropping-particle&quot;:&quot;&quot;}],&quot;container-title&quot;:&quot;Molecular &amp; Cellular Proteomics&quot;,&quot;DOI&quot;:&quot;10.1074/mcp.TIR118.000900&quot;,&quot;ISSN&quot;:&quot;15359476&quot;,&quot;issued&quot;:{&quot;date-parts&quot;:[[2018,12]]},&quot;page&quot;:&quot;2534-2545&quot;,&quot;issue&quot;:&quot;12&quot;,&quot;volume&quot;:&quot;17&quot;,&quot;container-title-short&quot;:&quot;&quot;},&quot;isTemporary&quot;:false},{&quot;id&quot;:&quot;3d6a55eb-45dd-338c-b848-458d340e16ee&quot;,&quot;itemData&quot;:{&quot;type&quot;:&quot;article-journal&quot;,&quot;id&quot;:&quot;3d6a55eb-45dd-338c-b848-458d340e16ee&quot;,&quot;title&quot;:&quot;Parallel Accumulation–Serial Fragmentation (PASEF): Multiplying Sequencing Speed and Sensitivity by Synchronized Scans in a Trapped Ion Mobility Device&quot;,&quot;author&quot;:[{&quot;family&quot;:&quot;Meier&quot;,&quot;given&quot;:&quot;Florian&quot;,&quot;parse-names&quot;:false,&quot;dropping-particle&quot;:&quot;&quot;,&quot;non-dropping-particle&quot;:&quot;&quot;},{&quot;family&quot;:&quot;Beck&quot;,&quot;given&quot;:&quot;Scarlet&quot;,&quot;parse-names&quot;:false,&quot;dropping-particle&quot;:&quot;&quot;,&quot;non-dropping-particle&quot;:&quot;&quot;},{&quot;family&quot;:&quot;Grassl&quot;,&quot;given&quot;:&quot;Niklas&quot;,&quot;parse-names&quot;:false,&quot;dropping-particle&quot;:&quot;&quot;,&quot;non-dropping-particle&quot;:&quot;&quot;},{&quot;family&quot;:&quot;Lubeck&quot;,&quot;given&quot;:&quot;Markus&quot;,&quot;parse-names&quot;:false,&quot;dropping-particle&quot;:&quot;&quot;,&quot;non-dropping-particle&quot;:&quot;&quot;},{&quot;family&quot;:&quot;Park&quot;,&quot;given&quot;:&quot;Melvin A.&quot;,&quot;parse-names&quot;:false,&quot;dropping-particle&quot;:&quot;&quot;,&quot;non-dropping-particle&quot;:&quot;&quot;},{&quot;family&quot;:&quot;Raether&quot;,&quot;given&quot;:&quot;Oliver&quot;,&quot;parse-names&quot;:false,&quot;dropping-particle&quot;:&quot;&quot;,&quot;non-dropping-particle&quot;:&quot;&quot;},{&quot;family&quot;:&quot;Mann&quot;,&quot;given&quot;:&quot;Matthias&quot;,&quot;parse-names&quot;:false,&quot;dropping-particle&quot;:&quot;&quot;,&quot;non-dropping-particle&quot;:&quot;&quot;}],&quot;container-title&quot;:&quot;Journal of Proteome Research&quot;,&quot;DOI&quot;:&quot;10.1021/acs.jproteome.5b00932&quot;,&quot;ISSN&quot;:&quot;1535-3893&quot;,&quot;issued&quot;:{&quot;date-parts&quot;:[[2015,12,4]]},&quot;page&quot;:&quot;5378-5387&quot;,&quot;issue&quot;:&quot;12&quot;,&quot;volume&quot;:&quot;14&quot;,&quot;container-title-short&quot;:&quot;&quot;},&quot;isTemporary&quot;:false}]},{&quot;citationID&quot;:&quot;MENDELEY_CITATION_07c0b861-69c7-4534-9c4b-1145bd13708c&quot;,&quot;properties&quot;:{&quot;noteIndex&quot;:0},&quot;isEdited&quot;:false,&quot;manualOverride&quot;:{&quot;isManuallyOverridden&quot;:false,&quot;citeprocText&quot;:&quot;(28–31)&quot;,&quot;manualOverrideText&quot;:&quot;&quot;},&quot;citationTag&quot;:&quot;MENDELEY_CITATION_v3_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&quot;,&quot;citationItems&quot;:[{&quot;id&quot;:&quot;c2efbd98-3826-3537-9d44-78f1c1644b06&quot;,&quot;itemData&quot;:{&quot;type&quot;:&quot;article-journal&quot;,&quot;id&quot;:&quot;c2efbd98-3826-3537-9d44-78f1c1644b06&quot;,&quot;title&quot;:&quot;Discrimination of epimeric glycans and glycopeptides using IM-MS and its potential for carbohydrate sequencing&quot;,&quot;author&quot;:[{&quot;family&quot;:&quot;Both&quot;,&quot;given&quot;:&quot;P.&quot;,&quot;parse-names&quot;:false,&quot;dropping-particle&quot;:&quot;&quot;,&quot;non-dropping-particle&quot;:&quot;&quot;},{&quot;family&quot;:&quot;Green&quot;,&quot;given&quot;:&quot;A. P.&quot;,&quot;parse-names&quot;:false,&quot;dropping-particle&quot;:&quot;&quot;,&quot;non-dropping-particle&quot;:&quot;&quot;},{&quot;family&quot;:&quot;Gray&quot;,&quot;given&quot;:&quot;C. J.&quot;,&quot;parse-names&quot;:false,&quot;dropping-particle&quot;:&quot;&quot;,&quot;non-dropping-particle&quot;:&quot;&quot;},{&quot;family&quot;:&quot;Šardzík&quot;,&quot;given&quot;:&quot;R.&quot;,&quot;parse-names&quot;:false,&quot;dropping-particle&quot;:&quot;&quot;,&quot;non-dropping-particle&quot;:&quot;&quot;},{&quot;family&quot;:&quot;Voglmeir&quot;,&quot;given&quot;:&quot;J.&quot;,&quot;parse-names&quot;:false,&quot;dropping-particle&quot;:&quot;&quot;,&quot;non-dropping-particle&quot;:&quot;&quot;},{&quot;family&quot;:&quot;Fontana&quot;,&quot;given&quot;:&quot;C.&quot;,&quot;parse-names&quot;:false,&quot;dropping-particle&quot;:&quot;&quot;,&quot;non-dropping-particle&quot;:&quot;&quot;},{&quot;family&quot;:&quot;Austeri&quot;,&quot;given&quot;:&quot;M.&quot;,&quot;parse-names&quot;:false,&quot;dropping-particle&quot;:&quot;&quot;,&quot;non-dropping-particle&quot;:&quot;&quot;},{&quot;family&quot;:&quot;Rejzek&quot;,&quot;given&quot;:&quot;M.&quot;,&quot;parse-names&quot;:false,&quot;dropping-particle&quot;:&quot;&quot;,&quot;non-dropping-particle&quot;:&quot;&quot;},{&quot;family&quot;:&quot;Richardson&quot;,&quot;given&quot;:&quot;D.&quot;,&quot;parse-names&quot;:false,&quot;dropping-particle&quot;:&quot;&quot;,&quot;non-dropping-particle&quot;:&quot;&quot;},{&quot;family&quot;:&quot;Field&quot;,&quot;given&quot;:&quot;R. A.&quot;,&quot;parse-names&quot;:false,&quot;dropping-particle&quot;:&quot;&quot;,&quot;non-dropping-particle&quot;:&quot;&quot;},{&quot;family&quot;:&quot;Widmalm&quot;,&quot;given&quot;:&quot;G.&quot;,&quot;parse-names&quot;:false,&quot;dropping-particle&quot;:&quot;&quot;,&quot;non-dropping-particle&quot;:&quot;&quot;},{&quot;family&quot;:&quot;Flitsch&quot;,&quot;given&quot;:&quot;S. L.&quot;,&quot;parse-names&quot;:false,&quot;dropping-particle&quot;:&quot;&quot;,&quot;non-dropping-particle&quot;:&quot;&quot;},{&quot;family&quot;:&quot;Eyers&quot;,&quot;given&quot;:&quot;C. E.&quot;,&quot;parse-names&quot;:false,&quot;dropping-particle&quot;:&quot;&quot;,&quot;non-dropping-particle&quot;:&quot;&quot;}],&quot;container-title&quot;:&quot;Nature Chemistry&quot;,&quot;DOI&quot;:&quot;10.1038/nchem.1817&quot;,&quot;ISSN&quot;:&quot;1755-4330&quot;,&quot;issued&quot;:{&quot;date-parts&quot;:[[2014,1,8]]},&quot;page&quot;:&quot;65-74&quot;,&quot;issue&quot;:&quot;1&quot;,&quot;volume&quot;:&quot;6&quot;,&quot;container-title-short&quot;:&quot;&quot;},&quot;isTemporary&quot;:false},{&quot;id&quot;:&quot;14fd3d97-17ca-3023-8fe7-15e2c39014ae&quot;,&quot;itemData&quot;:{&quot;type&quot;:&quot;article-journal&quot;,&quot;id&quot;:&quot;14fd3d97-17ca-3023-8fe7-15e2c39014ae&quot;,&quot;title&quot;:&quot;Separation and Identification of Isomeric Glycopeptides by High Field Asymmetric Waveform Ion Mobility Spectrometry&quot;,&quot;author&quot;:[{&quot;family&quot;:&quot;Creese&quot;,&quot;given&quot;:&quot;Andrew J.&quot;,&quot;parse-names&quot;:false,&quot;dropping-particle&quot;:&quot;&quot;,&quot;non-dropping-particle&quot;:&quot;&quot;},{&quot;family&quot;:&quot;Cooper&quot;,&quot;given&quot;:&quot;Helen J.&quot;,&quot;parse-names&quot;:false,&quot;dropping-particle&quot;:&quot;&quot;,&quot;non-dropping-particle&quot;:&quot;&quot;}],&quot;container-title&quot;:&quot;Analytical Chemistry&quot;,&quot;DOI&quot;:&quot;10.1021/ac203321y&quot;,&quot;ISSN&quot;:&quot;0003-2700&quot;,&quot;issued&quot;:{&quot;date-parts&quot;:[[2012,3,6]]},&quot;page&quot;:&quot;2597-2601&quot;,&quot;issue&quot;:&quot;5&quot;,&quot;volume&quot;:&quot;84&quot;,&quot;container-title-short&quot;:&quot;&quot;},&quot;isTemporary&quot;:false},{&quot;id&quot;:&quot;be04068e-9ad6-33e0-8000-dd421fe16d35&quot;,&quot;itemData&quot;:{&quot;type&quot;:&quot;article-journal&quot;,&quot;id&quot;:&quot;be04068e-9ad6-33e0-8000-dd421fe16d35&quot;,&quot;title&quot;:&quot;Utility of Ion-Mobility Spectrometry for Deducing Branching of Multiply Charged Glycans and Glycopeptides in a High-Throughput Positive ion LC-FLR-IMS-MS Workflow&quot;,&quot;author&quot;:[{&quot;family&quot;:&quot;Pallister&quot;,&quot;given&quot;:&quot;Edward G.&quot;,&quot;parse-names&quot;:false,&quot;dropping-particle&quot;:&quot;&quot;,&quot;non-dropping-particle&quot;:&quot;&quot;},{&quot;family&quot;:&quot;Choo&quot;,&quot;given&quot;:&quot;Matthew S. F.&quot;,&quot;parse-names&quot;:false,&quot;dropping-particle&quot;:&quot;&quot;,&quot;non-dropping-particle&quot;:&quot;&quot;},{&quot;family&quot;:&quot;Walsh&quot;,&quot;given&quot;:&quot;Ian&quot;,&quot;parse-names&quot;:false,&quot;dropping-particle&quot;:&quot;&quot;,&quot;non-dropping-particle&quot;:&quot;&quot;},{&quot;family&quot;:&quot;Tai&quot;,&quot;given&quot;:&quot;Jien Nee&quot;,&quot;parse-names&quot;:false,&quot;dropping-particle&quot;:&quot;&quot;,&quot;non-dropping-particle&quot;:&quot;&quot;},{&quot;family&quot;:&quot;Tay&quot;,&quot;given&quot;:&quot;Shi Jie&quot;,&quot;parse-names&quot;:false,&quot;dropping-particle&quot;:&quot;&quot;,&quot;non-dropping-particle&quot;:&quot;&quot;},{&quot;family&quot;:&quot;Yang&quot;,&quot;given&quot;:&quot;Yuan Sheng&quot;,&quot;parse-names&quot;:false,&quot;dropping-particle&quot;:&quot;&quot;,&quot;non-dropping-particle&quot;:&quot;&quot;},{&quot;family&quot;:&quot;Ng&quot;,&quot;given&quot;:&quot;Say Kong&quot;,&quot;parse-names&quot;:false,&quot;dropping-particle&quot;:&quot;&quot;,&quot;non-dropping-particle&quot;:&quot;&quot;},{&quot;family&quot;:&quot;Rudd&quot;,&quot;given&quot;:&quot;Pauline M.&quot;,&quot;parse-names&quot;:false,&quot;dropping-particle&quot;:&quot;&quot;,&quot;non-dropping-particle&quot;:&quot;&quot;},{&quot;family&quot;:&quot;Flitsch&quot;,&quot;given&quot;:&quot;Sabine L.&quot;,&quot;parse-names&quot;:false,&quot;dropping-particle&quot;:&quot;&quot;,&quot;non-dropping-particle&quot;:&quot;&quot;},{&quot;family&quot;:&quot;Nguyen-Khuong&quot;,&quot;given&quot;:&quot;Terry&quot;,&quot;parse-names&quot;:false,&quot;dropping-particle&quot;:&quot;&quot;,&quot;non-dropping-particle&quot;:&quot;&quot;}],&quot;container-title&quot;:&quot;Analytical Chemistry&quot;,&quot;DOI&quot;:&quot;10.1021/acs.analchem.0c01954&quot;,&quot;ISSN&quot;:&quot;0003-2700&quot;,&quot;issued&quot;:{&quot;date-parts&quot;:[[2020,12,1]]},&quot;page&quot;:&quot;15323-15335&quot;,&quot;issue&quot;:&quot;23&quot;,&quot;volume&quot;:&quot;92&quot;,&quot;container-title-short&quot;:&quot;&quot;},&quot;isTemporary&quot;:false},{&quot;id&quot;:&quot;d24e987e-d0fd-3d18-8b32-9894c486829f&quot;,&quot;itemData&quot;:{&quot;type&quot;:&quot;article-journal&quot;,&quot;id&quot;:&quot;d24e987e-d0fd-3d18-8b32-9894c486829f&quot;,&quot;title&quot;:&quot;Relative Quantification of N-Glycopeptide Sialic Acid Linkage Isomers by Ion Mobility Mass Spectrometry&quot;,&quot;author&quot;:[{&quot;family&quot;:&quot;Feng&quot;,&quot;given&quot;:&quot;Xiaoxiao&quot;,&quot;parse-names&quot;:false,&quot;dropping-particle&quot;:&quot;&quot;,&quot;non-dropping-particle&quot;:&quot;&quot;},{&quot;family&quot;:&quot;Shu&quot;,&quot;given&quot;:&quot;Hong&quot;,&quot;parse-names&quot;:false,&quot;dropping-particle&quot;:&quot;&quot;,&quot;non-dropping-particle&quot;:&quot;&quot;},{&quot;family&quot;:&quot;Zhang&quot;,&quot;given&quot;:&quot;Shu&quot;,&quot;parse-names&quot;:false,&quot;dropping-particle&quot;:&quot;&quot;,&quot;non-dropping-particle&quot;:&quot;&quot;},{&quot;family&quot;:&quot;Peng&quot;,&quot;given&quot;:&quot;Ye&quot;,&quot;parse-names&quot;:false,&quot;dropping-particle&quot;:&quot;&quot;,&quot;non-dropping-particle&quot;:&quot;&quot;},{&quot;family&quot;:&quot;Zhang&quot;,&quot;given&quot;:&quot;Lei&quot;,&quot;parse-names&quot;:false,&quot;dropping-particle&quot;:&quot;&quot;,&quot;non-dropping-particle&quot;:&quot;&quot;},{&quot;family&quot;:&quot;Cao&quot;,&quot;given&quot;:&quot;Xinyi&quot;,&quot;parse-names&quot;:false,&quot;dropping-particle&quot;:&quot;&quot;,&quot;non-dropping-particle&quot;:&quot;&quot;},{&quot;family&quot;:&quot;Wei&quot;,&quot;given&quot;:&quot;Liming&quot;,&quot;parse-names&quot;:false,&quot;dropping-particle&quot;:&quot;&quot;,&quot;non-dropping-particle&quot;:&quot;&quot;},{&quot;family&quot;:&quot;Lu&quot;,&quot;given&quot;:&quot;Haojie&quot;,&quot;parse-names&quot;:false,&quot;dropping-particle&quot;:&quot;&quot;,&quot;non-dropping-particle&quot;:&quot;&quot;}],&quot;container-title&quot;:&quot;Analytical Chemistry&quot;,&quot;DOI&quot;:&quot;10.1021/acs.analchem.1c02803&quot;,&quot;ISSN&quot;:&quot;0003-2700&quot;,&quot;issued&quot;:{&quot;date-parts&quot;:[[2021,11,30]]},&quot;page&quot;:&quot;15617-15625&quot;,&quot;issue&quot;:&quot;47&quot;,&quot;volume&quot;:&quot;93&quot;,&quot;container-title-short&quot;:&quot;&quot;},&quot;isTemporary&quot;:false}]},{&quot;citationID&quot;:&quot;MENDELEY_CITATION_b737310a-faa7-4784-978c-31da7187c908&quot;,&quot;properties&quot;:{&quot;noteIndex&quot;:0},&quot;isEdited&quot;:false,&quot;manualOverride&quot;:{&quot;isManuallyOverridden&quot;:false,&quot;citeprocText&quot;:&quot;(32, 33)&quot;,&quot;manualOverrideText&quot;:&quot;&quot;},&quot;citationTag&quot;:&quot;MENDELEY_CITATION_v3_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&quot;,&quot;citationItems&quot;:[{&quot;id&quot;:&quot;9472c1aa-41d4-3f25-878c-e5bd8ea8cc8e&quot;,&quot;itemData&quot;:{&quot;type&quot;:&quot;article-journal&quot;,&quot;id&quot;:&quot;9472c1aa-41d4-3f25-878c-e5bd8ea8cc8e&quot;,&quot;title&quot;:&quot;Glycopeptide Site Heterogeneity and Structural Diversity Determined by Combined Lectin Affinity Chromatography/IMS/CID/MS Techniques&quot;,&quot;author&quot;:[{&quot;family&quot;:&quot;Zhu&quot;,&quot;given&quot;:&quot;Feifei&quot;,&quot;parse-names&quot;:false,&quot;dropping-particle&quot;:&quot;&quot;,&quot;non-dropping-particle&quot;:&quot;&quot;},{&quot;family&quot;:&quot;Trinidad&quot;,&quot;given&quot;:&quot;Jonathan C.&quot;,&quot;parse-names&quot;:false,&quot;dropping-particle&quot;:&quot;&quot;,&quot;non-dropping-particle&quot;:&quot;&quot;},{&quot;family&quot;:&quot;Clemmer&quot;,&quot;given&quot;:&quot;David E.&quot;,&quot;parse-names&quot;:false,&quot;dropping-particle&quot;:&quot;&quot;,&quot;non-dropping-particle&quot;:&quot;&quot;}],&quot;container-title&quot;:&quot;Journal of the American Society for Mass Spectrometry&quot;,&quot;container-title-short&quot;:&quot;J Am Soc Mass Spectrom&quot;,&quot;DOI&quot;:&quot;10.1007/s13361-015-1110-5&quot;,&quot;ISSN&quot;:&quot;1044-0305&quot;,&quot;issued&quot;:{&quot;date-parts&quot;:[[2015,7,1]]},&quot;page&quot;:&quot;1092-1102&quot;,&quot;issue&quot;:&quot;7&quot;,&quot;volume&quot;:&quot;26&quot;},&quot;isTemporary&quot;:false},{&quot;id&quot;:&quot;7effc6ba-3218-3116-bfb4-5c2306c2bc93&quot;,&quot;itemData&quot;:{&quot;type&quot;:&quot;article-journal&quot;,&quot;id&quot;:&quot;7effc6ba-3218-3116-bfb4-5c2306c2bc93&quot;,&quot;title&quot;:&quot;Ion mobility-mass correlation trend line separation of glycoprotein digests without deglycosylation&quot;,&quot;author&quot;:[{&quot;family&quot;:&quot;Li&quot;,&quot;given&quot;:&quot;Hongli&quot;,&quot;parse-names&quot;:false,&quot;dropping-particle&quot;:&quot;&quot;,&quot;non-dropping-particle&quot;:&quot;&quot;},{&quot;family&quot;:&quot;Bendiak&quot;,&quot;given&quot;:&quot;Brad&quot;,&quot;parse-names&quot;:false,&quot;dropping-particle&quot;:&quot;&quot;,&quot;non-dropping-particle&quot;:&quot;&quot;},{&quot;family&quot;:&quot;Siems&quot;,&quot;given&quot;:&quot;William F.&quot;,&quot;parse-names&quot;:false,&quot;dropping-particle&quot;:&quot;&quot;,&quot;non-dropping-particle&quot;:&quot;&quot;},{&quot;family&quot;:&quot;Gang&quot;,&quot;given&quot;:&quot;David R.&quot;,&quot;parse-names&quot;:false,&quot;dropping-particle&quot;:&quot;&quot;,&quot;non-dropping-particle&quot;:&quot;&quot;},{&quot;family&quot;:&quot;Hill&quot;,&quot;given&quot;:&quot;Herbert H.&quot;,&quot;parse-names&quot;:false,&quot;dropping-particle&quot;:&quot;&quot;,&quot;non-dropping-particle&quot;:&quot;&quot;}],&quot;container-title&quot;:&quot;International Journal for Ion Mobility Spectrometry&quot;,&quot;DOI&quot;:&quot;10.1007/s12127-013-0127-3&quot;,&quot;ISSN&quot;:&quot;1435-6163&quot;,&quot;issued&quot;:{&quot;date-parts&quot;:[[2013,6,12]]},&quot;page&quot;:&quot;105-115&quot;,&quot;issue&quot;:&quot;2&quot;,&quot;volume&quot;:&quot;16&quot;,&quot;container-title-short&quot;:&quot;&quot;},&quot;isTemporary&quot;:false}]},{&quot;citationID&quot;:&quot;MENDELEY_CITATION_56a7d9c4-055d-4273-bee1-e48aa05e0a39&quot;,&quot;properties&quot;:{&quot;noteIndex&quot;:0},&quot;isEdited&quot;:false,&quot;manualOverride&quot;:{&quot;isManuallyOverridden&quot;:false,&quot;citeprocText&quot;:&quot;(34)&quot;,&quot;manualOverrideText&quot;:&quot;&quot;},&quot;citationTag&quot;:&quot;MENDELEY_CITATION_v3_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&quot;,&quot;citationItems&quot;:[{&quot;id&quot;:&quot;859a6f65-163e-348a-ba69-82fd1ae94c5a&quot;,&quot;itemData&quot;:{&quot;type&quot;:&quot;article-journal&quot;,&quot;id&quot;:&quot;859a6f65-163e-348a-ba69-82fd1ae94c5a&quot;,&quot;title&quot;:&quot;Neutrophil azurophilic granule glycoproteins are distinctively decorated by atypical pauci- and phosphomannose glycans&quot;,&quot;author&quot;:[{&quot;family&quot;:&quot;Reiding&quot;,&quot;given&quot;:&quot;Karli R.&quot;,&quot;parse-names&quot;:false,&quot;dropping-particle&quot;:&quot;&quot;,&quot;non-dropping-particle&quot;:&quot;&quot;},{&quot;family&quot;:&quot;Lin&quot;,&quot;given&quot;:&quot;Yu-Hsien&quot;,&quot;parse-names&quot;:false,&quot;dropping-particle&quot;:&quot;&quot;,&quot;non-dropping-particle&quot;:&quot;&quot;},{&quot;family&quot;:&quot;Alphen&quot;,&quot;given&quot;:&quot;Floris P. J.&quot;,&quot;parse-names&quot;:false,&quot;dropping-particle&quot;:&quot;&quot;,&quot;non-dropping-particle&quot;:&quot;van&quot;},{&quot;family&quot;:&quot;Meijer&quot;,&quot;given&quot;:&quot;Alexander B.&quot;,&quot;parse-names&quot;:false,&quot;dropping-particle&quot;:&quot;&quot;,&quot;non-dropping-particle&quot;:&quot;&quot;},{&quot;family&quot;:&quot;Heck&quot;,&quot;given&quot;:&quot;Albert J. R.&quot;,&quot;parse-names&quot;:false,&quot;dropping-particle&quot;:&quot;&quot;,&quot;non-dropping-particle&quot;:&quot;&quot;}],&quot;container-title&quot;:&quot;Communications Biology&quot;,&quot;DOI&quot;:&quot;10.1038/s42003-021-02555-7&quot;,&quot;ISSN&quot;:&quot;2399-3642&quot;,&quot;issued&quot;:{&quot;date-parts&quot;:[[2021,12,26]]},&quot;page&quot;:&quot;1012&quot;,&quot;abstract&quot;:&quot;&lt;p&gt; While neutrophils are critical first-responders of the immune system, they also cause tissue damage and act in a variety of autoimmune diseases. Many neutrophil proteins are &lt;italic&gt;N&lt;/italic&gt; -glycosylated, a post-translational modification that may affect, among others, enzymatic activity, receptor interaction, and protein backbone accessibility. So far, a handful neutrophil proteins were reported to be decorated with atypical small glycans (paucimannose and smaller) and phosphomannosylated glycans. To elucidate the occurrence of these atypical glycoforms across the neutrophil proteome, we performed LC-MS/MS-based (glyco)proteomics of pooled neutrophils from healthy donors, obtaining site-specific &lt;italic&gt;N&lt;/italic&gt; -glycan characterisation of &amp;gt;200 glycoproteins. We found that glycoproteins that are typically membrane-bound to be mostly decorated with high-mannose/complex &lt;italic&gt;N&lt;/italic&gt; -glycans, while secreted proteins mainly harboured complex &lt;italic&gt;N&lt;/italic&gt; -glycans. In contrast, proteins inferred to originate from azurophilic granules carried distinct and abundant paucimannosylation, asymmetric/hybrid glycans, and glycan phosphomannosylation. As these same proteins are often autoantigenic, uncovering their atypical glycosylation characteristics is an important step towards understanding autoimmune disease and improving treatment. &lt;/p&gt;&quot;,&quot;issue&quot;:&quot;1&quot;,&quot;volume&quot;:&quot;4&quot;,&quot;container-title-short&quot;:&quot;&quot;},&quot;isTemporary&quot;:false}]},{&quot;citationID&quot;:&quot;MENDELEY_CITATION_6671abe5-a094-4a94-a962-c1f1171a548e&quot;,&quot;properties&quot;:{&quot;noteIndex&quot;:0},&quot;isEdited&quot;:false,&quot;manualOverride&quot;:{&quot;isManuallyOverridden&quot;:false,&quot;citeprocText&quot;:&quot;(34)&quot;,&quot;manualOverrideText&quot;:&quot;&quot;},&quot;citationTag&quot;:&quot;MENDELEY_CITATION_v3_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&quot;,&quot;citationItems&quot;:[{&quot;id&quot;:&quot;859a6f65-163e-348a-ba69-82fd1ae94c5a&quot;,&quot;itemData&quot;:{&quot;type&quot;:&quot;article-journal&quot;,&quot;id&quot;:&quot;859a6f65-163e-348a-ba69-82fd1ae94c5a&quot;,&quot;title&quot;:&quot;Neutrophil azurophilic granule glycoproteins are distinctively decorated by atypical pauci- and phosphomannose glycans&quot;,&quot;author&quot;:[{&quot;family&quot;:&quot;Reiding&quot;,&quot;given&quot;:&quot;Karli R.&quot;,&quot;parse-names&quot;:false,&quot;dropping-particle&quot;:&quot;&quot;,&quot;non-dropping-particle&quot;:&quot;&quot;},{&quot;family&quot;:&quot;Lin&quot;,&quot;given&quot;:&quot;Yu-Hsien&quot;,&quot;parse-names&quot;:false,&quot;dropping-particle&quot;:&quot;&quot;,&quot;non-dropping-particle&quot;:&quot;&quot;},{&quot;family&quot;:&quot;Alphen&quot;,&quot;given&quot;:&quot;Floris P. J.&quot;,&quot;parse-names&quot;:false,&quot;dropping-particle&quot;:&quot;&quot;,&quot;non-dropping-particle&quot;:&quot;van&quot;},{&quot;family&quot;:&quot;Meijer&quot;,&quot;given&quot;:&quot;Alexander B.&quot;,&quot;parse-names&quot;:false,&quot;dropping-particle&quot;:&quot;&quot;,&quot;non-dropping-particle&quot;:&quot;&quot;},{&quot;family&quot;:&quot;Heck&quot;,&quot;given&quot;:&quot;Albert J. R.&quot;,&quot;parse-names&quot;:false,&quot;dropping-particle&quot;:&quot;&quot;,&quot;non-dropping-particle&quot;:&quot;&quot;}],&quot;container-title&quot;:&quot;Communications Biology&quot;,&quot;DOI&quot;:&quot;10.1038/s42003-021-02555-7&quot;,&quot;ISSN&quot;:&quot;2399-3642&quot;,&quot;issued&quot;:{&quot;date-parts&quot;:[[2021,12,26]]},&quot;page&quot;:&quot;1012&quot;,&quot;abstract&quot;:&quot;&lt;p&gt; While neutrophils are critical first-responders of the immune system, they also cause tissue damage and act in a variety of autoimmune diseases. Many neutrophil proteins are &lt;italic&gt;N&lt;/italic&gt; -glycosylated, a post-translational modification that may affect, among others, enzymatic activity, receptor interaction, and protein backbone accessibility. So far, a handful neutrophil proteins were reported to be decorated with atypical small glycans (paucimannose and smaller) and phosphomannosylated glycans. To elucidate the occurrence of these atypical glycoforms across the neutrophil proteome, we performed LC-MS/MS-based (glyco)proteomics of pooled neutrophils from healthy donors, obtaining site-specific &lt;italic&gt;N&lt;/italic&gt; -glycan characterisation of &amp;gt;200 glycoproteins. We found that glycoproteins that are typically membrane-bound to be mostly decorated with high-mannose/complex &lt;italic&gt;N&lt;/italic&gt; -glycans, while secreted proteins mainly harboured complex &lt;italic&gt;N&lt;/italic&gt; -glycans. In contrast, proteins inferred to originate from azurophilic granules carried distinct and abundant paucimannosylation, asymmetric/hybrid glycans, and glycan phosphomannosylation. As these same proteins are often autoantigenic, uncovering their atypical glycosylation characteristics is an important step towards understanding autoimmune disease and improving treatment. &lt;/p&gt;&quot;,&quot;issue&quot;:&quot;1&quot;,&quot;volume&quot;:&quot;4&quot;,&quot;container-title-short&quot;:&quot;&quot;},&quot;isTemporary&quot;:false}]},{&quot;citationID&quot;:&quot;MENDELEY_CITATION_fa765266-15fc-456d-bba0-bc19819cacda&quot;,&quot;properties&quot;:{&quot;noteIndex&quot;:0},&quot;isEdited&quot;:false,&quot;manualOverride&quot;:{&quot;isManuallyOverridden&quot;:false,&quot;citeprocText&quot;:&quot;(26)&quot;,&quot;manualOverrideText&quot;:&quot;&quot;},&quot;citationTag&quot;:&quot;MENDELEY_CITATION_v3_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&quot;,&quot;citationItems&quot;:[{&quot;id&quot;:&quot;b9df0a90-b24b-3ba2-bb3e-ec2f478fa84f&quot;,&quot;itemData&quot;:{&quot;type&quot;:&quot;article-journal&quot;,&quot;id&quot;:&quot;b9df0a90-b24b-3ba2-bb3e-ec2f478fa84f&quot;,&quot;title&quot;:&quot;Online Parallel Accumulation–Serial Fragmentation (PASEF) with a Novel Trapped Ion Mobility Mass Spectrometer&quot;,&quot;author&quot;:[{&quot;family&quot;:&quot;Meier&quot;,&quot;given&quot;:&quot;Florian&quot;,&quot;parse-names&quot;:false,&quot;dropping-particle&quot;:&quot;&quot;,&quot;non-dropping-particle&quot;:&quot;&quot;},{&quot;family&quot;:&quot;Brunner&quot;,&quot;given&quot;:&quot;Andreas-David&quot;,&quot;parse-names&quot;:false,&quot;dropping-particle&quot;:&quot;&quot;,&quot;non-dropping-particle&quot;:&quot;&quot;},{&quot;family&quot;:&quot;Koch&quot;,&quot;given&quot;:&quot;Scarlet&quot;,&quot;parse-names&quot;:false,&quot;dropping-particle&quot;:&quot;&quot;,&quot;non-dropping-particle&quot;:&quot;&quot;},{&quot;family&quot;:&quot;Koch&quot;,&quot;given&quot;:&quot;Heiner&quot;,&quot;parse-names&quot;:false,&quot;dropping-particle&quot;:&quot;&quot;,&quot;non-dropping-particle&quot;:&quot;&quot;},{&quot;family&quot;:&quot;Lubeck&quot;,&quot;given&quot;:&quot;Markus&quot;,&quot;parse-names&quot;:false,&quot;dropping-particle&quot;:&quot;&quot;,&quot;non-dropping-particle&quot;:&quot;&quot;},{&quot;family&quot;:&quot;Krause&quot;,&quot;given&quot;:&quot;Michael&quot;,&quot;parse-names&quot;:false,&quot;dropping-particle&quot;:&quot;&quot;,&quot;non-dropping-particle&quot;:&quot;&quot;},{&quot;family&quot;:&quot;Goedecke&quot;,&quot;given&quot;:&quot;Niels&quot;,&quot;parse-names&quot;:false,&quot;dropping-particle&quot;:&quot;&quot;,&quot;non-dropping-particle&quot;:&quot;&quot;},{&quot;family&quot;:&quot;Decker&quot;,&quot;given&quot;:&quot;Jens&quot;,&quot;parse-names&quot;:false,&quot;dropping-particle&quot;:&quot;&quot;,&quot;non-dropping-particle&quot;:&quot;&quot;},{&quot;family&quot;:&quot;Kosinski&quot;,&quot;given&quot;:&quot;Thomas&quot;,&quot;parse-names&quot;:false,&quot;dropping-particle&quot;:&quot;&quot;,&quot;non-dropping-particle&quot;:&quot;&quot;},{&quot;family&quot;:&quot;Park&quot;,&quot;given&quot;:&quot;Melvin A.&quot;,&quot;parse-names&quot;:false,&quot;dropping-particle&quot;:&quot;&quot;,&quot;non-dropping-particle&quot;:&quot;&quot;},{&quot;family&quot;:&quot;Bache&quot;,&quot;given&quot;:&quot;Nicolai&quot;,&quot;parse-names&quot;:false,&quot;dropping-particle&quot;:&quot;&quot;,&quot;non-dropping-particle&quot;:&quot;&quot;},{&quot;family&quot;:&quot;Hoerning&quot;,&quot;given&quot;:&quot;Ole&quot;,&quot;parse-names&quot;:false,&quot;dropping-particle&quot;:&quot;&quot;,&quot;non-dropping-particle&quot;:&quot;&quot;},{&quot;family&quot;:&quot;Cox&quot;,&quot;given&quot;:&quot;Jürgen&quot;,&quot;parse-names&quot;:false,&quot;dropping-particle&quot;:&quot;&quot;,&quot;non-dropping-particle&quot;:&quot;&quot;},{&quot;family&quot;:&quot;Räther&quot;,&quot;given&quot;:&quot;Oliver&quot;,&quot;parse-names&quot;:false,&quot;dropping-particle&quot;:&quot;&quot;,&quot;non-dropping-particle&quot;:&quot;&quot;},{&quot;family&quot;:&quot;Mann&quot;,&quot;given&quot;:&quot;Matthias&quot;,&quot;parse-names&quot;:false,&quot;dropping-particle&quot;:&quot;&quot;,&quot;non-dropping-particle&quot;:&quot;&quot;}],&quot;container-title&quot;:&quot;Molecular &amp; Cellular Proteomics&quot;,&quot;DOI&quot;:&quot;10.1074/mcp.TIR118.000900&quot;,&quot;ISSN&quot;:&quot;15359476&quot;,&quot;issued&quot;:{&quot;date-parts&quot;:[[2018,12]]},&quot;page&quot;:&quot;2534-2545&quot;,&quot;issue&quot;:&quot;12&quot;,&quot;volume&quot;:&quot;17&quot;,&quot;container-title-short&quot;:&quot;&quot;},&quot;isTemporary&quot;:false}]},{&quot;citationID&quot;:&quot;MENDELEY_CITATION_2b4c08ac-b436-4a87-b37a-d320b1b13ff5&quot;,&quot;properties&quot;:{&quot;noteIndex&quot;:0},&quot;isEdited&quot;:false,&quot;manualOverride&quot;:{&quot;isManuallyOverridden&quot;:false,&quot;citeprocText&quot;:&quot;(35, 36)&quot;,&quot;manualOverrideText&quot;:&quot;&quot;},&quot;citationTag&quot;:&quot;MENDELEY_CITATION_v3_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&quot;,&quot;citationItems&quot;:[{&quot;id&quot;:&quot;4a3f9791-5c49-32db-896a-fb4109bbff03&quot;,&quot;itemData&quot;:{&quot;type&quot;:&quot;book&quot;,&quot;id&quot;:&quot;4a3f9791-5c49-32db-896a-fb4109bbff03&quot;,&quot;title&quot;:&quot;Transport Properties of Ions in Gases&quot;,&quot;author&quot;:[{&quot;family&quot;:&quot;Mason&quot;,&quot;given&quot;:&quot;Edward A.&quot;,&quot;parse-names&quot;:false,&quot;dropping-particle&quot;:&quot;&quot;,&quot;non-dropping-particle&quot;:&quot;&quot;},{&quot;family&quot;:&quot;McDaniel&quot;,&quot;given&quot;:&quot;Earl W.&quot;,&quot;parse-names&quot;:false,&quot;dropping-particle&quot;:&quot;&quot;,&quot;non-dropping-particle&quot;:&quot;&quot;}],&quot;DOI&quot;:&quot;10.1002/3527602852&quot;,&quot;ISBN&quot;:&quot;9780471883852&quot;,&quot;issued&quot;:{&quot;date-parts&quot;:[[1988,10,5]]},&quot;publisher&quot;:&quot;Wiley&quot;,&quot;container-title-short&quot;:&quot;&quot;},&quot;isTemporary&quot;:false},{&quot;id&quot;:&quot;9edf7f04-2b76-3526-a722-a3b87c4bd866&quot;,&quot;itemData&quot;:{&quot;type&quot;:&quot;article-journal&quot;,&quot;id&quot;:&quot;9edf7f04-2b76-3526-a722-a3b87c4bd866&quot;,&quot;title&quot;:&quot;Improved Momentum-Transfer Theory for Ion Mobility. 1. Derivation of the Fundamental Equation&quot;,&quot;author&quot;:[{&quot;family&quot;:&quot;Siems&quot;,&quot;given&quot;:&quot;William F.&quot;,&quot;parse-names&quot;:false,&quot;dropping-particle&quot;:&quot;&quot;,&quot;non-dropping-particle&quot;:&quot;&quot;},{&quot;family&quot;:&quot;Viehland&quot;,&quot;given&quot;:&quot;Larry A.&quot;,&quot;parse-names&quot;:false,&quot;dropping-particle&quot;:&quot;&quot;,&quot;non-dropping-particle&quot;:&quot;&quot;},{&quot;family&quot;:&quot;Hill&quot;,&quot;given&quot;:&quot;Herbert H.&quot;,&quot;parse-names&quot;:false,&quot;dropping-particle&quot;:&quot;&quot;,&quot;non-dropping-particle&quot;:&quot;&quot;}],&quot;container-title&quot;:&quot;Analytical Chemistry&quot;,&quot;DOI&quot;:&quot;10.1021/ac301779s&quot;,&quot;ISSN&quot;:&quot;0003-2700&quot;,&quot;issued&quot;:{&quot;date-parts&quot;:[[2012,11,20]]},&quot;page&quot;:&quot;9782-9791&quot;,&quot;issue&quot;:&quot;22&quot;,&quot;volume&quot;:&quot;84&quot;,&quot;container-title-short&quot;:&quot;&quot;},&quot;isTemporary&quot;:false}]},{&quot;citationID&quot;:&quot;MENDELEY_CITATION_be129a64-ea94-48af-946a-52d864ee27c3&quot;,&quot;properties&quot;:{&quot;noteIndex&quot;:0},&quot;isEdited&quot;:false,&quot;manualOverride&quot;:{&quot;isManuallyOverridden&quot;:false,&quot;citeprocText&quot;:&quot;(37)&quot;,&quot;manualOverrideText&quot;:&quot;&quot;},&quot;citationTag&quot;:&quot;MENDELEY_CITATION_v3_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&quot;,&quot;citationItems&quot;:[{&quot;id&quot;:&quot;11da524f-d378-3b01-821d-f5ea62b78ee6&quot;,&quot;itemData&quot;:{&quot;type&quot;:&quot;article-journal&quot;,&quot;id&quot;:&quot;11da524f-d378-3b01-821d-f5ea62b78ee6&quot;,&quot;title&quot;:&quot;Integrated GlycoProteome Analyzer (I-GPA) for Automated Identification and Quantitation of Site-Specific N-Glycosylation&quot;,&quot;author&quot;:[{&quot;family&quot;:&quot;Park&quot;,&quot;given&quot;:&quot;Gun Wook&quot;,&quot;parse-names&quot;:false,&quot;dropping-particle&quot;:&quot;&quot;,&quot;non-dropping-particle&quot;:&quot;&quot;},{&quot;family&quot;:&quot;Kim&quot;,&quot;given&quot;:&quot;Jin Young&quot;,&quot;parse-names&quot;:false,&quot;dropping-particle&quot;:&quot;&quot;,&quot;non-dropping-particle&quot;:&quot;&quot;},{&quot;family&quot;:&quot;Hwang&quot;,&quot;given&quot;:&quot;Heeyoun&quot;,&quot;parse-names&quot;:false,&quot;dropping-particle&quot;:&quot;&quot;,&quot;non-dropping-particle&quot;:&quot;&quot;},{&quot;family&quot;:&quot;Lee&quot;,&quot;given&quot;:&quot;Ju Yeon&quot;,&quot;parse-names&quot;:false,&quot;dropping-particle&quot;:&quot;&quot;,&quot;non-dropping-particle&quot;:&quot;&quot;},{&quot;family&quot;:&quot;Ahn&quot;,&quot;given&quot;:&quot;Young Hee&quot;,&quot;parse-names&quot;:false,&quot;dropping-particle&quot;:&quot;&quot;,&quot;non-dropping-particle&quot;:&quot;&quot;},{&quot;family&quot;:&quot;Lee&quot;,&quot;given&quot;:&quot;Hyun Kyoung&quot;,&quot;parse-names&quot;:false,&quot;dropping-particle&quot;:&quot;&quot;,&quot;non-dropping-particle&quot;:&quot;&quot;},{&quot;family&quot;:&quot;Ji&quot;,&quot;given&quot;:&quot;Eun Sun&quot;,&quot;parse-names&quot;:false,&quot;dropping-particle&quot;:&quot;&quot;,&quot;non-dropping-particle&quot;:&quot;&quot;},{&quot;family&quot;:&quot;Kim&quot;,&quot;given&quot;:&quot;Kwang Hoe&quot;,&quot;parse-names&quot;:false,&quot;dropping-particle&quot;:&quot;&quot;,&quot;non-dropping-particle&quot;:&quot;&quot;},{&quot;family&quot;:&quot;Jeong&quot;,&quot;given&quot;:&quot;Hoi Keun&quot;,&quot;parse-names&quot;:false,&quot;dropping-particle&quot;:&quot;&quot;,&quot;non-dropping-particle&quot;:&quot;&quot;},{&quot;family&quot;:&quot;Yun&quot;,&quot;given&quot;:&quot;Ki Na&quot;,&quot;parse-names&quot;:false,&quot;dropping-particle&quot;:&quot;&quot;,&quot;non-dropping-particle&quot;:&quot;&quot;},{&quot;family&quot;:&quot;Kim&quot;,&quot;given&quot;:&quot;Yong-Sam&quot;,&quot;parse-names&quot;:false,&quot;dropping-particle&quot;:&quot;&quot;,&quot;non-dropping-particle&quot;:&quot;&quot;},{&quot;family&quot;:&quot;Ko&quot;,&quot;given&quot;:&quot;Jeong-Heon&quot;,&quot;parse-names&quot;:false,&quot;dropping-particle&quot;:&quot;&quot;,&quot;non-dropping-particle&quot;:&quot;&quot;},{&quot;family&quot;:&quot;An&quot;,&quot;given&quot;:&quot;Hyun Joo&quot;,&quot;parse-names&quot;:false,&quot;dropping-particle&quot;:&quot;&quot;,&quot;non-dropping-particle&quot;:&quot;&quot;},{&quot;family&quot;:&quot;Kim&quot;,&quot;given&quot;:&quot;Jae Han&quot;,&quot;parse-names&quot;:false,&quot;dropping-particle&quot;:&quot;&quot;,&quot;non-dropping-particle&quot;:&quot;&quot;},{&quot;family&quot;:&quot;Paik&quot;,&quot;given&quot;:&quot;Young-Ki&quot;,&quot;parse-names&quot;:false,&quot;dropping-particle&quot;:&quot;&quot;,&quot;non-dropping-particle&quot;:&quot;&quot;},{&quot;family&quot;:&quot;Yoo&quot;,&quot;given&quot;:&quot;Jong Shin&quot;,&quot;parse-names&quot;:false,&quot;dropping-particle&quot;:&quot;&quot;,&quot;non-dropping-particle&quot;:&quot;&quot;}],&quot;container-title&quot;:&quot;Scientific Reports&quot;,&quot;DOI&quot;:&quot;10.1038/srep21175&quot;,&quot;ISSN&quot;:&quot;2045-2322&quot;,&quot;issued&quot;:{&quot;date-parts&quot;:[[2016,2,24]]},&quot;page&quot;:&quot;21175&quot;,&quot;abstract&quot;:&quot;&lt;p&gt; Human glycoproteins exhibit enormous heterogeneity at each N-glycosite, but few studies have attempted to globally characterize the site-specific structural features. We have developed Integrated GlycoProteome Analyzer (I-GPA) including mapping system for complex N-glycoproteomes, which combines methods for tandem mass spectrometry with a database search and algorithmic suite. Using an &lt;italic&gt;N-&lt;/italic&gt; glycopeptide database that we constructed, we created novel scoring algorithms with decoy glycopeptides, where 95 &lt;italic&gt;N-&lt;/italic&gt; glycopeptides from standard α1-acid glycoprotein were identified with 0% false positives, giving the same results as manual validation. Additionally automated label-free quantitation method was first developed that utilizes the combined intensity of top three isotope peaks at three highest MS spectral points. The efficiency of I-GPA was demonstrated by automatically identifying 619 site-specific &lt;italic&gt;N-&lt;/italic&gt; glycopeptides with FDR ≤ 1%, and simultaneously quantifying 598 &lt;italic&gt;N-&lt;/italic&gt; glycopeptides, from human plasma samples that are known to contain highly glycosylated proteins. Thus, I-GPA platform could make a major breakthrough in high-throughput mapping of complex N-glycoproteomes, which can be applied to biomarker discovery and ongoing global human proteome project. &lt;/p&gt;&quot;,&quot;issue&quot;:&quot;1&quot;,&quot;volume&quot;:&quot;6&quot;,&quot;container-title-short&quot;:&quot;&quot;},&quot;isTemporary&quot;:false}]},{&quot;citationID&quot;:&quot;MENDELEY_CITATION_4c3e0498-ebfa-49fc-b47e-61c055b62bfa&quot;,&quot;properties&quot;:{&quot;noteIndex&quot;:0},&quot;isEdited&quot;:false,&quot;manualOverride&quot;:{&quot;isManuallyOverridden&quot;:false,&quot;citeprocText&quot;:&quot;(38)&quot;,&quot;manualOverrideText&quot;:&quot;&quot;},&quot;citationTag&quot;:&quot;MENDELEY_CITATION_v3_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&quot;,&quot;citationItems&quot;:[{&quot;id&quot;:&quot;e09ceb2f-f7ad-3b8e-baa8-c6dc713747b6&quot;,&quot;itemData&quot;:{&quot;type&quot;:&quot;article-journal&quot;,&quot;id&quot;:&quot;e09ceb2f-f7ad-3b8e-baa8-c6dc713747b6&quot;,&quot;title&quot;:&quot;Fast and comprehensive N- and O-glycoproteomics analysis with MSFragger-Glyco&quot;,&quot;author&quot;:[{&quot;family&quot;:&quot;Polasky&quot;,&quot;given&quot;:&quot;Daniel A.&quot;,&quot;parse-names&quot;:false,&quot;dropping-particle&quot;:&quot;&quot;,&quot;non-dropping-particle&quot;:&quot;&quot;},{&quot;family&quot;:&quot;Yu&quot;,&quot;given&quot;:&quot;Fengchao&quot;,&quot;parse-names&quot;:false,&quot;dropping-particle&quot;:&quot;&quot;,&quot;non-dropping-particle&quot;:&quot;&quot;},{&quot;family&quot;:&quot;Teo&quot;,&quot;given&quot;:&quot;Guo Ci&quot;,&quot;parse-names&quot;:false,&quot;dropping-particle&quot;:&quot;&quot;,&quot;non-dropping-particle&quot;:&quot;&quot;},{&quot;family&quot;:&quot;Nesvizhskii&quot;,&quot;given&quot;:&quot;Alexey I.&quot;,&quot;parse-names&quot;:false,&quot;dropping-particle&quot;:&quot;&quot;,&quot;non-dropping-particle&quot;:&quot;&quot;}],&quot;container-title&quot;:&quot;Nature Methods&quot;,&quot;DOI&quot;:&quot;10.1038/s41592-020-0967-9&quot;,&quot;ISSN&quot;:&quot;1548-7091&quot;,&quot;issued&quot;:{&quot;date-parts&quot;:[[2020,11,5]]},&quot;page&quot;:&quot;1125-1132&quot;,&quot;issue&quot;:&quot;11&quot;,&quot;volume&quot;:&quot;17&quot;,&quot;container-title-short&quot;:&quot;&quot;},&quot;isTemporary&quot;:false}]},{&quot;citationID&quot;:&quot;MENDELEY_CITATION_3cb22265-9aff-4614-bf2e-89abbb98a2e1&quot;,&quot;properties&quot;:{&quot;noteIndex&quot;:0},&quot;isEdited&quot;:false,&quot;manualOverride&quot;:{&quot;isManuallyOverridden&quot;:false,&quot;citeprocText&quot;:&quot;(39)&quot;,&quot;manualOverrideText&quot;:&quot;&quot;},&quot;citationTag&quot;:&quot;MENDELEY_CITATION_v3_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&quot;,&quot;citationItems&quot;:[{&quot;id&quot;:&quot;2965bae7-bd55-3bad-beef-fa63c26c8df9&quot;,&quot;itemData&quot;:{&quot;type&quot;:&quot;article-journal&quot;,&quot;id&quot;:&quot;2965bae7-bd55-3bad-beef-fa63c26c8df9&quot;,&quot;title&quot;:&quot;Probability-based protein identification by searching sequence databases using mass spectrometry data&quot;,&quot;author&quot;:[{&quot;family&quot;:&quot;Perkins&quot;,&quot;given&quot;:&quot;David N.&quot;,&quot;parse-names&quot;:false,&quot;dropping-particle&quot;:&quot;&quot;,&quot;non-dropping-particle&quot;:&quot;&quot;},{&quot;family&quot;:&quot;Pappin&quot;,&quot;given&quot;:&quot;Darryl J. C.&quot;,&quot;parse-names&quot;:false,&quot;dropping-particle&quot;:&quot;&quot;,&quot;non-dropping-particle&quot;:&quot;&quot;},{&quot;family&quot;:&quot;Creasy&quot;,&quot;given&quot;:&quot;David M.&quot;,&quot;parse-names&quot;:false,&quot;dropping-particle&quot;:&quot;&quot;,&quot;non-dropping-particle&quot;:&quot;&quot;},{&quot;family&quot;:&quot;Cottrell&quot;,&quot;given&quot;:&quot;John S.&quot;,&quot;parse-names&quot;:false,&quot;dropping-particle&quot;:&quot;&quot;,&quot;non-dropping-particle&quot;:&quot;&quot;}],&quot;container-title&quot;:&quot;Electrophoresis&quot;,&quot;container-title-short&quot;:&quot;Electrophoresis&quot;,&quot;DOI&quot;:&quot;10.1002/(SICI)1522-2683(19991201)20:18&lt;3551::AID-ELPS3551&gt;3.0.CO;2-2&quot;,&quot;ISSN&quot;:&quot;0173-0835&quot;,&quot;issued&quot;:{&quot;date-parts&quot;:[[1999,12,1]]},&quot;page&quot;:&quot;3551-3567&quot;,&quot;issue&quot;:&quot;18&quot;,&quot;volume&quot;:&quot;20&quot;},&quot;isTemporary&quot;:false}]},{&quot;citationID&quot;:&quot;MENDELEY_CITATION_fcc72dd1-4dc9-4f5e-8d8d-d2ea806182cc&quot;,&quot;properties&quot;:{&quot;noteIndex&quot;:0},&quot;isEdited&quot;:false,&quot;manualOverride&quot;:{&quot;isManuallyOverridden&quot;:false,&quot;citeprocText&quot;:&quot;(34, 40)&quot;,&quot;manualOverrideText&quot;:&quot;&quot;},&quot;citationTag&quot;:&quot;MENDELEY_CITATION_v3_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&quot;,&quot;citationItems&quot;:[{&quot;id&quot;:&quot;e4b8cefa-b5f8-3798-ab27-688b532c4c46&quot;,&quot;itemData&quot;:{&quot;type&quot;:&quot;article-journal&quot;,&quot;id&quot;:&quot;e4b8cefa-b5f8-3798-ab27-688b532c4c46&quot;,&quot;title&quot;:&quot;Neutrophil myeloperoxidase harbors distinct site-specific peculiarities in its glycosylation&quot;,&quot;author&quot;:[{&quot;family&quot;:&quot;Reiding&quot;,&quot;given&quot;:&quot;Karli R.&quot;,&quot;parse-names&quot;:false,&quot;dropping-particle&quot;:&quot;&quot;,&quot;non-dropping-particle&quot;:&quot;&quot;},{&quot;family&quot;:&quot;Franc&quot;,&quot;given&quot;:&quot;Vojtech&quot;,&quot;parse-names&quot;:false,&quot;dropping-particle&quot;:&quot;&quot;,&quot;non-dropping-particle&quot;:&quot;&quot;},{&quot;family&quot;:&quot;Huitema&quot;,&quot;given&quot;:&quot;Minke G.&quot;,&quot;parse-names&quot;:false,&quot;dropping-particle&quot;:&quot;&quot;,&quot;non-dropping-particle&quot;:&quot;&quot;},{&quot;family&quot;:&quot;Brouwer&quot;,&quot;given&quot;:&quot;Elisabeth&quot;,&quot;parse-names&quot;:false,&quot;dropping-particle&quot;:&quot;&quot;,&quot;non-dropping-particle&quot;:&quot;&quot;},{&quot;family&quot;:&quot;Heeringa&quot;,&quot;given&quot;:&quot;Peter&quot;,&quot;parse-names&quot;:false,&quot;dropping-particle&quot;:&quot;&quot;,&quot;non-dropping-particle&quot;:&quot;&quot;},{&quot;family&quot;:&quot;Heck&quot;,&quot;given&quot;:&quot;Albert J.R.&quot;,&quot;parse-names&quot;:false,&quot;dropping-particle&quot;:&quot;&quot;,&quot;non-dropping-particle&quot;:&quot;&quot;}],&quot;container-title&quot;:&quot;Journal of Biological Chemistry&quot;,&quot;DOI&quot;:&quot;10.1074/jbc.RA119.011098&quot;,&quot;ISSN&quot;:&quot;00219258&quot;,&quot;issued&quot;:{&quot;date-parts&quot;:[[2019,12]]},&quot;page&quot;:&quot;20233-20245&quot;,&quot;issue&quot;:&quot;52&quot;,&quot;volume&quot;:&quot;294&quot;,&quot;container-title-short&quot;:&quot;&quot;},&quot;isTemporary&quot;:false},{&quot;id&quot;:&quot;859a6f65-163e-348a-ba69-82fd1ae94c5a&quot;,&quot;itemData&quot;:{&quot;type&quot;:&quot;article-journal&quot;,&quot;id&quot;:&quot;859a6f65-163e-348a-ba69-82fd1ae94c5a&quot;,&quot;title&quot;:&quot;Neutrophil azurophilic granule glycoproteins are distinctively decorated by atypical pauci- and phosphomannose glycans&quot;,&quot;author&quot;:[{&quot;family&quot;:&quot;Reiding&quot;,&quot;given&quot;:&quot;Karli R.&quot;,&quot;parse-names&quot;:false,&quot;dropping-particle&quot;:&quot;&quot;,&quot;non-dropping-particle&quot;:&quot;&quot;},{&quot;family&quot;:&quot;Lin&quot;,&quot;given&quot;:&quot;Yu-Hsien&quot;,&quot;parse-names&quot;:false,&quot;dropping-particle&quot;:&quot;&quot;,&quot;non-dropping-particle&quot;:&quot;&quot;},{&quot;family&quot;:&quot;Alphen&quot;,&quot;given&quot;:&quot;Floris P. J.&quot;,&quot;parse-names&quot;:false,&quot;dropping-particle&quot;:&quot;&quot;,&quot;non-dropping-particle&quot;:&quot;van&quot;},{&quot;family&quot;:&quot;Meijer&quot;,&quot;given&quot;:&quot;Alexander B.&quot;,&quot;parse-names&quot;:false,&quot;dropping-particle&quot;:&quot;&quot;,&quot;non-dropping-particle&quot;:&quot;&quot;},{&quot;family&quot;:&quot;Heck&quot;,&quot;given&quot;:&quot;Albert J. R.&quot;,&quot;parse-names&quot;:false,&quot;dropping-particle&quot;:&quot;&quot;,&quot;non-dropping-particle&quot;:&quot;&quot;}],&quot;container-title&quot;:&quot;Communications Biology&quot;,&quot;DOI&quot;:&quot;10.1038/s42003-021-02555-7&quot;,&quot;ISSN&quot;:&quot;2399-3642&quot;,&quot;issued&quot;:{&quot;date-parts&quot;:[[2021,12,26]]},&quot;page&quot;:&quot;1012&quot;,&quot;abstract&quot;:&quot;&lt;p&gt; While neutrophils are critical first-responders of the immune system, they also cause tissue damage and act in a variety of autoimmune diseases. Many neutrophil proteins are &lt;italic&gt;N&lt;/italic&gt; -glycosylated, a post-translational modification that may affect, among others, enzymatic activity, receptor interaction, and protein backbone accessibility. So far, a handful neutrophil proteins were reported to be decorated with atypical small glycans (paucimannose and smaller) and phosphomannosylated glycans. To elucidate the occurrence of these atypical glycoforms across the neutrophil proteome, we performed LC-MS/MS-based (glyco)proteomics of pooled neutrophils from healthy donors, obtaining site-specific &lt;italic&gt;N&lt;/italic&gt; -glycan characterisation of &amp;gt;200 glycoproteins. We found that glycoproteins that are typically membrane-bound to be mostly decorated with high-mannose/complex &lt;italic&gt;N&lt;/italic&gt; -glycans, while secreted proteins mainly harboured complex &lt;italic&gt;N&lt;/italic&gt; -glycans. In contrast, proteins inferred to originate from azurophilic granules carried distinct and abundant paucimannosylation, asymmetric/hybrid glycans, and glycan phosphomannosylation. As these same proteins are often autoantigenic, uncovering their atypical glycosylation characteristics is an important step towards understanding autoimmune disease and improving treatment. &lt;/p&gt;&quot;,&quot;issue&quot;:&quot;1&quot;,&quot;volume&quot;:&quot;4&quot;,&quot;container-title-short&quot;:&quot;&quot;},&quot;isTemporary&quot;:false}]},{&quot;citationID&quot;:&quot;MENDELEY_CITATION_2f0f656f-f30b-49a4-a92c-87575a97ac61&quot;,&quot;properties&quot;:{&quot;noteIndex&quot;:0},&quot;isEdited&quot;:false,&quot;manualOverride&quot;:{&quot;isManuallyOverridden&quot;:false,&quot;citeprocText&quot;:&quot;(34)&quot;,&quot;manualOverrideText&quot;:&quot;&quot;},&quot;citationTag&quot;:&quot;MENDELEY_CITATION_v3_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&quot;,&quot;citationItems&quot;:[{&quot;id&quot;:&quot;859a6f65-163e-348a-ba69-82fd1ae94c5a&quot;,&quot;itemData&quot;:{&quot;type&quot;:&quot;article-journal&quot;,&quot;id&quot;:&quot;859a6f65-163e-348a-ba69-82fd1ae94c5a&quot;,&quot;title&quot;:&quot;Neutrophil azurophilic granule glycoproteins are distinctively decorated by atypical pauci- and phosphomannose glycans&quot;,&quot;author&quot;:[{&quot;family&quot;:&quot;Reiding&quot;,&quot;given&quot;:&quot;Karli R.&quot;,&quot;parse-names&quot;:false,&quot;dropping-particle&quot;:&quot;&quot;,&quot;non-dropping-particle&quot;:&quot;&quot;},{&quot;family&quot;:&quot;Lin&quot;,&quot;given&quot;:&quot;Yu-Hsien&quot;,&quot;parse-names&quot;:false,&quot;dropping-particle&quot;:&quot;&quot;,&quot;non-dropping-particle&quot;:&quot;&quot;},{&quot;family&quot;:&quot;Alphen&quot;,&quot;given&quot;:&quot;Floris P. J.&quot;,&quot;parse-names&quot;:false,&quot;dropping-particle&quot;:&quot;&quot;,&quot;non-dropping-particle&quot;:&quot;van&quot;},{&quot;family&quot;:&quot;Meijer&quot;,&quot;given&quot;:&quot;Alexander B.&quot;,&quot;parse-names&quot;:false,&quot;dropping-particle&quot;:&quot;&quot;,&quot;non-dropping-particle&quot;:&quot;&quot;},{&quot;family&quot;:&quot;Heck&quot;,&quot;given&quot;:&quot;Albert J. R.&quot;,&quot;parse-names&quot;:false,&quot;dropping-particle&quot;:&quot;&quot;,&quot;non-dropping-particle&quot;:&quot;&quot;}],&quot;container-title&quot;:&quot;Communications Biology&quot;,&quot;DOI&quot;:&quot;10.1038/s42003-021-02555-7&quot;,&quot;ISSN&quot;:&quot;2399-3642&quot;,&quot;issued&quot;:{&quot;date-parts&quot;:[[2021,12,26]]},&quot;page&quot;:&quot;1012&quot;,&quot;abstract&quot;:&quot;&lt;p&gt; While neutrophils are critical first-responders of the immune system, they also cause tissue damage and act in a variety of autoimmune diseases. Many neutrophil proteins are &lt;italic&gt;N&lt;/italic&gt; -glycosylated, a post-translational modification that may affect, among others, enzymatic activity, receptor interaction, and protein backbone accessibility. So far, a handful neutrophil proteins were reported to be decorated with atypical small glycans (paucimannose and smaller) and phosphomannosylated glycans. To elucidate the occurrence of these atypical glycoforms across the neutrophil proteome, we performed LC-MS/MS-based (glyco)proteomics of pooled neutrophils from healthy donors, obtaining site-specific &lt;italic&gt;N&lt;/italic&gt; -glycan characterisation of &amp;gt;200 glycoproteins. We found that glycoproteins that are typically membrane-bound to be mostly decorated with high-mannose/complex &lt;italic&gt;N&lt;/italic&gt; -glycans, while secreted proteins mainly harboured complex &lt;italic&gt;N&lt;/italic&gt; -glycans. In contrast, proteins inferred to originate from azurophilic granules carried distinct and abundant paucimannosylation, asymmetric/hybrid glycans, and glycan phosphomannosylation. As these same proteins are often autoantigenic, uncovering their atypical glycosylation characteristics is an important step towards understanding autoimmune disease and improving treatment. &lt;/p&gt;&quot;,&quot;issue&quot;:&quot;1&quot;,&quot;volume&quot;:&quot;4&quot;,&quot;container-title-short&quot;:&quot;&quot;},&quot;isTemporary&quot;:false}]},{&quot;citationID&quot;:&quot;MENDELEY_CITATION_a5edcba0-8053-426b-98d6-eff13b30252d&quot;,&quot;properties&quot;:{&quot;noteIndex&quot;:0},&quot;isEdited&quot;:false,&quot;manualOverride&quot;:{&quot;isManuallyOverridden&quot;:false,&quot;citeprocText&quot;:&quot;(41)&quot;,&quot;manualOverrideText&quot;:&quot;&quot;},&quot;citationTag&quot;:&quot;MENDELEY_CITATION_v3_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&quot;,&quot;citationItems&quot;:[{&quot;id&quot;:&quot;3b0013b6-aef1-3e08-a657-08f894e677cb&quot;,&quot;itemData&quot;:{&quot;type&quot;:&quot;article-journal&quot;,&quot;id&quot;:&quot;3b0013b6-aef1-3e08-a657-08f894e677cb&quot;,&quot;title&quot;:&quot;Symbol Nomenclature for Graphical Representations of Glycans&quot;,&quot;author&quot;:[{&quot;family&quot;:&quot;Varki&quot;,&quot;given&quot;:&quot;Ajit&quot;,&quot;parse-names&quot;:false,&quot;dropping-particle&quot;:&quot;&quot;,&quot;non-dropping-particle&quot;:&quot;&quot;},{&quot;family&quot;:&quot;Cummings&quot;,&quot;given&quot;:&quot;Richard D&quot;,&quot;parse-names&quot;:false,&quot;dropping-particle&quot;:&quot;&quot;,&quot;non-dropping-particle&quot;:&quot;&quot;},{&quot;family&quot;:&quot;Aebi&quot;,&quot;given&quot;:&quot;Markus&quot;,&quot;parse-names&quot;:false,&quot;dropping-particle&quot;:&quot;&quot;,&quot;non-dropping-particle&quot;:&quot;&quot;},{&quot;family&quot;:&quot;Packer&quot;,&quot;given&quot;:&quot;Nicole H&quot;,&quot;parse-names&quot;:false,&quot;dropping-particle&quot;:&quot;&quot;,&quot;non-dropping-particle&quot;:&quot;&quot;},{&quot;family&quot;:&quot;Seeberger&quot;,&quot;given&quot;:&quot;Peter H&quot;,&quot;parse-names&quot;:false,&quot;dropping-particle&quot;:&quot;&quot;,&quot;non-dropping-particle&quot;:&quot;&quot;},{&quot;family&quot;:&quot;Esko&quot;,&quot;given&quot;:&quot;Jeffrey D&quot;,&quot;parse-names&quot;:false,&quot;dropping-particle&quot;:&quot;&quot;,&quot;non-dropping-particle&quot;:&quot;&quot;},{&quot;family&quot;:&quot;Stanley&quot;,&quot;given&quot;:&quot;Pamela&quot;,&quot;parse-names&quot;:false,&quot;dropping-particle&quot;:&quot;&quot;,&quot;non-dropping-particle&quot;:&quot;&quot;},{&quot;family&quot;:&quot;Hart&quot;,&quot;given&quot;:&quot;Gerald&quot;,&quot;parse-names&quot;:false,&quot;dropping-particle&quot;:&quot;&quot;,&quot;non-dropping-particle&quot;:&quot;&quot;},{&quot;family&quot;:&quot;Darvill&quot;,&quot;given&quot;:&quot;Alan&quot;,&quot;parse-names&quot;:false,&quot;dropping-particle&quot;:&quot;&quot;,&quot;non-dropping-particle&quot;:&quot;&quot;},{&quot;family&quot;:&quot;Kinoshita&quot;,&quot;given&quot;:&quot;Taroh&quot;,&quot;parse-names&quot;:false,&quot;dropping-particle&quot;:&quot;&quot;,&quot;non-dropping-particle&quot;:&quot;&quot;},{&quot;family&quot;:&quot;Prestegard&quot;,&quot;given&quot;:&quot;James J&quot;,&quot;parse-names&quot;:false,&quot;dropping-particle&quot;:&quot;&quot;,&quot;non-dropping-particle&quot;:&quot;&quot;},{&quot;family&quot;:&quot;Schnaar&quot;,&quot;given&quot;:&quot;Ronald L&quot;,&quot;parse-names&quot;:false,&quot;dropping-particle&quot;:&quot;&quot;,&quot;non-dropping-particle&quot;:&quot;&quot;},{&quot;family&quot;:&quot;Freeze&quot;,&quot;given&quot;:&quot;Hudson H&quot;,&quot;parse-names&quot;:false,&quot;dropping-particle&quot;:&quot;&quot;,&quot;non-dropping-particle&quot;:&quot;&quot;},{&quot;family&quot;:&quot;Marth&quot;,&quot;given&quot;:&quot;Jamey D&quot;,&quot;parse-names&quot;:false,&quot;dropping-particle&quot;:&quot;&quot;,&quot;non-dropping-particle&quot;:&quot;&quot;},{&quot;family&quot;:&quot;Bertozzi&quot;,&quot;given&quot;:&quot;Carolyn R&quot;,&quot;parse-names&quot;:false,&quot;dropping-particle&quot;:&quot;&quot;,&quot;non-dropping-particle&quot;:&quot;&quot;},{&quot;family&quot;:&quot;Etzler&quot;,&quot;given&quot;:&quot;Marilynn E&quot;,&quot;parse-names&quot;:false,&quot;dropping-particle&quot;:&quot;&quot;,&quot;non-dropping-particle&quot;:&quot;&quot;},{&quot;family&quot;:&quot;Frank&quot;,&quot;given&quot;:&quot;Martin&quot;,&quot;parse-names&quot;:false,&quot;dropping-particle&quot;:&quot;&quot;,&quot;non-dropping-particle&quot;:&quot;&quot;},{&quot;family&quot;:&quot;Vliegenthart&quot;,&quot;given&quot;:&quot;Johannes FG&quot;,&quot;parse-names&quot;:false,&quot;dropping-particle&quot;:&quot;&quot;,&quot;non-dropping-particle&quot;:&quot;&quot;},{&quot;family&quot;:&quot;Lütteke&quot;,&quot;given&quot;:&quot;Thomas&quot;,&quot;parse-names&quot;:false,&quot;dropping-particle&quot;:&quot;&quot;,&quot;non-dropping-particle&quot;:&quot;&quot;},{&quot;family&quot;:&quot;Perez&quot;,&quot;given&quot;:&quot;Serge&quot;,&quot;parse-names&quot;:false,&quot;dropping-particle&quot;:&quot;&quot;,&quot;non-dropping-particle&quot;:&quot;&quot;},{&quot;family&quot;:&quot;Bolton&quot;,&quot;given&quot;:&quot;Evan&quot;,&quot;parse-names&quot;:false,&quot;dropping-particle&quot;:&quot;&quot;,&quot;non-dropping-particle&quot;:&quot;&quot;},{&quot;family&quot;:&quot;Rudd&quot;,&quot;given&quot;:&quot;Pauline&quot;,&quot;parse-names&quot;:false,&quot;dropping-particle&quot;:&quot;&quot;,&quot;non-dropping-particle&quot;:&quot;&quot;},{&quot;family&quot;:&quot;Paulson&quot;,&quot;given&quot;:&quot;James&quot;,&quot;parse-names&quot;:false,&quot;dropping-particle&quot;:&quot;&quot;,&quot;non-dropping-particle&quot;:&quot;&quot;},{&quot;family&quot;:&quot;Kanehisa&quot;,&quot;given&quot;:&quot;Minoru&quot;,&quot;parse-names&quot;:false,&quot;dropping-particle&quot;:&quot;&quot;,&quot;non-dropping-particle&quot;:&quot;&quot;},{&quot;family&quot;:&quot;Toukach&quot;,&quot;given&quot;:&quot;Philip&quot;,&quot;parse-names&quot;:false,&quot;dropping-particle&quot;:&quot;&quot;,&quot;non-dropping-particle&quot;:&quot;&quot;},{&quot;family&quot;:&quot;Aoki-Kinoshita&quot;,&quot;given&quot;:&quot;Kiyoko F&quot;,&quot;parse-names&quot;:false,&quot;dropping-particle&quot;:&quot;&quot;,&quot;non-dropping-particle&quot;:&quot;&quot;},{&quot;family&quot;:&quot;Dell&quot;,&quot;given&quot;:&quot;Anne&quot;,&quot;parse-names&quot;:false,&quot;dropping-particle&quot;:&quot;&quot;,&quot;non-dropping-particle&quot;:&quot;&quot;},{&quot;family&quot;:&quot;Narimatsu&quot;,&quot;given&quot;:&quot;Hisashi&quot;,&quot;parse-names&quot;:false,&quot;dropping-particle&quot;:&quot;&quot;,&quot;non-dropping-particle&quot;:&quot;&quot;},{&quot;family&quot;:&quot;York&quot;,&quot;given&quot;:&quot;William&quot;,&quot;parse-names&quot;:false,&quot;dropping-particle&quot;:&quot;&quot;,&quot;non-dropping-particle&quot;:&quot;&quot;},{&quot;family&quot;:&quot;Taniguchi&quot;,&quot;given&quot;:&quot;Naoyuki&quot;,&quot;parse-names&quot;:false,&quot;dropping-particle&quot;:&quot;&quot;,&quot;non-dropping-particle&quot;:&quot;&quot;},{&quot;family&quot;:&quot;Kornfeld&quot;,&quot;given&quot;:&quot;Stuart&quot;,&quot;parse-names&quot;:false,&quot;dropping-particle&quot;:&quot;&quot;,&quot;non-dropping-particle&quot;:&quot;&quot;}],&quot;container-title&quot;:&quot;Glycobiology&quot;,&quot;container-title-short&quot;:&quot;Glycobiology&quot;,&quot;DOI&quot;:&quot;10.1093/glycob/cwv091&quot;,&quot;ISSN&quot;:&quot;0959-6658&quot;,&quot;issued&quot;:{&quot;date-parts&quot;:[[2015,12,5]]},&quot;page&quot;:&quot;1323-1324&quot;,&quot;issue&quot;:&quot;12&quot;,&quot;volume&quot;:&quot;25&quot;},&quot;isTemporary&quot;:false}]},{&quot;citationID&quot;:&quot;MENDELEY_CITATION_daad4a88-2cdd-4305-98ba-32215e9809ca&quot;,&quot;properties&quot;:{&quot;noteIndex&quot;:0},&quot;isEdited&quot;:false,&quot;manualOverride&quot;:{&quot;isManuallyOverridden&quot;:false,&quot;citeprocText&quot;:&quot;(42)&quot;,&quot;manualOverrideText&quot;:&quot;&quot;},&quot;citationTag&quot;:&quot;MENDELEY_CITATION_v3_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&quot;,&quot;citationItems&quot;:[{&quot;id&quot;:&quot;83ff45ad-1a04-3cac-b0f2-98a468be730b&quot;,&quot;itemData&quot;:{&quot;type&quot;:&quot;article-journal&quot;,&quot;id&quot;:&quot;83ff45ad-1a04-3cac-b0f2-98a468be730b&quot;,&quot;title&quot;:&quot;GlycoWorkbench: A Tool for the Computer-Assisted Annotation of Mass Spectra of Glycans&quot;,&quot;author&quot;:[{&quot;family&quot;:&quot;Ceroni&quot;,&quot;given&quot;:&quot;Alessio&quot;,&quot;parse-names&quot;:false,&quot;dropping-particle&quot;:&quot;&quot;,&quot;non-dropping-particle&quot;:&quot;&quot;},{&quot;family&quot;:&quot;Maass&quot;,&quot;given&quot;:&quot;Kai&quot;,&quot;parse-names&quot;:false,&quot;dropping-particle&quot;:&quot;&quot;,&quot;non-dropping-particle&quot;:&quot;&quot;},{&quot;family&quot;:&quot;Geyer&quot;,&quot;given&quot;:&quot;Hildegard&quot;,&quot;parse-names&quot;:false,&quot;dropping-particle&quot;:&quot;&quot;,&quot;non-dropping-particle&quot;:&quot;&quot;},{&quot;family&quot;:&quot;Geyer&quot;,&quot;given&quot;:&quot;Rudolf&quot;,&quot;parse-names&quot;:false,&quot;dropping-particle&quot;:&quot;&quot;,&quot;non-dropping-particle&quot;:&quot;&quot;},{&quot;family&quot;:&quot;Dell&quot;,&quot;given&quot;:&quot;Anne&quot;,&quot;parse-names&quot;:false,&quot;dropping-particle&quot;:&quot;&quot;,&quot;non-dropping-particle&quot;:&quot;&quot;},{&quot;family&quot;:&quot;Haslam&quot;,&quot;given&quot;:&quot;Stuart M.&quot;,&quot;parse-names&quot;:false,&quot;dropping-particle&quot;:&quot;&quot;,&quot;non-dropping-particle&quot;:&quot;&quot;}],&quot;container-title&quot;:&quot;Journal of Proteome Research&quot;,&quot;DOI&quot;:&quot;10.1021/pr7008252&quot;,&quot;ISSN&quot;:&quot;1535-3893&quot;,&quot;issued&quot;:{&quot;date-parts&quot;:[[2008,4,1]]},&quot;page&quot;:&quot;1650-1659&quot;,&quot;issue&quot;:&quot;4&quot;,&quot;volume&quot;:&quot;7&quot;,&quot;container-title-short&quot;:&quot;&quot;},&quot;isTemporary&quot;:false}]},{&quot;citationID&quot;:&quot;MENDELEY_CITATION_a0a1f4fa-ea8b-4098-afe7-676b32100938&quot;,&quot;properties&quot;:{&quot;noteIndex&quot;:0},&quot;isEdited&quot;:false,&quot;manualOverride&quot;:{&quot;isManuallyOverridden&quot;:false,&quot;citeprocText&quot;:&quot;(37)&quot;,&quot;manualOverrideText&quot;:&quot;&quot;},&quot;citationTag&quot;:&quot;MENDELEY_CITATION_v3_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&quot;,&quot;citationItems&quot;:[{&quot;id&quot;:&quot;11da524f-d378-3b01-821d-f5ea62b78ee6&quot;,&quot;itemData&quot;:{&quot;type&quot;:&quot;article-journal&quot;,&quot;id&quot;:&quot;11da524f-d378-3b01-821d-f5ea62b78ee6&quot;,&quot;title&quot;:&quot;Integrated GlycoProteome Analyzer (I-GPA) for Automated Identification and Quantitation of Site-Specific N-Glycosylation&quot;,&quot;author&quot;:[{&quot;family&quot;:&quot;Park&quot;,&quot;given&quot;:&quot;Gun Wook&quot;,&quot;parse-names&quot;:false,&quot;dropping-particle&quot;:&quot;&quot;,&quot;non-dropping-particle&quot;:&quot;&quot;},{&quot;family&quot;:&quot;Kim&quot;,&quot;given&quot;:&quot;Jin Young&quot;,&quot;parse-names&quot;:false,&quot;dropping-particle&quot;:&quot;&quot;,&quot;non-dropping-particle&quot;:&quot;&quot;},{&quot;family&quot;:&quot;Hwang&quot;,&quot;given&quot;:&quot;Heeyoun&quot;,&quot;parse-names&quot;:false,&quot;dropping-particle&quot;:&quot;&quot;,&quot;non-dropping-particle&quot;:&quot;&quot;},{&quot;family&quot;:&quot;Lee&quot;,&quot;given&quot;:&quot;Ju Yeon&quot;,&quot;parse-names&quot;:false,&quot;dropping-particle&quot;:&quot;&quot;,&quot;non-dropping-particle&quot;:&quot;&quot;},{&quot;family&quot;:&quot;Ahn&quot;,&quot;given&quot;:&quot;Young Hee&quot;,&quot;parse-names&quot;:false,&quot;dropping-particle&quot;:&quot;&quot;,&quot;non-dropping-particle&quot;:&quot;&quot;},{&quot;family&quot;:&quot;Lee&quot;,&quot;given&quot;:&quot;Hyun Kyoung&quot;,&quot;parse-names&quot;:false,&quot;dropping-particle&quot;:&quot;&quot;,&quot;non-dropping-particle&quot;:&quot;&quot;},{&quot;family&quot;:&quot;Ji&quot;,&quot;given&quot;:&quot;Eun Sun&quot;,&quot;parse-names&quot;:false,&quot;dropping-particle&quot;:&quot;&quot;,&quot;non-dropping-particle&quot;:&quot;&quot;},{&quot;family&quot;:&quot;Kim&quot;,&quot;given&quot;:&quot;Kwang Hoe&quot;,&quot;parse-names&quot;:false,&quot;dropping-particle&quot;:&quot;&quot;,&quot;non-dropping-particle&quot;:&quot;&quot;},{&quot;family&quot;:&quot;Jeong&quot;,&quot;given&quot;:&quot;Hoi Keun&quot;,&quot;parse-names&quot;:false,&quot;dropping-particle&quot;:&quot;&quot;,&quot;non-dropping-particle&quot;:&quot;&quot;},{&quot;family&quot;:&quot;Yun&quot;,&quot;given&quot;:&quot;Ki Na&quot;,&quot;parse-names&quot;:false,&quot;dropping-particle&quot;:&quot;&quot;,&quot;non-dropping-particle&quot;:&quot;&quot;},{&quot;family&quot;:&quot;Kim&quot;,&quot;given&quot;:&quot;Yong-Sam&quot;,&quot;parse-names&quot;:false,&quot;dropping-particle&quot;:&quot;&quot;,&quot;non-dropping-particle&quot;:&quot;&quot;},{&quot;family&quot;:&quot;Ko&quot;,&quot;given&quot;:&quot;Jeong-Heon&quot;,&quot;parse-names&quot;:false,&quot;dropping-particle&quot;:&quot;&quot;,&quot;non-dropping-particle&quot;:&quot;&quot;},{&quot;family&quot;:&quot;An&quot;,&quot;given&quot;:&quot;Hyun Joo&quot;,&quot;parse-names&quot;:false,&quot;dropping-particle&quot;:&quot;&quot;,&quot;non-dropping-particle&quot;:&quot;&quot;},{&quot;family&quot;:&quot;Kim&quot;,&quot;given&quot;:&quot;Jae Han&quot;,&quot;parse-names&quot;:false,&quot;dropping-particle&quot;:&quot;&quot;,&quot;non-dropping-particle&quot;:&quot;&quot;},{&quot;family&quot;:&quot;Paik&quot;,&quot;given&quot;:&quot;Young-Ki&quot;,&quot;parse-names&quot;:false,&quot;dropping-particle&quot;:&quot;&quot;,&quot;non-dropping-particle&quot;:&quot;&quot;},{&quot;family&quot;:&quot;Yoo&quot;,&quot;given&quot;:&quot;Jong Shin&quot;,&quot;parse-names&quot;:false,&quot;dropping-particle&quot;:&quot;&quot;,&quot;non-dropping-particle&quot;:&quot;&quot;}],&quot;container-title&quot;:&quot;Scientific Reports&quot;,&quot;DOI&quot;:&quot;10.1038/srep21175&quot;,&quot;ISSN&quot;:&quot;2045-2322&quot;,&quot;issued&quot;:{&quot;date-parts&quot;:[[2016,2,24]]},&quot;page&quot;:&quot;21175&quot;,&quot;abstract&quot;:&quot;&lt;p&gt; Human glycoproteins exhibit enormous heterogeneity at each N-glycosite, but few studies have attempted to globally characterize the site-specific structural features. We have developed Integrated GlycoProteome Analyzer (I-GPA) including mapping system for complex N-glycoproteomes, which combines methods for tandem mass spectrometry with a database search and algorithmic suite. Using an &lt;italic&gt;N-&lt;/italic&gt; glycopeptide database that we constructed, we created novel scoring algorithms with decoy glycopeptides, where 95 &lt;italic&gt;N-&lt;/italic&gt; glycopeptides from standard α1-acid glycoprotein were identified with 0% false positives, giving the same results as manual validation. Additionally automated label-free quantitation method was first developed that utilizes the combined intensity of top three isotope peaks at three highest MS spectral points. The efficiency of I-GPA was demonstrated by automatically identifying 619 site-specific &lt;italic&gt;N-&lt;/italic&gt; glycopeptides with FDR ≤ 1%, and simultaneously quantifying 598 &lt;italic&gt;N-&lt;/italic&gt; glycopeptides, from human plasma samples that are known to contain highly glycosylated proteins. Thus, I-GPA platform could make a major breakthrough in high-throughput mapping of complex N-glycoproteomes, which can be applied to biomarker discovery and ongoing global human proteome project. &lt;/p&gt;&quot;,&quot;issue&quot;:&quot;1&quot;,&quot;volume&quot;:&quot;6&quot;,&quot;container-title-short&quot;:&quot;&quot;},&quot;isTemporary&quot;:false}]},{&quot;citationID&quot;:&quot;MENDELEY_CITATION_1026c2ac-ca07-440a-8db5-9f71bccb4a34&quot;,&quot;properties&quot;:{&quot;noteIndex&quot;:0},&quot;isEdited&quot;:false,&quot;manualOverride&quot;:{&quot;isManuallyOverridden&quot;:false,&quot;citeprocText&quot;:&quot;(37)&quot;,&quot;manualOverrideText&quot;:&quot;&quot;},&quot;citationTag&quot;:&quot;MENDELEY_CITATION_v3_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&quot;,&quot;citationItems&quot;:[{&quot;id&quot;:&quot;11da524f-d378-3b01-821d-f5ea62b78ee6&quot;,&quot;itemData&quot;:{&quot;type&quot;:&quot;article-journal&quot;,&quot;id&quot;:&quot;11da524f-d378-3b01-821d-f5ea62b78ee6&quot;,&quot;title&quot;:&quot;Integrated GlycoProteome Analyzer (I-GPA) for Automated Identification and Quantitation of Site-Specific N-Glycosylation&quot;,&quot;author&quot;:[{&quot;family&quot;:&quot;Park&quot;,&quot;given&quot;:&quot;Gun Wook&quot;,&quot;parse-names&quot;:false,&quot;dropping-particle&quot;:&quot;&quot;,&quot;non-dropping-particle&quot;:&quot;&quot;},{&quot;family&quot;:&quot;Kim&quot;,&quot;given&quot;:&quot;Jin Young&quot;,&quot;parse-names&quot;:false,&quot;dropping-particle&quot;:&quot;&quot;,&quot;non-dropping-particle&quot;:&quot;&quot;},{&quot;family&quot;:&quot;Hwang&quot;,&quot;given&quot;:&quot;Heeyoun&quot;,&quot;parse-names&quot;:false,&quot;dropping-particle&quot;:&quot;&quot;,&quot;non-dropping-particle&quot;:&quot;&quot;},{&quot;family&quot;:&quot;Lee&quot;,&quot;given&quot;:&quot;Ju Yeon&quot;,&quot;parse-names&quot;:false,&quot;dropping-particle&quot;:&quot;&quot;,&quot;non-dropping-particle&quot;:&quot;&quot;},{&quot;family&quot;:&quot;Ahn&quot;,&quot;given&quot;:&quot;Young Hee&quot;,&quot;parse-names&quot;:false,&quot;dropping-particle&quot;:&quot;&quot;,&quot;non-dropping-particle&quot;:&quot;&quot;},{&quot;family&quot;:&quot;Lee&quot;,&quot;given&quot;:&quot;Hyun Kyoung&quot;,&quot;parse-names&quot;:false,&quot;dropping-particle&quot;:&quot;&quot;,&quot;non-dropping-particle&quot;:&quot;&quot;},{&quot;family&quot;:&quot;Ji&quot;,&quot;given&quot;:&quot;Eun Sun&quot;,&quot;parse-names&quot;:false,&quot;dropping-particle&quot;:&quot;&quot;,&quot;non-dropping-particle&quot;:&quot;&quot;},{&quot;family&quot;:&quot;Kim&quot;,&quot;given&quot;:&quot;Kwang Hoe&quot;,&quot;parse-names&quot;:false,&quot;dropping-particle&quot;:&quot;&quot;,&quot;non-dropping-particle&quot;:&quot;&quot;},{&quot;family&quot;:&quot;Jeong&quot;,&quot;given&quot;:&quot;Hoi Keun&quot;,&quot;parse-names&quot;:false,&quot;dropping-particle&quot;:&quot;&quot;,&quot;non-dropping-particle&quot;:&quot;&quot;},{&quot;family&quot;:&quot;Yun&quot;,&quot;given&quot;:&quot;Ki Na&quot;,&quot;parse-names&quot;:false,&quot;dropping-particle&quot;:&quot;&quot;,&quot;non-dropping-particle&quot;:&quot;&quot;},{&quot;family&quot;:&quot;Kim&quot;,&quot;given&quot;:&quot;Yong-Sam&quot;,&quot;parse-names&quot;:false,&quot;dropping-particle&quot;:&quot;&quot;,&quot;non-dropping-particle&quot;:&quot;&quot;},{&quot;family&quot;:&quot;Ko&quot;,&quot;given&quot;:&quot;Jeong-Heon&quot;,&quot;parse-names&quot;:false,&quot;dropping-particle&quot;:&quot;&quot;,&quot;non-dropping-particle&quot;:&quot;&quot;},{&quot;family&quot;:&quot;An&quot;,&quot;given&quot;:&quot;Hyun Joo&quot;,&quot;parse-names&quot;:false,&quot;dropping-particle&quot;:&quot;&quot;,&quot;non-dropping-particle&quot;:&quot;&quot;},{&quot;family&quot;:&quot;Kim&quot;,&quot;given&quot;:&quot;Jae Han&quot;,&quot;parse-names&quot;:false,&quot;dropping-particle&quot;:&quot;&quot;,&quot;non-dropping-particle&quot;:&quot;&quot;},{&quot;family&quot;:&quot;Paik&quot;,&quot;given&quot;:&quot;Young-Ki&quot;,&quot;parse-names&quot;:false,&quot;dropping-particle&quot;:&quot;&quot;,&quot;non-dropping-particle&quot;:&quot;&quot;},{&quot;family&quot;:&quot;Yoo&quot;,&quot;given&quot;:&quot;Jong Shin&quot;,&quot;parse-names&quot;:false,&quot;dropping-particle&quot;:&quot;&quot;,&quot;non-dropping-particle&quot;:&quot;&quot;}],&quot;container-title&quot;:&quot;Scientific Reports&quot;,&quot;DOI&quot;:&quot;10.1038/srep21175&quot;,&quot;ISSN&quot;:&quot;2045-2322&quot;,&quot;issued&quot;:{&quot;date-parts&quot;:[[2016,2,24]]},&quot;page&quot;:&quot;21175&quot;,&quot;abstract&quot;:&quot;&lt;p&gt; Human glycoproteins exhibit enormous heterogeneity at each N-glycosite, but few studies have attempted to globally characterize the site-specific structural features. We have developed Integrated GlycoProteome Analyzer (I-GPA) including mapping system for complex N-glycoproteomes, which combines methods for tandem mass spectrometry with a database search and algorithmic suite. Using an &lt;italic&gt;N-&lt;/italic&gt; glycopeptide database that we constructed, we created novel scoring algorithms with decoy glycopeptides, where 95 &lt;italic&gt;N-&lt;/italic&gt; glycopeptides from standard α1-acid glycoprotein were identified with 0% false positives, giving the same results as manual validation. Additionally automated label-free quantitation method was first developed that utilizes the combined intensity of top three isotope peaks at three highest MS spectral points. The efficiency of I-GPA was demonstrated by automatically identifying 619 site-specific &lt;italic&gt;N-&lt;/italic&gt; glycopeptides with FDR ≤ 1%, and simultaneously quantifying 598 &lt;italic&gt;N-&lt;/italic&gt; glycopeptides, from human plasma samples that are known to contain highly glycosylated proteins. Thus, I-GPA platform could make a major breakthrough in high-throughput mapping of complex N-glycoproteomes, which can be applied to biomarker discovery and ongoing global human proteome project. &lt;/p&gt;&quot;,&quot;issue&quot;:&quot;1&quot;,&quot;volume&quot;:&quot;6&quot;,&quot;container-title-short&quot;:&quot;&quot;},&quot;isTemporary&quot;:false}]},{&quot;citationID&quot;:&quot;MENDELEY_CITATION_6e570879-7942-4d4d-836d-1c460db4be16&quot;,&quot;properties&quot;:{&quot;noteIndex&quot;:0},&quot;isEdited&quot;:false,&quot;manualOverride&quot;:{&quot;isManuallyOverridden&quot;:false,&quot;citeprocText&quot;:&quot;(43, 44)&quot;,&quot;manualOverrideText&quot;:&quot;&quot;},&quot;citationTag&quot;:&quot;MENDELEY_CITATION_v3_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&quot;,&quot;citationItems&quot;:[{&quot;id&quot;:&quot;6bbc6a1a-54c5-33db-a3c5-97b870abc266&quot;,&quot;itemData&quot;:{&quot;type&quot;:&quot;article-journal&quot;,&quot;id&quot;:&quot;6bbc6a1a-54c5-33db-a3c5-97b870abc266&quot;,&quot;title&quot;:&quot;Energy-resolved collision-induced dissociation pathways of model N-linked glycopeptides: implications for capturing glycan connectivity and peptide sequence in a single experiment&quot;,&quot;author&quot;:[{&quot;family&quot;:&quot;Kolli&quot;,&quot;given&quot;:&quot;Venkata&quot;,&quot;parse-names&quot;:false,&quot;dropping-particle&quot;:&quot;&quot;,&quot;non-dropping-particle&quot;:&quot;&quot;},{&quot;family&quot;:&quot;Dodds&quot;,&quot;given&quot;:&quot;Eric D.&quot;,&quot;parse-names&quot;:false,&quot;dropping-particle&quot;:&quot;&quot;,&quot;non-dropping-particle&quot;:&quot;&quot;}],&quot;container-title&quot;:&quot;The Analyst&quot;,&quot;container-title-short&quot;:&quot;Analyst&quot;,&quot;DOI&quot;:&quot;10.1039/c3an02342g&quot;,&quot;ISSN&quot;:&quot;0003-2654&quot;,&quot;issued&quot;:{&quot;date-parts&quot;:[[2014]]},&quot;page&quot;:&quot;2144&quot;,&quot;issue&quot;:&quot;9&quot;,&quot;volume&quot;:&quot;139&quot;},&quot;isTemporary&quot;:false},{&quot;id&quot;:&quot;873ac4c1-8941-339b-8a77-aad7289d9553&quot;,&quot;itemData&quot;:{&quot;type&quot;:&quot;article-journal&quot;,&quot;id&quot;:&quot;873ac4c1-8941-339b-8a77-aad7289d9553&quot;,&quot;title&quot;:&quot;Low Collision Energy Fragmentation in Structure-Specific Glycoproteomics Analysis&quot;,&quot;author&quot;:[{&quot;family&quot;:&quot;Sanda&quot;,&quot;given&quot;:&quot;Miloslav&quot;,&quot;parse-names&quot;:false,&quot;dropping-particle&quot;:&quot;&quot;,&quot;non-dropping-particle&quot;:&quot;&quot;},{&quot;family&quot;:&quot;Benicky&quot;,&quot;given&quot;:&quot;Julius&quot;,&quot;parse-names&quot;:false,&quot;dropping-particle&quot;:&quot;&quot;,&quot;non-dropping-particle&quot;:&quot;&quot;},{&quot;family&quot;:&quot;Goldman&quot;,&quot;given&quot;:&quot;Radoslav&quot;,&quot;parse-names&quot;:false,&quot;dropping-particle&quot;:&quot;&quot;,&quot;non-dropping-particle&quot;:&quot;&quot;}],&quot;container-title&quot;:&quot;Analytical Chemistry&quot;,&quot;DOI&quot;:&quot;10.1021/acs.analchem.0c00519&quot;,&quot;ISSN&quot;:&quot;0003-2700&quot;,&quot;issued&quot;:{&quot;date-parts&quot;:[[2020,6,16]]},&quot;page&quot;:&quot;8262-8267&quot;,&quot;issue&quot;:&quot;12&quot;,&quot;volume&quot;:&quot;92&quot;,&quot;container-title-short&quot;:&quot;&quot;},&quot;isTemporary&quot;:false}]},{&quot;citationID&quot;:&quot;MENDELEY_CITATION_619d63f7-fdac-4434-858f-916b2e82e195&quot;,&quot;properties&quot;:{&quot;noteIndex&quot;:0},&quot;isEdited&quot;:false,&quot;manualOverride&quot;:{&quot;isManuallyOverridden&quot;:false,&quot;citeprocText&quot;:&quot;(15)&quot;,&quot;manualOverrideText&quot;:&quot;&quot;},&quot;citationTag&quot;:&quot;MENDELEY_CITATION_v3_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&quot;,&quot;citationItems&quot;:[{&quot;id&quot;:&quot;88501c1d-53ab-3339-91ee-6a7d97bc1eb3&quot;,&quot;itemData&quot;:{&quot;type&quot;:&quot;article-journal&quot;,&quot;id&quot;:&quot;88501c1d-53ab-3339-91ee-6a7d97bc1eb3&quot;,&quot;title&quot;:&quot;pGlyco 2.0 enables precision N-glycoproteomics with comprehensive quality control and one-step mass spectrometry for intact glycopeptide identification&quot;,&quot;groupId&quot;:&quot;a5d447d3-8016-30b4-a71d-908522dd6ac7&quot;,&quot;author&quot;:[{&quot;family&quot;:&quot;Liu&quot;,&quot;given&quot;:&quot;Ming-Qi&quot;,&quot;parse-names&quot;:false,&quot;dropping-particle&quot;:&quot;&quot;,&quot;non-dropping-particle&quot;:&quot;&quot;},{&quot;family&quot;:&quot;Zeng&quot;,&quot;given&quot;:&quot;Wen-Feng&quot;,&quot;parse-names&quot;:false,&quot;dropping-particle&quot;:&quot;&quot;,&quot;non-dropping-particle&quot;:&quot;&quot;},{&quot;family&quot;:&quot;Fang&quot;,&quot;given&quot;:&quot;Pan&quot;,&quot;parse-names&quot;:false,&quot;dropping-particle&quot;:&quot;&quot;,&quot;non-dropping-particle&quot;:&quot;&quot;},{&quot;family&quot;:&quot;Cao&quot;,&quot;given&quot;:&quot;Wei-Qian&quot;,&quot;parse-names&quot;:false,&quot;dropping-particle&quot;:&quot;&quot;,&quot;non-dropping-particle&quot;:&quot;&quot;},{&quot;family&quot;:&quot;Liu&quot;,&quot;given&quot;:&quot;Chao&quot;,&quot;parse-names&quot;:false,&quot;dropping-particle&quot;:&quot;&quot;,&quot;non-dropping-particle&quot;:&quot;&quot;},{&quot;family&quot;:&quot;Yan&quot;,&quot;given&quot;:&quot;Guo-Quan&quot;,&quot;parse-names&quot;:false,&quot;dropping-particle&quot;:&quot;&quot;,&quot;non-dropping-particle&quot;:&quot;&quot;},{&quot;family&quot;:&quot;Zhang&quot;,&quot;given&quot;:&quot;Yang&quot;,&quot;parse-names&quot;:false,&quot;dropping-particle&quot;:&quot;&quot;,&quot;non-dropping-particle&quot;:&quot;&quot;},{&quot;family&quot;:&quot;Peng&quot;,&quot;given&quot;:&quot;Chao&quot;,&quot;parse-names&quot;:false,&quot;dropping-particle&quot;:&quot;&quot;,&quot;non-dropping-particle&quot;:&quot;&quot;},{&quot;family&quot;:&quot;Wu&quot;,&quot;given&quot;:&quot;Jian-Qiang&quot;,&quot;parse-names&quot;:false,&quot;dropping-particle&quot;:&quot;&quot;,&quot;non-dropping-particle&quot;:&quot;&quot;},{&quot;family&quot;:&quot;Zhang&quot;,&quot;given&quot;:&quot;Xiao-Jin&quot;,&quot;parse-names&quot;:false,&quot;dropping-particle&quot;:&quot;&quot;,&quot;non-dropping-particle&quot;:&quot;&quot;},{&quot;family&quot;:&quot;Tu&quot;,&quot;given&quot;:&quot;Hui-Jun&quot;,&quot;parse-names&quot;:false,&quot;dropping-particle&quot;:&quot;&quot;,&quot;non-dropping-particle&quot;:&quot;&quot;},{&quot;family&quot;:&quot;Chi&quot;,&quot;given&quot;:&quot;Hao&quot;,&quot;parse-names&quot;:false,&quot;dropping-particle&quot;:&quot;&quot;,&quot;non-dropping-particle&quot;:&quot;&quot;},{&quot;family&quot;:&quot;Sun&quot;,&quot;given&quot;:&quot;Rui-Xiang&quot;,&quot;parse-names&quot;:false,&quot;dropping-particle&quot;:&quot;&quot;,&quot;non-dropping-particle&quot;:&quot;&quot;},{&quot;family&quot;:&quot;Cao&quot;,&quot;given&quot;:&quot;Yong&quot;,&quot;parse-names&quot;:false,&quot;dropping-particle&quot;:&quot;&quot;,&quot;non-dropping-particle&quot;:&quot;&quot;},{&quot;family&quot;:&quot;Dong&quot;,&quot;given&quot;:&quot;Meng-Qiu&quot;,&quot;parse-names&quot;:false,&quot;dropping-particle&quot;:&quot;&quot;,&quot;non-dropping-particle&quot;:&quot;&quot;},{&quot;family&quot;:&quot;Jiang&quot;,&quot;given&quot;:&quot;Bi-Yun&quot;,&quot;parse-names&quot;:false,&quot;dropping-particle&quot;:&quot;&quot;,&quot;non-dropping-particle&quot;:&quot;&quot;},{&quot;family&quot;:&quot;Huang&quot;,&quot;given&quot;:&quot;Jiang-Ming&quot;,&quot;parse-names&quot;:false,&quot;dropping-particle&quot;:&quot;&quot;,&quot;non-dropping-particle&quot;:&quot;&quot;},{&quot;family&quot;:&quot;Shen&quot;,&quot;given&quot;:&quot;Hua-Li&quot;,&quot;parse-names&quot;:false,&quot;dropping-particle&quot;:&quot;&quot;,&quot;non-dropping-particle&quot;:&quot;&quot;},{&quot;family&quot;:&quot;Wong&quot;,&quot;given&quot;:&quot;Catherine C. L.&quot;,&quot;parse-names&quot;:false,&quot;dropping-particle&quot;:&quot;&quot;,&quot;non-dropping-particle&quot;:&quot;&quot;},{&quot;family&quot;:&quot;He&quot;,&quot;given&quot;:&quot;Si-Min&quot;,&quot;parse-names&quot;:false,&quot;dropping-particle&quot;:&quot;&quot;,&quot;non-dropping-particle&quot;:&quot;&quot;},{&quot;family&quot;:&quot;Yang&quot;,&quot;given&quot;:&quot;Peng-Yuan&quot;,&quot;parse-names&quot;:false,&quot;dropping-particle&quot;:&quot;&quot;,&quot;non-dropping-particle&quot;:&quot;&quot;}],&quot;container-title&quot;:&quot;Nature Communications&quot;,&quot;DOI&quot;:&quot;10.1038/s41467-017-00535-2&quot;,&quot;ISSN&quot;:&quot;2041-1723&quot;,&quot;issued&quot;:{&quot;date-parts&quot;:[[2017,12,5]]},&quot;page&quot;:&quot;438&quot;,&quot;issue&quot;:&quot;1&quot;,&quot;volume&quot;:&quot;8&quot;,&quot;container-title-short&quot;:&quot;&quot;},&quot;isTemporary&quot;:false}]},{&quot;citationID&quot;:&quot;MENDELEY_CITATION_075ff75b-c6bf-4edf-ab9b-4e5d3776022e&quot;,&quot;properties&quot;:{&quot;noteIndex&quot;:0},&quot;isEdited&quot;:false,&quot;manualOverride&quot;:{&quot;isManuallyOverridden&quot;:false,&quot;citeprocText&quot;:&quot;(34, 40, 45, 46)&quot;,&quot;manualOverrideText&quot;:&quot;&quot;},&quot;citationTag&quot;:&quot;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&quot;,&quot;citationItems&quot;:[{&quot;id&quot;:&quot;3eb4d00d-7c39-3b0d-911d-5e03790eee23&quot;,&quot;itemData&quot;:{&quot;type&quot;:&quot;article-journal&quot;,&quot;id&quot;:&quot;3eb4d00d-7c39-3b0d-911d-5e03790eee23&quot;,&quot;title&quot;:&quot;Hyper-truncated Asn355- and Asn391-glycans modulate the activity of neutrophil granule myeloperoxidase&quot;,&quot;author&quot;:[{&quot;family&quot;:&quot;Tjondro&quot;,&quot;given&quot;:&quot;Harry C.&quot;,&quot;parse-names&quot;:false,&quot;dropping-particle&quot;:&quot;&quot;,&quot;non-dropping-particle&quot;:&quot;&quot;},{&quot;family&quot;:&quot;Ugonotti&quot;,&quot;given&quot;:&quot;Julian&quot;,&quot;parse-names&quot;:false,&quot;dropping-particle&quot;:&quot;&quot;,&quot;non-dropping-particle&quot;:&quot;&quot;},{&quot;family&quot;:&quot;Kawahara&quot;,&quot;given&quot;:&quot;Rebeca&quot;,&quot;parse-names&quot;:false,&quot;dropping-particle&quot;:&quot;&quot;,&quot;non-dropping-particle&quot;:&quot;&quot;},{&quot;family&quot;:&quot;Chatterjee&quot;,&quot;given&quot;:&quot;Sayantani&quot;,&quot;parse-names&quot;:false,&quot;dropping-particle&quot;:&quot;&quot;,&quot;non-dropping-particle&quot;:&quot;&quot;},{&quot;family&quot;:&quot;Loke&quot;,&quot;given&quot;:&quot;Ian&quot;,&quot;parse-names&quot;:false,&quot;dropping-particle&quot;:&quot;&quot;,&quot;non-dropping-particle&quot;:&quot;&quot;},{&quot;family&quot;:&quot;Chen&quot;,&quot;given&quot;:&quot;Siyun&quot;,&quot;parse-names&quot;:false,&quot;dropping-particle&quot;:&quot;&quot;,&quot;non-dropping-particle&quot;:&quot;&quot;},{&quot;family&quot;:&quot;Soltermann&quot;,&quot;given&quot;:&quot;Fabian&quot;,&quot;parse-names&quot;:false,&quot;dropping-particle&quot;:&quot;&quot;,&quot;non-dropping-particle&quot;:&quot;&quot;},{&quot;family&quot;:&quot;Hinneburg&quot;,&quot;given&quot;:&quot;Hannes&quot;,&quot;parse-names&quot;:false,&quot;dropping-particle&quot;:&quot;&quot;,&quot;non-dropping-particle&quot;:&quot;&quot;},{&quot;family&quot;:&quot;Parker&quot;,&quot;given&quot;:&quot;Benjamin L.&quot;,&quot;parse-names&quot;:false,&quot;dropping-particle&quot;:&quot;&quot;,&quot;non-dropping-particle&quot;:&quot;&quot;},{&quot;family&quot;:&quot;Venkatakrishnan&quot;,&quot;given&quot;:&quot;Vignesh&quot;,&quot;parse-names&quot;:false,&quot;dropping-particle&quot;:&quot;&quot;,&quot;non-dropping-particle&quot;:&quot;&quot;},{&quot;family&quot;:&quot;Dieckmann&quot;,&quot;given&quot;:&quot;Regis&quot;,&quot;parse-names&quot;:false,&quot;dropping-particle&quot;:&quot;&quot;,&quot;non-dropping-particle&quot;:&quot;&quot;},{&quot;family&quot;:&quot;Grant&quot;,&quot;given&quot;:&quot;Oliver C.&quot;,&quot;parse-names&quot;:false,&quot;dropping-particle&quot;:&quot;&quot;,&quot;non-dropping-particle&quot;:&quot;&quot;},{&quot;family&quot;:&quot;Bylund&quot;,&quot;given&quot;:&quot;Johan&quot;,&quot;parse-names&quot;:false,&quot;dropping-particle&quot;:&quot;&quot;,&quot;non-dropping-particle&quot;:&quot;&quot;},{&quot;family&quot;:&quot;Rodger&quot;,&quot;given&quot;:&quot;Alison&quot;,&quot;parse-names&quot;:false,&quot;dropping-particle&quot;:&quot;&quot;,&quot;non-dropping-particle&quot;:&quot;&quot;},{&quot;family&quot;:&quot;Woods&quot;,&quot;given&quot;:&quot;Robert J.&quot;,&quot;parse-names&quot;:false,&quot;dropping-particle&quot;:&quot;&quot;,&quot;non-dropping-particle&quot;:&quot;&quot;},{&quot;family&quot;:&quot;Karlsson-Bengtsson&quot;,&quot;given&quot;:&quot;Anna&quot;,&quot;parse-names&quot;:false,&quot;dropping-particle&quot;:&quot;&quot;,&quot;non-dropping-particle&quot;:&quot;&quot;},{&quot;family&quot;:&quot;Struwe&quot;,&quot;given&quot;:&quot;Weston B.&quot;,&quot;parse-names&quot;:false,&quot;dropping-particle&quot;:&quot;&quot;,&quot;non-dropping-particle&quot;:&quot;&quot;},{&quot;family&quot;:&quot;Thaysen-Andersen&quot;,&quot;given&quot;:&quot;Morten&quot;,&quot;parse-names&quot;:false,&quot;dropping-particle&quot;:&quot;&quot;,&quot;non-dropping-particle&quot;:&quot;&quot;}],&quot;container-title&quot;:&quot;Journal of Biological Chemistry&quot;,&quot;DOI&quot;:&quot;10.1074/jbc.RA120.016342&quot;,&quot;ISSN&quot;:&quot;00219258&quot;,&quot;issued&quot;:{&quot;date-parts&quot;:[[2021,1]]},&quot;page&quot;:&quot;100144&quot;,&quot;volume&quot;:&quot;296&quot;,&quot;container-title-short&quot;:&quot;&quot;},&quot;isTemporary&quot;:false},{&quot;id&quot;:&quot;5f39afbf-c1b9-3247-8a95-21366ff45fb8&quot;,&quot;itemData&quot;:{&quot;type&quot;:&quot;article-journal&quot;,&quot;id&quot;:&quot;5f39afbf-c1b9-3247-8a95-21366ff45fb8&quot;,&quot;title&quot;:&quot;&lt;i&gt;N&lt;/i&gt; -acetyl-β-D-hexosaminidases mediate the generation of paucimannosidic proteins via a putative noncanonical truncation pathway in human neutrophils&quot;,&quot;author&quot;:[{&quot;family&quot;:&quot;Ugonotti&quot;,&quot;given&quot;:&quot;Julian&quot;,&quot;parse-names&quot;:false,&quot;dropping-particle&quot;:&quot;&quot;,&quot;non-dropping-particle&quot;:&quot;&quot;},{&quot;family&quot;:&quot;Kawahara&quot;,&quot;given&quot;:&quot;Rebeca&quot;,&quot;parse-names&quot;:false,&quot;dropping-particle&quot;:&quot;&quot;,&quot;non-dropping-particle&quot;:&quot;&quot;},{&quot;family&quot;:&quot;Loke&quot;,&quot;given&quot;:&quot;Ian&quot;,&quot;parse-names&quot;:false,&quot;dropping-particle&quot;:&quot;&quot;,&quot;non-dropping-particle&quot;:&quot;&quot;},{&quot;family&quot;:&quot;Zhu&quot;,&quot;given&quot;:&quot;Yuqi&quot;,&quot;parse-names&quot;:false,&quot;dropping-particle&quot;:&quot;&quot;,&quot;non-dropping-particle&quot;:&quot;&quot;},{&quot;family&quot;:&quot;Chatterjee&quot;,&quot;given&quot;:&quot;Sayantani&quot;,&quot;parse-names&quot;:false,&quot;dropping-particle&quot;:&quot;&quot;,&quot;non-dropping-particle&quot;:&quot;&quot;},{&quot;family&quot;:&quot;Tjondro&quot;,&quot;given&quot;:&quot;Harry C&quot;,&quot;parse-names&quot;:false,&quot;dropping-particle&quot;:&quot;&quot;,&quot;non-dropping-particle&quot;:&quot;&quot;},{&quot;family&quot;:&quot;Sumer-Bayraktar&quot;,&quot;given&quot;:&quot;Zeynep&quot;,&quot;parse-names&quot;:false,&quot;dropping-particle&quot;:&quot;&quot;,&quot;non-dropping-particle&quot;:&quot;&quot;},{&quot;family&quot;:&quot;Neelamegham&quot;,&quot;given&quot;:&quot;Sriram&quot;,&quot;parse-names&quot;:false,&quot;dropping-particle&quot;:&quot;&quot;,&quot;non-dropping-particle&quot;:&quot;&quot;},{&quot;family&quot;:&quot;Thaysen-Andersen&quot;,&quot;given&quot;:&quot;Morten&quot;,&quot;parse-names&quot;:false,&quot;dropping-particle&quot;:&quot;&quot;,&quot;non-dropping-particle&quot;:&quot;&quot;}],&quot;container-title&quot;:&quot;Glycobiology&quot;,&quot;container-title-short&quot;:&quot;Glycobiology&quot;,&quot;DOI&quot;:&quot;10.1093/glycob/cwab108&quot;,&quot;ISSN&quot;:&quot;1460-2423&quot;,&quot;issued&quot;:{&quot;date-parts&quot;:[[2022,3,30]]},&quot;page&quot;:&quot;218-229&quot;,&quot;abstract&quot;:&quot;&lt;p&gt;We recently discovered that human neutrophils express immunomodulatory glycoproteins carrying unusual and highly truncated paucimannosidic N-glycans (Man1-3GlcNAc2Fuc0–1), but their biosynthesis remains elusive. Guided by the well-characterized truncation pathway in invertebrates and plants in which the N-acetyl-β-D-hexosaminidase (Hex) isoenzymes catalyze paucimannosidic protein (PMP) formation, we here set out to test if the homologous human Hex α and β subunits encoded by HEXA and HEXB drive a similar truncation pathway in human neutrophils. To this end, we performed quantitative glycomics and glycoproteomics of several CRISPR-Cas9-edited Hex-disrupted neutrophil-like HL-60 mutants (HEXA-KO and HEXB-KO) and matching unedited cell lines. Hex disruption was validated using next-generation sequencing, enzyme-linked immunosorbent assay (ELISA), quantitative proteomics and Hex activity assays. Excitingly, all Hex-disrupted mutants displayed significantly reduced levels of paucimannosylation, particularly Man2-3GlcNAc2Fuc1, relative to unedited HL-60 suggesting that both HEXA and HEXB contribute to PMP formation via a hitherto unexplored truncation pathway in neutrophils. Quantitative N-glycomics indeed demonstrated reduced utilization of a putative noncanonical truncation pathway in favor of the canonical elongation pathway in all Hex-disrupted mutants relative to unedited controls. Quantitative glycoproteomics recapitulated the truncation-to-elongation switch in all Hex-disrupted mutants and showed a greater switch for N-glycoproteins cotrafficking with Hex to the azurophilic granules of neutrophils such as myeloperoxidase. Finally, we supported the Hex-PMP relationship by documenting that primary neutrophils isolated from an early-onset Sandhoff disease patient (HEXB−/−) displayed dramatically reduced paucimannosylation relative to neutrophils from an age-matched unaffected donor. We conclude that both human Hex α and β mediate PMP formation via a putative noncanonical truncation pathway in neutrophils.&lt;/p&gt;&quot;,&quot;issue&quot;:&quot;3&quot;,&quot;volume&quot;:&quot;32&quot;},&quot;isTemporary&quot;:false},{&quot;id&quot;:&quot;859a6f65-163e-348a-ba69-82fd1ae94c5a&quot;,&quot;itemData&quot;:{&quot;type&quot;:&quot;article-journal&quot;,&quot;id&quot;:&quot;859a6f65-163e-348a-ba69-82fd1ae94c5a&quot;,&quot;title&quot;:&quot;Neutrophil azurophilic granule glycoproteins are distinctively decorated by atypical pauci- and phosphomannose glycans&quot;,&quot;author&quot;:[{&quot;family&quot;:&quot;Reiding&quot;,&quot;given&quot;:&quot;Karli R.&quot;,&quot;parse-names&quot;:false,&quot;dropping-particle&quot;:&quot;&quot;,&quot;non-dropping-particle&quot;:&quot;&quot;},{&quot;family&quot;:&quot;Lin&quot;,&quot;given&quot;:&quot;Yu-Hsien&quot;,&quot;parse-names&quot;:false,&quot;dropping-particle&quot;:&quot;&quot;,&quot;non-dropping-particle&quot;:&quot;&quot;},{&quot;family&quot;:&quot;Alphen&quot;,&quot;given&quot;:&quot;Floris P. J.&quot;,&quot;parse-names&quot;:false,&quot;dropping-particle&quot;:&quot;&quot;,&quot;non-dropping-particle&quot;:&quot;van&quot;},{&quot;family&quot;:&quot;Meijer&quot;,&quot;given&quot;:&quot;Alexander B.&quot;,&quot;parse-names&quot;:false,&quot;dropping-particle&quot;:&quot;&quot;,&quot;non-dropping-particle&quot;:&quot;&quot;},{&quot;family&quot;:&quot;Heck&quot;,&quot;given&quot;:&quot;Albert J. R.&quot;,&quot;parse-names&quot;:false,&quot;dropping-particle&quot;:&quot;&quot;,&quot;non-dropping-particle&quot;:&quot;&quot;}],&quot;container-title&quot;:&quot;Communications Biology&quot;,&quot;DOI&quot;:&quot;10.1038/s42003-021-02555-7&quot;,&quot;ISSN&quot;:&quot;2399-3642&quot;,&quot;issued&quot;:{&quot;date-parts&quot;:[[2021,12,26]]},&quot;page&quot;:&quot;1012&quot;,&quot;abstract&quot;:&quot;&lt;p&gt; While neutrophils are critical first-responders of the immune system, they also cause tissue damage and act in a variety of autoimmune diseases. Many neutrophil proteins are &lt;italic&gt;N&lt;/italic&gt; -glycosylated, a post-translational modification that may affect, among others, enzymatic activity, receptor interaction, and protein backbone accessibility. So far, a handful neutrophil proteins were reported to be decorated with atypical small glycans (paucimannose and smaller) and phosphomannosylated glycans. To elucidate the occurrence of these atypical glycoforms across the neutrophil proteome, we performed LC-MS/MS-based (glyco)proteomics of pooled neutrophils from healthy donors, obtaining site-specific &lt;italic&gt;N&lt;/italic&gt; -glycan characterisation of &amp;gt;200 glycoproteins. We found that glycoproteins that are typically membrane-bound to be mostly decorated with high-mannose/complex &lt;italic&gt;N&lt;/italic&gt; -glycans, while secreted proteins mainly harboured complex &lt;italic&gt;N&lt;/italic&gt; -glycans. In contrast, proteins inferred to originate from azurophilic granules carried distinct and abundant paucimannosylation, asymmetric/hybrid glycans, and glycan phosphomannosylation. As these same proteins are often autoantigenic, uncovering their atypical glycosylation characteristics is an important step towards understanding autoimmune disease and improving treatment. &lt;/p&gt;&quot;,&quot;issue&quot;:&quot;1&quot;,&quot;volume&quot;:&quot;4&quot;,&quot;container-title-short&quot;:&quot;&quot;},&quot;isTemporary&quot;:false},{&quot;id&quot;:&quot;e4b8cefa-b5f8-3798-ab27-688b532c4c46&quot;,&quot;itemData&quot;:{&quot;type&quot;:&quot;article-journal&quot;,&quot;id&quot;:&quot;e4b8cefa-b5f8-3798-ab27-688b532c4c46&quot;,&quot;title&quot;:&quot;Neutrophil myeloperoxidase harbors distinct site-specific peculiarities in its glycosylation&quot;,&quot;author&quot;:[{&quot;family&quot;:&quot;Reiding&quot;,&quot;given&quot;:&quot;Karli R.&quot;,&quot;parse-names&quot;:false,&quot;dropping-particle&quot;:&quot;&quot;,&quot;non-dropping-particle&quot;:&quot;&quot;},{&quot;family&quot;:&quot;Franc&quot;,&quot;given&quot;:&quot;Vojtech&quot;,&quot;parse-names&quot;:false,&quot;dropping-particle&quot;:&quot;&quot;,&quot;non-dropping-particle&quot;:&quot;&quot;},{&quot;family&quot;:&quot;Huitema&quot;,&quot;given&quot;:&quot;Minke G.&quot;,&quot;parse-names&quot;:false,&quot;dropping-particle&quot;:&quot;&quot;,&quot;non-dropping-particle&quot;:&quot;&quot;},{&quot;family&quot;:&quot;Brouwer&quot;,&quot;given&quot;:&quot;Elisabeth&quot;,&quot;parse-names&quot;:false,&quot;dropping-particle&quot;:&quot;&quot;,&quot;non-dropping-particle&quot;:&quot;&quot;},{&quot;family&quot;:&quot;Heeringa&quot;,&quot;given&quot;:&quot;Peter&quot;,&quot;parse-names&quot;:false,&quot;dropping-particle&quot;:&quot;&quot;,&quot;non-dropping-particle&quot;:&quot;&quot;},{&quot;family&quot;:&quot;Heck&quot;,&quot;given&quot;:&quot;Albert J.R.&quot;,&quot;parse-names&quot;:false,&quot;dropping-particle&quot;:&quot;&quot;,&quot;non-dropping-particle&quot;:&quot;&quot;}],&quot;container-title&quot;:&quot;Journal of Biological Chemistry&quot;,&quot;DOI&quot;:&quot;10.1074/jbc.RA119.011098&quot;,&quot;ISSN&quot;:&quot;00219258&quot;,&quot;issued&quot;:{&quot;date-parts&quot;:[[2019,12]]},&quot;page&quot;:&quot;20233-20245&quot;,&quot;issue&quot;:&quot;52&quot;,&quot;volume&quot;:&quot;294&quot;,&quot;container-title-short&quot;:&quot;&quot;},&quot;isTemporary&quot;:false}]},{&quot;citationID&quot;:&quot;MENDELEY_CITATION_318bfe3f-f9e2-4046-bf6f-94651d7c7910&quot;,&quot;properties&quot;:{&quot;noteIndex&quot;:0},&quot;isEdited&quot;:false,&quot;manualOverride&quot;:{&quot;isManuallyOverridden&quot;:false,&quot;citeprocText&quot;:&quot;(47)&quot;,&quot;manualOverrideText&quot;:&quot;&quot;},&quot;citationTag&quot;:&quot;MENDELEY_CITATION_v3_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&quot;,&quot;citationItems&quot;:[{&quot;id&quot;:&quot;5c81b2d5-c7aa-3d4f-ab9c-7e1a3b26a8fe&quot;,&quot;itemData&quot;:{&quot;type&quot;:&quot;article-journal&quot;,&quot;id&quot;:&quot;5c81b2d5-c7aa-3d4f-ab9c-7e1a3b26a8fe&quot;,&quot;title&quot;:&quot;Proteome Analysis of Human Neutrophil Granulocytes From Patients With Monogenic Disease Using Data-independent Acquisition.&quot;,&quot;author&quot;:[{&quot;family&quot;:&quot;Grabowski&quot;,&quot;given&quot;:&quot;Piotr&quot;,&quot;parse-names&quot;:false,&quot;dropping-particle&quot;:&quot;&quot;,&quot;non-dropping-particle&quot;:&quot;&quot;},{&quot;family&quot;:&quot;Hesse&quot;,&quot;given&quot;:&quot;Sebastian&quot;,&quot;parse-names&quot;:false,&quot;dropping-particle&quot;:&quot;&quot;,&quot;non-dropping-particle&quot;:&quot;&quot;},{&quot;family&quot;:&quot;Hollizeck&quot;,&quot;given&quot;:&quot;Sebastian&quot;,&quot;parse-names&quot;:false,&quot;dropping-particle&quot;:&quot;&quot;,&quot;non-dropping-particle&quot;:&quot;&quot;},{&quot;family&quot;:&quot;Rohlfs&quot;,&quot;given&quot;:&quot;Meino&quot;,&quot;parse-names&quot;:false,&quot;dropping-particle&quot;:&quot;&quot;,&quot;non-dropping-particle&quot;:&quot;&quot;},{&quot;family&quot;:&quot;Behrends&quot;,&quot;given&quot;:&quot;Uta&quot;,&quot;parse-names&quot;:false,&quot;dropping-particle&quot;:&quot;&quot;,&quot;non-dropping-particle&quot;:&quot;&quot;},{&quot;family&quot;:&quot;Sherkat&quot;,&quot;given&quot;:&quot;Roya&quot;,&quot;parse-names&quot;:false,&quot;dropping-particle&quot;:&quot;&quot;,&quot;non-dropping-particle&quot;:&quot;&quot;},{&quot;family&quot;:&quot;Tamary&quot;,&quot;given&quot;:&quot;Hannah&quot;,&quot;parse-names&quot;:false,&quot;dropping-particle&quot;:&quot;&quot;,&quot;non-dropping-particle&quot;:&quot;&quot;},{&quot;family&quot;:&quot;Ünal&quot;,&quot;given&quot;:&quot;Ekrem&quot;,&quot;parse-names&quot;:false,&quot;dropping-particle&quot;:&quot;&quot;,&quot;non-dropping-particle&quot;:&quot;&quot;},{&quot;family&quot;:&quot;Somech&quot;,&quot;given&quot;:&quot;Raz&quot;,&quot;parse-names&quot;:false,&quot;dropping-particle&quot;:&quot;&quot;,&quot;non-dropping-particle&quot;:&quot;&quot;},{&quot;family&quot;:&quot;Patıroğlu&quot;,&quot;given&quot;:&quot;Türkan&quot;,&quot;parse-names&quot;:false,&quot;dropping-particle&quot;:&quot;&quot;,&quot;non-dropping-particle&quot;:&quot;&quot;},{&quot;family&quot;:&quot;Canzar&quot;,&quot;given&quot;:&quot;Stefan&quot;,&quot;parse-names&quot;:false,&quot;dropping-particle&quot;:&quot;&quot;,&quot;non-dropping-particle&quot;:&quot;&quot;},{&quot;family&quot;:&quot;Werff Ten Bosch&quot;,&quot;given&quot;:&quot;Jutte&quot;,&quot;parse-names&quot;:false,&quot;dropping-particle&quot;:&quot;&quot;,&quot;non-dropping-particle&quot;:&quot;van der&quot;},{&quot;family&quot;:&quot;Klein&quot;,&quot;given&quot;:&quot;Christoph&quot;,&quot;parse-names&quot;:false,&quot;dropping-particle&quot;:&quot;&quot;,&quot;non-dropping-particle&quot;:&quot;&quot;},{&quot;family&quot;:&quot;Rappsilber&quot;,&quot;given&quot;:&quot;Juri&quot;,&quot;parse-names&quot;:false,&quot;dropping-particle&quot;:&quot;&quot;,&quot;non-dropping-particle&quot;:&quot;&quot;}],&quot;container-title&quot;:&quot;Molecular &amp; cellular proteomics : MCP&quot;,&quot;container-title-short&quot;:&quot;Mol Cell Proteomics&quot;,&quot;DOI&quot;:&quot;10.1074/mcp.RA118.001141&quot;,&quot;ISSN&quot;:&quot;1535-9484&quot;,&quot;PMID&quot;:&quot;30630937&quot;,&quot;issued&quot;:{&quot;date-parts&quot;:[[2019]]},&quot;page&quot;:&quot;760-772&quot;,&quot;abstract&quot;:&quot;Neutrophil granulocytes are critical mediators of innate immunity and tissue regeneration. Rare diseases of neutrophil granulocytes may affect their differentiation and/or functions. However, there are very few validated diagnostic tests assessing the functions of neutrophil granulocytes in these diseases. Here, we set out to probe omics analysis as a novel diagnostic platform for patients with defective differentiation and function of neutrophil granulocytes. We analyzed highly purified neutrophil granulocytes from 68 healthy individuals and 16 patients with rare monogenic diseases. Cells were isolated from fresh venous blood (purity &gt;99%) and used to create a spectral library covering almost 8000 proteins using strong cation exchange fractionation. Patient neutrophil samples were then analyzed by data-independent acquisition proteomics, quantifying 4154 proteins in each sample. Neutrophils with mutations in the neutrophil elastase gene ELANE showed large proteome changes that suggest these mutations may affect maturation of neutrophil granulocytes and initiate misfolded protein response and cellular stress mechanisms. In contrast, only few proteins changed in patients with leukocyte adhesion deficiency (LAD) and chronic granulomatous disease (CGD). Strikingly, neutrophil transcriptome analysis showed no correlation with its proteome. In case of two patients with undetermined genetic causes, proteome analysis guided the targeted genetic diagnostics and uncovered the underlying genomic mutations. Data-independent acquisition proteomics may help to define novel pathomechanisms in neutrophil diseases and provide a clinically useful diagnostic dimension.&quot;,&quot;issue&quot;:&quot;4&quot;,&quot;volume&quot;:&quot;18&quot;},&quot;isTemporary&quot;:false}]},{&quot;citationID&quot;:&quot;MENDELEY_CITATION_a270259c-daa3-4452-a2d7-ce41659864fa&quot;,&quot;properties&quot;:{&quot;noteIndex&quot;:0},&quot;isEdited&quot;:false,&quot;manualOverride&quot;:{&quot;isManuallyOverridden&quot;:false,&quot;citeprocText&quot;:&quot;(48)&quot;,&quot;manualOverrideText&quot;:&quot;&quot;},&quot;citationTag&quot;:&quot;MENDELEY_CITATION_v3_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&quot;,&quot;citationItems&quot;:[{&quot;id&quot;:&quot;a1908513-7361-3628-a3ea-1d9f97546f69&quot;,&quot;itemData&quot;:{&quot;type&quot;:&quot;article-journal&quot;,&quot;id&quot;:&quot;a1908513-7361-3628-a3ea-1d9f97546f69&quot;,&quot;title&quot;:&quot;Human plasma protein N-glycosylation&quot;,&quot;author&quot;:[{&quot;family&quot;:&quot;Clerc&quot;,&quot;given&quot;:&quot;Florent&quot;,&quot;parse-names&quot;:false,&quot;dropping-particle&quot;:&quot;&quot;,&quot;non-dropping-particle&quot;:&quot;&quot;},{&quot;family&quot;:&quot;Reiding&quot;,&quot;given&quot;:&quot;Karli R.&quot;,&quot;parse-names&quot;:false,&quot;dropping-particle&quot;:&quot;&quot;,&quot;non-dropping-particle&quot;:&quot;&quot;},{&quot;family&quot;:&quot;Jansen&quot;,&quot;given&quot;:&quot;Bas C.&quot;,&quot;parse-names&quot;:false,&quot;dropping-particle&quot;:&quot;&quot;,&quot;non-dropping-particle&quot;:&quot;&quot;},{&quot;family&quot;:&quot;Kammeijer&quot;,&quot;given&quot;:&quot;Guinevere S. M.&quot;,&quot;parse-names&quot;:false,&quot;dropping-particle&quot;:&quot;&quot;,&quot;non-dropping-particle&quot;:&quot;&quot;},{&quot;family&quot;:&quot;Bondt&quot;,&quot;given&quot;:&quot;Albert&quot;,&quot;parse-names&quot;:false,&quot;dropping-particle&quot;:&quot;&quot;,&quot;non-dropping-particle&quot;:&quot;&quot;},{&quot;family&quot;:&quot;Wuhrer&quot;,&quot;given&quot;:&quot;Manfred&quot;,&quot;parse-names&quot;:false,&quot;dropping-particle&quot;:&quot;&quot;,&quot;non-dropping-particle&quot;:&quot;&quot;}],&quot;container-title&quot;:&quot;Glycoconjugate Journal&quot;,&quot;DOI&quot;:&quot;10.1007/s10719-015-9626-2&quot;,&quot;ISSN&quot;:&quot;0282-0080&quot;,&quot;issued&quot;:{&quot;date-parts&quot;:[[2016,6,10]]},&quot;page&quot;:&quot;309-343&quot;,&quot;issue&quot;:&quot;3&quot;,&quot;volume&quot;:&quot;33&quot;,&quot;container-title-short&quot;:&quot;&quot;},&quot;isTemporary&quot;:false}]},{&quot;citationID&quot;:&quot;MENDELEY_CITATION_ae6e9fc9-857b-4a11-acc6-115dddd328fe&quot;,&quot;properties&quot;:{&quot;noteIndex&quot;:0},&quot;isEdited&quot;:false,&quot;manualOverride&quot;:{&quot;isManuallyOverridden&quot;:false,&quot;citeprocText&quot;:&quot;(48)&quot;,&quot;manualOverrideText&quot;:&quot;&quot;},&quot;citationTag&quot;:&quot;MENDELEY_CITATION_v3_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&quot;,&quot;citationItems&quot;:[{&quot;id&quot;:&quot;a1908513-7361-3628-a3ea-1d9f97546f69&quot;,&quot;itemData&quot;:{&quot;type&quot;:&quot;article-journal&quot;,&quot;id&quot;:&quot;a1908513-7361-3628-a3ea-1d9f97546f69&quot;,&quot;title&quot;:&quot;Human plasma protein N-glycosylation&quot;,&quot;author&quot;:[{&quot;family&quot;:&quot;Clerc&quot;,&quot;given&quot;:&quot;Florent&quot;,&quot;parse-names&quot;:false,&quot;dropping-particle&quot;:&quot;&quot;,&quot;non-dropping-particle&quot;:&quot;&quot;},{&quot;family&quot;:&quot;Reiding&quot;,&quot;given&quot;:&quot;Karli R.&quot;,&quot;parse-names&quot;:false,&quot;dropping-particle&quot;:&quot;&quot;,&quot;non-dropping-particle&quot;:&quot;&quot;},{&quot;family&quot;:&quot;Jansen&quot;,&quot;given&quot;:&quot;Bas C.&quot;,&quot;parse-names&quot;:false,&quot;dropping-particle&quot;:&quot;&quot;,&quot;non-dropping-particle&quot;:&quot;&quot;},{&quot;family&quot;:&quot;Kammeijer&quot;,&quot;given&quot;:&quot;Guinevere S. M.&quot;,&quot;parse-names&quot;:false,&quot;dropping-particle&quot;:&quot;&quot;,&quot;non-dropping-particle&quot;:&quot;&quot;},{&quot;family&quot;:&quot;Bondt&quot;,&quot;given&quot;:&quot;Albert&quot;,&quot;parse-names&quot;:false,&quot;dropping-particle&quot;:&quot;&quot;,&quot;non-dropping-particle&quot;:&quot;&quot;},{&quot;family&quot;:&quot;Wuhrer&quot;,&quot;given&quot;:&quot;Manfred&quot;,&quot;parse-names&quot;:false,&quot;dropping-particle&quot;:&quot;&quot;,&quot;non-dropping-particle&quot;:&quot;&quot;}],&quot;container-title&quot;:&quot;Glycoconjugate Journal&quot;,&quot;DOI&quot;:&quot;10.1007/s10719-015-9626-2&quot;,&quot;ISSN&quot;:&quot;0282-0080&quot;,&quot;issued&quot;:{&quot;date-parts&quot;:[[2016,6,10]]},&quot;page&quot;:&quot;309-343&quot;,&quot;issue&quot;:&quot;3&quot;,&quot;volume&quot;:&quot;33&quot;,&quot;container-title-short&quot;:&quot;&quot;},&quot;isTemporary&quot;:false}]},{&quot;citationID&quot;:&quot;MENDELEY_CITATION_a1c2be8a-98b7-4ded-9fcb-18f776d9d5e4&quot;,&quot;properties&quot;:{&quot;noteIndex&quot;:0},&quot;isEdited&quot;:false,&quot;manualOverride&quot;:{&quot;isManuallyOverridden&quot;:false,&quot;citeprocText&quot;:&quot;(34)&quot;,&quot;manualOverrideText&quot;:&quot;&quot;},&quot;citationTag&quot;:&quot;MENDELEY_CITATION_v3_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&quot;,&quot;citationItems&quot;:[{&quot;id&quot;:&quot;859a6f65-163e-348a-ba69-82fd1ae94c5a&quot;,&quot;itemData&quot;:{&quot;type&quot;:&quot;article-journal&quot;,&quot;id&quot;:&quot;859a6f65-163e-348a-ba69-82fd1ae94c5a&quot;,&quot;title&quot;:&quot;Neutrophil azurophilic granule glycoproteins are distinctively decorated by atypical pauci- and phosphomannose glycans&quot;,&quot;author&quot;:[{&quot;family&quot;:&quot;Reiding&quot;,&quot;given&quot;:&quot;Karli R.&quot;,&quot;parse-names&quot;:false,&quot;dropping-particle&quot;:&quot;&quot;,&quot;non-dropping-particle&quot;:&quot;&quot;},{&quot;family&quot;:&quot;Lin&quot;,&quot;given&quot;:&quot;Yu-Hsien&quot;,&quot;parse-names&quot;:false,&quot;dropping-particle&quot;:&quot;&quot;,&quot;non-dropping-particle&quot;:&quot;&quot;},{&quot;family&quot;:&quot;Alphen&quot;,&quot;given&quot;:&quot;Floris P. J.&quot;,&quot;parse-names&quot;:false,&quot;dropping-particle&quot;:&quot;&quot;,&quot;non-dropping-particle&quot;:&quot;van&quot;},{&quot;family&quot;:&quot;Meijer&quot;,&quot;given&quot;:&quot;Alexander B.&quot;,&quot;parse-names&quot;:false,&quot;dropping-particle&quot;:&quot;&quot;,&quot;non-dropping-particle&quot;:&quot;&quot;},{&quot;family&quot;:&quot;Heck&quot;,&quot;given&quot;:&quot;Albert J. R.&quot;,&quot;parse-names&quot;:false,&quot;dropping-particle&quot;:&quot;&quot;,&quot;non-dropping-particle&quot;:&quot;&quot;}],&quot;container-title&quot;:&quot;Communications Biology&quot;,&quot;DOI&quot;:&quot;10.1038/s42003-021-02555-7&quot;,&quot;ISSN&quot;:&quot;2399-3642&quot;,&quot;issued&quot;:{&quot;date-parts&quot;:[[2021,12,26]]},&quot;page&quot;:&quot;1012&quot;,&quot;abstract&quot;:&quot;&lt;p&gt; While neutrophils are critical first-responders of the immune system, they also cause tissue damage and act in a variety of autoimmune diseases. Many neutrophil proteins are &lt;italic&gt;N&lt;/italic&gt; -glycosylated, a post-translational modification that may affect, among others, enzymatic activity, receptor interaction, and protein backbone accessibility. So far, a handful neutrophil proteins were reported to be decorated with atypical small glycans (paucimannose and smaller) and phosphomannosylated glycans. To elucidate the occurrence of these atypical glycoforms across the neutrophil proteome, we performed LC-MS/MS-based (glyco)proteomics of pooled neutrophils from healthy donors, obtaining site-specific &lt;italic&gt;N&lt;/italic&gt; -glycan characterisation of &amp;gt;200 glycoproteins. We found that glycoproteins that are typically membrane-bound to be mostly decorated with high-mannose/complex &lt;italic&gt;N&lt;/italic&gt; -glycans, while secreted proteins mainly harboured complex &lt;italic&gt;N&lt;/italic&gt; -glycans. In contrast, proteins inferred to originate from azurophilic granules carried distinct and abundant paucimannosylation, asymmetric/hybrid glycans, and glycan phosphomannosylation. As these same proteins are often autoantigenic, uncovering their atypical glycosylation characteristics is an important step towards understanding autoimmune disease and improving treatment. &lt;/p&gt;&quot;,&quot;issue&quot;:&quot;1&quot;,&quot;volume&quot;:&quot;4&quot;,&quot;container-title-short&quot;:&quot;&quot;},&quot;isTemporary&quot;:false}]},{&quot;citationID&quot;:&quot;MENDELEY_CITATION_9b76a967-b260-4389-8158-0c92cae7f94c&quot;,&quot;properties&quot;:{&quot;noteIndex&quot;:0},&quot;isEdited&quot;:false,&quot;manualOverride&quot;:{&quot;isManuallyOverridden&quot;:false,&quot;citeprocText&quot;:&quot;(49, 50)&quot;,&quot;manualOverrideText&quot;:&quot;&quot;},&quot;citationTag&quot;:&quot;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&quot;,&quot;citationItems&quot;:[{&quot;id&quot;:&quot;d82ba233-e9f8-3938-994f-f460a2da2011&quot;,&quot;itemData&quot;:{&quot;type&quot;:&quot;article-journal&quot;,&quot;id&quot;:&quot;d82ba233-e9f8-3938-994f-f460a2da2011&quot;,&quot;title&quot;:&quot;Maturing Glycoproteomics Technologies Provide Unique Structural Insights into the N-glycoproteome and Its Regulation in Health and Disease&quot;,&quot;author&quot;:[{&quot;family&quot;:&quot;Thaysen-Andersen&quot;,&quot;given&quot;:&quot;Morten&quot;,&quot;parse-names&quot;:false,&quot;dropping-particle&quot;:&quot;&quot;,&quot;non-dropping-particle&quot;:&quot;&quot;},{&quot;family&quot;:&quot;Packer&quot;,&quot;given&quot;:&quot;Nicolle H.&quot;,&quot;parse-names&quot;:false,&quot;dropping-particle&quot;:&quot;&quot;,&quot;non-dropping-particle&quot;:&quot;&quot;},{&quot;family&quot;:&quot;Schulz&quot;,&quot;given&quot;:&quot;Benjamin L.&quot;,&quot;parse-names&quot;:false,&quot;dropping-particle&quot;:&quot;&quot;,&quot;non-dropping-particle&quot;:&quot;&quot;}],&quot;container-title&quot;:&quot;Molecular &amp; Cellular Proteomics&quot;,&quot;DOI&quot;:&quot;10.1074/mcp.O115.057638&quot;,&quot;ISSN&quot;:&quot;15359476&quot;,&quot;issued&quot;:{&quot;date-parts&quot;:[[2016,6]]},&quot;page&quot;:&quot;1773-1790&quot;,&quot;issue&quot;:&quot;6&quot;,&quot;volume&quot;:&quot;15&quot;,&quot;container-title-short&quot;:&quot;&quot;},&quot;isTemporary&quot;:false},{&quot;id&quot;:&quot;877bef37-d936-3491-bf21-077a319d1834&quot;,&quot;itemData&quot;:{&quot;type&quot;:&quot;article-journal&quot;,&quot;id&quot;:&quot;877bef37-d936-3491-bf21-077a319d1834&quot;,&quot;title&quot;:&quot;Community evaluation of glycoproteomics informatics solutions reveals high-performance search strategies for serum glycopeptide analysis&quot;,&quot;author&quot;:[{&quot;family&quot;:&quot;Kawahara&quot;,&quot;given&quot;:&quot;Rebeca&quot;,&quot;parse-names&quot;:false,&quot;dropping-particle&quot;:&quot;&quot;,&quot;non-dropping-particle&quot;:&quot;&quot;},{&quot;family&quot;:&quot;Chernykh&quot;,&quot;given&quot;:&quot;Anastasia&quot;,&quot;parse-names&quot;:false,&quot;dropping-particle&quot;:&quot;&quot;,&quot;non-dropping-particle&quot;:&quot;&quot;},{&quot;family&quot;:&quot;Alagesan&quot;,&quot;given&quot;:&quot;Kathirvel&quot;,&quot;parse-names&quot;:false,&quot;dropping-particle&quot;:&quot;&quot;,&quot;non-dropping-particle&quot;:&quot;&quot;},{&quot;family&quot;:&quot;Bern&quot;,&quot;given&quot;:&quot;Marshall&quot;,&quot;parse-names&quot;:false,&quot;dropping-particle&quot;:&quot;&quot;,&quot;non-dropping-particle&quot;:&quot;&quot;},{&quot;family&quot;:&quot;Cao&quot;,&quot;given&quot;:&quot;Weiqian&quot;,&quot;parse-names&quot;:false,&quot;dropping-particle&quot;:&quot;&quot;,&quot;non-dropping-particle&quot;:&quot;&quot;},{&quot;family&quot;:&quot;Chalkley&quot;,&quot;given&quot;:&quot;Robert J.&quot;,&quot;parse-names&quot;:false,&quot;dropping-particle&quot;:&quot;&quot;,&quot;non-dropping-particle&quot;:&quot;&quot;},{&quot;family&quot;:&quot;Cheng&quot;,&quot;given&quot;:&quot;Kai&quot;,&quot;parse-names&quot;:false,&quot;dropping-particle&quot;:&quot;&quot;,&quot;non-dropping-particle&quot;:&quot;&quot;},{&quot;family&quot;:&quot;Choo&quot;,&quot;given&quot;:&quot;Matthew S.&quot;,&quot;parse-names&quot;:false,&quot;dropping-particle&quot;:&quot;&quot;,&quot;non-dropping-particle&quot;:&quot;&quot;},{&quot;family&quot;:&quot;Edwards&quot;,&quot;given&quot;:&quot;Nathan&quot;,&quot;parse-names&quot;:false,&quot;dropping-particle&quot;:&quot;&quot;,&quot;non-dropping-particle&quot;:&quot;&quot;},{&quot;family&quot;:&quot;Goldman&quot;,&quot;given&quot;:&quot;Radoslav&quot;,&quot;parse-names&quot;:false,&quot;dropping-particle&quot;:&quot;&quot;,&quot;non-dropping-particle&quot;:&quot;&quot;},{&quot;family&quot;:&quot;Hoffmann&quot;,&quot;given&quot;:&quot;Marcus&quot;,&quot;parse-names&quot;:false,&quot;dropping-particle&quot;:&quot;&quot;,&quot;non-dropping-particle&quot;:&quot;&quot;},{&quot;family&quot;:&quot;Hu&quot;,&quot;given&quot;:&quot;Yingwei&quot;,&quot;parse-names&quot;:false,&quot;dropping-particle&quot;:&quot;&quot;,&quot;non-dropping-particle&quot;:&quot;&quot;},{&quot;family&quot;:&quot;Huang&quot;,&quot;given&quot;:&quot;Yifan&quot;,&quot;parse-names&quot;:false,&quot;dropping-particle&quot;:&quot;&quot;,&quot;non-dropping-particle&quot;:&quot;&quot;},{&quot;family&quot;:&quot;Kim&quot;,&quot;given&quot;:&quot;Jin Young&quot;,&quot;parse-names&quot;:false,&quot;dropping-particle&quot;:&quot;&quot;,&quot;non-dropping-particle&quot;:&quot;&quot;},{&quot;family&quot;:&quot;Kletter&quot;,&quot;given&quot;:&quot;Doron&quot;,&quot;parse-names&quot;:false,&quot;dropping-particle&quot;:&quot;&quot;,&quot;non-dropping-particle&quot;:&quot;&quot;},{&quot;family&quot;:&quot;Liquet&quot;,&quot;given&quot;:&quot;Benoit&quot;,&quot;parse-names&quot;:false,&quot;dropping-particle&quot;:&quot;&quot;,&quot;non-dropping-particle&quot;:&quot;&quot;},{&quot;family&quot;:&quot;Liu&quot;,&quot;given&quot;:&quot;Mingqi&quot;,&quot;parse-names&quot;:false,&quot;dropping-particle&quot;:&quot;&quot;,&quot;non-dropping-particle&quot;:&quot;&quot;},{&quot;family&quot;:&quot;Mechref&quot;,&quot;given&quot;:&quot;Yehia&quot;,&quot;parse-names&quot;:false,&quot;dropping-particle&quot;:&quot;&quot;,&quot;non-dropping-particle&quot;:&quot;&quot;},{&quot;family&quot;:&quot;Meng&quot;,&quot;given&quot;:&quot;Bo&quot;,&quot;parse-names&quot;:false,&quot;dropping-particle&quot;:&quot;&quot;,&quot;non-dropping-particle&quot;:&quot;&quot;},{&quot;family&quot;:&quot;Neelamegham&quot;,&quot;given&quot;:&quot;Sriram&quot;,&quot;parse-names&quot;:false,&quot;dropping-particle&quot;:&quot;&quot;,&quot;non-dropping-particle&quot;:&quot;&quot;},{&quot;family&quot;:&quot;Nguyen-Khuong&quot;,&quot;given&quot;:&quot;Terry&quot;,&quot;parse-names&quot;:false,&quot;dropping-particle&quot;:&quot;&quot;,&quot;non-dropping-particle&quot;:&quot;&quot;},{&quot;family&quot;:&quot;Nilsson&quot;,&quot;given&quot;:&quot;Jonas&quot;,&quot;parse-names&quot;:false,&quot;dropping-particle&quot;:&quot;&quot;,&quot;non-dropping-particle&quot;:&quot;&quot;},{&quot;family&quot;:&quot;Pap&quot;,&quot;given&quot;:&quot;Adam&quot;,&quot;parse-names&quot;:false,&quot;dropping-particle&quot;:&quot;&quot;,&quot;non-dropping-particle&quot;:&quot;&quot;},{&quot;family&quot;:&quot;Park&quot;,&quot;given&quot;:&quot;Gun Wook&quot;,&quot;parse-names&quot;:false,&quot;dropping-particle&quot;:&quot;&quot;,&quot;non-dropping-particle&quot;:&quot;&quot;},{&quot;family&quot;:&quot;Parker&quot;,&quot;given&quot;:&quot;Benjamin L.&quot;,&quot;parse-names&quot;:false,&quot;dropping-particle&quot;:&quot;&quot;,&quot;non-dropping-particle&quot;:&quot;&quot;},{&quot;family&quot;:&quot;Pegg&quot;,&quot;given&quot;:&quot;Cassandra L.&quot;,&quot;parse-names&quot;:false,&quot;dropping-particle&quot;:&quot;&quot;,&quot;non-dropping-particle&quot;:&quot;&quot;},{&quot;family&quot;:&quot;Penninger&quot;,&quot;given&quot;:&quot;Josef M.&quot;,&quot;parse-names&quot;:false,&quot;dropping-particle&quot;:&quot;&quot;,&quot;non-dropping-particle&quot;:&quot;&quot;},{&quot;family&quot;:&quot;Phung&quot;,&quot;given&quot;:&quot;Toan K.&quot;,&quot;parse-names&quot;:false,&quot;dropping-particle&quot;:&quot;&quot;,&quot;non-dropping-particle&quot;:&quot;&quot;},{&quot;family&quot;:&quot;Pioch&quot;,&quot;given&quot;:&quot;Markus&quot;,&quot;parse-names&quot;:false,&quot;dropping-particle&quot;:&quot;&quot;,&quot;non-dropping-particle&quot;:&quot;&quot;},{&quot;family&quot;:&quot;Rapp&quot;,&quot;given&quot;:&quot;Erdmann&quot;,&quot;parse-names&quot;:false,&quot;dropping-particle&quot;:&quot;&quot;,&quot;non-dropping-particle&quot;:&quot;&quot;},{&quot;family&quot;:&quot;Sakalli&quot;,&quot;given&quot;:&quot;Enes&quot;,&quot;parse-names&quot;:false,&quot;dropping-particle&quot;:&quot;&quot;,&quot;non-dropping-particle&quot;:&quot;&quot;},{&quot;family&quot;:&quot;Sanda&quot;,&quot;given&quot;:&quot;Miloslav&quot;,&quot;parse-names&quot;:false,&quot;dropping-particle&quot;:&quot;&quot;,&quot;non-dropping-particle&quot;:&quot;&quot;},{&quot;family&quot;:&quot;Schulz&quot;,&quot;given&quot;:&quot;Benjamin L.&quot;,&quot;parse-names&quot;:false,&quot;dropping-particle&quot;:&quot;&quot;,&quot;non-dropping-particle&quot;:&quot;&quot;},{&quot;family&quot;:&quot;Scott&quot;,&quot;given&quot;:&quot;Nichollas E.&quot;,&quot;parse-names&quot;:false,&quot;dropping-particle&quot;:&quot;&quot;,&quot;non-dropping-particle&quot;:&quot;&quot;},{&quot;family&quot;:&quot;Sofronov&quot;,&quot;given&quot;:&quot;Georgy&quot;,&quot;parse-names&quot;:false,&quot;dropping-particle&quot;:&quot;&quot;,&quot;non-dropping-particle&quot;:&quot;&quot;},{&quot;family&quot;:&quot;Stadlmann&quot;,&quot;given&quot;:&quot;Johannes&quot;,&quot;parse-names&quot;:false,&quot;dropping-particle&quot;:&quot;&quot;,&quot;non-dropping-particle&quot;:&quot;&quot;},{&quot;family&quot;:&quot;Vakhrushev&quot;,&quot;given&quot;:&quot;Sergey Y.&quot;,&quot;parse-names&quot;:false,&quot;dropping-particle&quot;:&quot;&quot;,&quot;non-dropping-particle&quot;:&quot;&quot;},{&quot;family&quot;:&quot;Woo&quot;,&quot;given&quot;:&quot;Christina M.&quot;,&quot;parse-names&quot;:false,&quot;dropping-particle&quot;:&quot;&quot;,&quot;non-dropping-particle&quot;:&quot;&quot;},{&quot;family&quot;:&quot;Wu&quot;,&quot;given&quot;:&quot;Hung-Yi&quot;,&quot;parse-names&quot;:false,&quot;dropping-particle&quot;:&quot;&quot;,&quot;non-dropping-particle&quot;:&quot;&quot;},{&quot;family&quot;:&quot;Yang&quot;,&quot;given&quot;:&quot;Pengyuan&quot;,&quot;parse-names&quot;:false,&quot;dropping-particle&quot;:&quot;&quot;,&quot;non-dropping-particle&quot;:&quot;&quot;},{&quot;family&quot;:&quot;Ying&quot;,&quot;given&quot;:&quot;Wantao&quot;,&quot;parse-names&quot;:false,&quot;dropping-particle&quot;:&quot;&quot;,&quot;non-dropping-particle&quot;:&quot;&quot;},{&quot;family&quot;:&quot;Zhang&quot;,&quot;given&quot;:&quot;Hui&quot;,&quot;parse-names&quot;:false,&quot;dropping-particle&quot;:&quot;&quot;,&quot;non-dropping-particle&quot;:&quot;&quot;},{&quot;family&quot;:&quot;Zhang&quot;,&quot;given&quot;:&quot;Yong&quot;,&quot;parse-names&quot;:false,&quot;dropping-particle&quot;:&quot;&quot;,&quot;non-dropping-particle&quot;:&quot;&quot;},{&quot;family&quot;:&quot;Zhao&quot;,&quot;given&quot;:&quot;Jingfu&quot;,&quot;parse-names&quot;:false,&quot;dropping-particle&quot;:&quot;&quot;,&quot;non-dropping-particle&quot;:&quot;&quot;},{&quot;family&quot;:&quot;Zaia&quot;,&quot;given&quot;:&quot;Joseph&quot;,&quot;parse-names&quot;:false,&quot;dropping-particle&quot;:&quot;&quot;,&quot;non-dropping-particle&quot;:&quot;&quot;},{&quot;family&quot;:&quot;Haslam&quot;,&quot;given&quot;:&quot;Stuart M.&quot;,&quot;parse-names&quot;:false,&quot;dropping-particle&quot;:&quot;&quot;,&quot;non-dropping-particle&quot;:&quot;&quot;},{&quot;family&quot;:&quot;Palmisano&quot;,&quot;given&quot;:&quot;Giuseppe&quot;,&quot;parse-names&quot;:false,&quot;dropping-particle&quot;:&quot;&quot;,&quot;non-dropping-particle&quot;:&quot;&quot;},{&quot;family&quot;:&quot;Yoo&quot;,&quot;given&quot;:&quot;Jong Shin&quot;,&quot;parse-names&quot;:false,&quot;dropping-particle&quot;:&quot;&quot;,&quot;non-dropping-particle&quot;:&quot;&quot;},{&quot;family&quot;:&quot;Larson&quot;,&quot;given&quot;:&quot;Göran&quot;,&quot;parse-names&quot;:false,&quot;dropping-particle&quot;:&quot;&quot;,&quot;non-dropping-particle&quot;:&quot;&quot;},{&quot;family&quot;:&quot;Khoo&quot;,&quot;given&quot;:&quot;Kai-Hooi&quot;,&quot;parse-names&quot;:false,&quot;dropping-particle&quot;:&quot;&quot;,&quot;non-dropping-particle&quot;:&quot;&quot;},{&quot;family&quot;:&quot;Medzihradszky&quot;,&quot;given&quot;:&quot;Katalin F.&quot;,&quot;parse-names&quot;:false,&quot;dropping-particle&quot;:&quot;&quot;,&quot;non-dropping-particle&quot;:&quot;&quot;},{&quot;family&quot;:&quot;Kolarich&quot;,&quot;given&quot;:&quot;Daniel&quot;,&quot;parse-names&quot;:false,&quot;dropping-particle&quot;:&quot;&quot;,&quot;non-dropping-particle&quot;:&quot;&quot;},{&quot;family&quot;:&quot;Packer&quot;,&quot;given&quot;:&quot;Nicolle H.&quot;,&quot;parse-names&quot;:false,&quot;dropping-particle&quot;:&quot;&quot;,&quot;non-dropping-particle&quot;:&quot;&quot;},{&quot;family&quot;:&quot;Thaysen-Andersen&quot;,&quot;given&quot;:&quot;Morten&quot;,&quot;parse-names&quot;:false,&quot;dropping-particle&quot;:&quot;&quot;,&quot;non-dropping-particle&quot;:&quot;&quot;}],&quot;container-title&quot;:&quot;Nature Methods&quot;,&quot;DOI&quot;:&quot;10.1038/s41592-021-01309-x&quot;,&quot;ISSN&quot;:&quot;1548-7091&quot;,&quot;issued&quot;:{&quot;date-parts&quot;:[[2021,11,1]]},&quot;page&quot;:&quot;1304-1316&quot;,&quot;abstract&quot;:&quot;&lt;p&gt; Glycoproteomics is a powerful yet analytically challenging research tool. Software packages aiding the interpretation of complex glycopeptide tandem mass spectra have appeared, but their relative performance remains untested. Conducted through the HUPO Human Glycoproteomics Initiative, this community study, comprising both developers and users of glycoproteomics software, evaluates solutions for system-wide glycopeptide analysis. The same mass spectrometry based glycoproteomics datasets from human serum were shared with participants and the relative team performance for &lt;italic&gt;N﻿-&lt;/italic&gt; and &lt;italic&gt;O&lt;/italic&gt; -glycopeptide data analysis was comprehensively established by orthogonal performance tests. Although the results were variable, several high-performance glycoproteomics informatics strategies were identified. Deep analysis of the data revealed key performance-associated search parameters and led to recommendations for improved ‘high-coverage’ and ‘high-accuracy’ glycoproteomics search solutions. This study concludes that diverse software packages for comprehensive glycopeptide data analysis exist, points to several high-performance search strategies and specifies key variables that will guide future software developments and assist informatics decision-making in glycoproteomics. &lt;/p&gt;&quot;,&quot;issue&quot;:&quot;11&quot;,&quot;volume&quot;:&quot;18&quot;,&quot;container-title-short&quot;:&quot;&quot;},&quot;isTemporary&quot;:false}]},{&quot;citationID&quot;:&quot;MENDELEY_CITATION_949dd1ac-0d65-4b02-a2b5-114d49b44212&quot;,&quot;properties&quot;:{&quot;noteIndex&quot;:0},&quot;isEdited&quot;:false,&quot;manualOverride&quot;:{&quot;isManuallyOverridden&quot;:false,&quot;citeprocText&quot;:&quot;(37)&quot;,&quot;manualOverrideText&quot;:&quot;&quot;},&quot;citationTag&quot;:&quot;MENDELEY_CITATION_v3_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&quot;,&quot;citationItems&quot;:[{&quot;id&quot;:&quot;11da524f-d378-3b01-821d-f5ea62b78ee6&quot;,&quot;itemData&quot;:{&quot;type&quot;:&quot;article-journal&quot;,&quot;id&quot;:&quot;11da524f-d378-3b01-821d-f5ea62b78ee6&quot;,&quot;title&quot;:&quot;Integrated GlycoProteome Analyzer (I-GPA) for Automated Identification and Quantitation of Site-Specific N-Glycosylation&quot;,&quot;author&quot;:[{&quot;family&quot;:&quot;Park&quot;,&quot;given&quot;:&quot;Gun Wook&quot;,&quot;parse-names&quot;:false,&quot;dropping-particle&quot;:&quot;&quot;,&quot;non-dropping-particle&quot;:&quot;&quot;},{&quot;family&quot;:&quot;Kim&quot;,&quot;given&quot;:&quot;Jin Young&quot;,&quot;parse-names&quot;:false,&quot;dropping-particle&quot;:&quot;&quot;,&quot;non-dropping-particle&quot;:&quot;&quot;},{&quot;family&quot;:&quot;Hwang&quot;,&quot;given&quot;:&quot;Heeyoun&quot;,&quot;parse-names&quot;:false,&quot;dropping-particle&quot;:&quot;&quot;,&quot;non-dropping-particle&quot;:&quot;&quot;},{&quot;family&quot;:&quot;Lee&quot;,&quot;given&quot;:&quot;Ju Yeon&quot;,&quot;parse-names&quot;:false,&quot;dropping-particle&quot;:&quot;&quot;,&quot;non-dropping-particle&quot;:&quot;&quot;},{&quot;family&quot;:&quot;Ahn&quot;,&quot;given&quot;:&quot;Young Hee&quot;,&quot;parse-names&quot;:false,&quot;dropping-particle&quot;:&quot;&quot;,&quot;non-dropping-particle&quot;:&quot;&quot;},{&quot;family&quot;:&quot;Lee&quot;,&quot;given&quot;:&quot;Hyun Kyoung&quot;,&quot;parse-names&quot;:false,&quot;dropping-particle&quot;:&quot;&quot;,&quot;non-dropping-particle&quot;:&quot;&quot;},{&quot;family&quot;:&quot;Ji&quot;,&quot;given&quot;:&quot;Eun Sun&quot;,&quot;parse-names&quot;:false,&quot;dropping-particle&quot;:&quot;&quot;,&quot;non-dropping-particle&quot;:&quot;&quot;},{&quot;family&quot;:&quot;Kim&quot;,&quot;given&quot;:&quot;Kwang Hoe&quot;,&quot;parse-names&quot;:false,&quot;dropping-particle&quot;:&quot;&quot;,&quot;non-dropping-particle&quot;:&quot;&quot;},{&quot;family&quot;:&quot;Jeong&quot;,&quot;given&quot;:&quot;Hoi Keun&quot;,&quot;parse-names&quot;:false,&quot;dropping-particle&quot;:&quot;&quot;,&quot;non-dropping-particle&quot;:&quot;&quot;},{&quot;family&quot;:&quot;Yun&quot;,&quot;given&quot;:&quot;Ki Na&quot;,&quot;parse-names&quot;:false,&quot;dropping-particle&quot;:&quot;&quot;,&quot;non-dropping-particle&quot;:&quot;&quot;},{&quot;family&quot;:&quot;Kim&quot;,&quot;given&quot;:&quot;Yong-Sam&quot;,&quot;parse-names&quot;:false,&quot;dropping-particle&quot;:&quot;&quot;,&quot;non-dropping-particle&quot;:&quot;&quot;},{&quot;family&quot;:&quot;Ko&quot;,&quot;given&quot;:&quot;Jeong-Heon&quot;,&quot;parse-names&quot;:false,&quot;dropping-particle&quot;:&quot;&quot;,&quot;non-dropping-particle&quot;:&quot;&quot;},{&quot;family&quot;:&quot;An&quot;,&quot;given&quot;:&quot;Hyun Joo&quot;,&quot;parse-names&quot;:false,&quot;dropping-particle&quot;:&quot;&quot;,&quot;non-dropping-particle&quot;:&quot;&quot;},{&quot;family&quot;:&quot;Kim&quot;,&quot;given&quot;:&quot;Jae Han&quot;,&quot;parse-names&quot;:false,&quot;dropping-particle&quot;:&quot;&quot;,&quot;non-dropping-particle&quot;:&quot;&quot;},{&quot;family&quot;:&quot;Paik&quot;,&quot;given&quot;:&quot;Young-Ki&quot;,&quot;parse-names&quot;:false,&quot;dropping-particle&quot;:&quot;&quot;,&quot;non-dropping-particle&quot;:&quot;&quot;},{&quot;family&quot;:&quot;Yoo&quot;,&quot;given&quot;:&quot;Jong Shin&quot;,&quot;parse-names&quot;:false,&quot;dropping-particle&quot;:&quot;&quot;,&quot;non-dropping-particle&quot;:&quot;&quot;}],&quot;container-title&quot;:&quot;Scientific Reports&quot;,&quot;DOI&quot;:&quot;10.1038/srep21175&quot;,&quot;ISSN&quot;:&quot;2045-2322&quot;,&quot;issued&quot;:{&quot;date-parts&quot;:[[2016,2,24]]},&quot;page&quot;:&quot;21175&quot;,&quot;abstract&quot;:&quot;&lt;p&gt; Human glycoproteins exhibit enormous heterogeneity at each N-glycosite, but few studies have attempted to globally characterize the site-specific structural features. We have developed Integrated GlycoProteome Analyzer (I-GPA) including mapping system for complex N-glycoproteomes, which combines methods for tandem mass spectrometry with a database search and algorithmic suite. Using an &lt;italic&gt;N-&lt;/italic&gt; glycopeptide database that we constructed, we created novel scoring algorithms with decoy glycopeptides, where 95 &lt;italic&gt;N-&lt;/italic&gt; glycopeptides from standard α1-acid glycoprotein were identified with 0% false positives, giving the same results as manual validation. Additionally automated label-free quantitation method was first developed that utilizes the combined intensity of top three isotope peaks at three highest MS spectral points. The efficiency of I-GPA was demonstrated by automatically identifying 619 site-specific &lt;italic&gt;N-&lt;/italic&gt; glycopeptides with FDR ≤ 1%, and simultaneously quantifying 598 &lt;italic&gt;N-&lt;/italic&gt; glycopeptides, from human plasma samples that are known to contain highly glycosylated proteins. Thus, I-GPA platform could make a major breakthrough in high-throughput mapping of complex N-glycoproteomes, which can be applied to biomarker discovery and ongoing global human proteome project. &lt;/p&gt;&quot;,&quot;issue&quot;:&quot;1&quot;,&quot;volume&quot;:&quot;6&quot;,&quot;container-title-short&quot;:&quot;&quot;},&quot;isTemporary&quot;:false}]},{&quot;citationID&quot;:&quot;MENDELEY_CITATION_df5380fe-8857-46a2-9336-bf42d96f0c95&quot;,&quot;properties&quot;:{&quot;noteIndex&quot;:0},&quot;isEdited&quot;:false,&quot;manualOverride&quot;:{&quot;isManuallyOverridden&quot;:false,&quot;citeprocText&quot;:&quot;(51)&quot;,&quot;manualOverrideText&quot;:&quot;&quot;},&quot;citationTag&quot;:&quot;MENDELEY_CITATION_v3_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&quot;,&quot;citationItems&quot;:[{&quot;id&quot;:&quot;e022b3f7-ea26-3c38-b4ce-6e196a53f6d1&quot;,&quot;itemData&quot;:{&quot;type&quot;:&quot;article-journal&quot;,&quot;id&quot;:&quot;e022b3f7-ea26-3c38-b4ce-6e196a53f6d1&quot;,&quot;title&quot;:&quot;Extensive heterogeneity of glycopeptides in plasma revealed by deep glycoproteomic analysis using size-exclusion chromatography&quot;,&quot;author&quot;:[{&quot;family&quot;:&quot;Saraswat&quot;,&quot;given&quot;:&quot;Mayank&quot;,&quot;parse-names&quot;:false,&quot;dropping-particle&quot;:&quot;&quot;,&quot;non-dropping-particle&quot;:&quot;&quot;},{&quot;family&quot;:&quot;Garapati&quot;,&quot;given&quot;:&quot;Kishore&quot;,&quot;parse-names&quot;:false,&quot;dropping-particle&quot;:&quot;&quot;,&quot;non-dropping-particle&quot;:&quot;&quot;},{&quot;family&quot;:&quot;Mun&quot;,&quot;given&quot;:&quot;Dong-Gi&quot;,&quot;parse-names&quot;:false,&quot;dropping-particle&quot;:&quot;&quot;,&quot;non-dropping-particle&quot;:&quot;&quot;},{&quot;family&quot;:&quot;Pandey&quot;,&quot;given&quot;:&quot;Akhilesh&quot;,&quot;parse-names&quot;:false,&quot;dropping-particle&quot;:&quot;&quot;,&quot;non-dropping-particle&quot;:&quot;&quot;}],&quot;container-title&quot;:&quot;Molecular Omics&quot;,&quot;DOI&quot;:&quot;10.1039/D1MO00132A&quot;,&quot;ISSN&quot;:&quot;2515-4184&quot;,&quot;issued&quot;:{&quot;date-parts&quot;:[[2021]]},&quot;page&quot;:&quot;939-947&quot;,&quot;abstract&quot;:&quot;&lt;p&gt; Size-exclusion chromatography facilitates simultaneous enrichment and fractionation of &lt;italic&gt;N&lt;/italic&gt; -glycopeptides. Combining it with improved LC-MS/MS analysis achieves deep coverage of plasma &lt;italic&gt;N&lt;/italic&gt; -glycoproteome. &lt;/p&gt;&quot;,&quot;issue&quot;:&quot;6&quot;,&quot;volume&quot;:&quot;17&quot;,&quot;container-title-short&quot;:&quot;&quot;},&quot;isTemporary&quot;:false}]},{&quot;citationID&quot;:&quot;MENDELEY_CITATION_c1cd239c-2cac-458d-8243-a7ecf2b7faf1&quot;,&quot;properties&quot;:{&quot;noteIndex&quot;:0},&quot;isEdited&quot;:false,&quot;manualOverride&quot;:{&quot;isManuallyOverridden&quot;:false,&quot;citeprocText&quot;:&quot;(52, 53)&quot;,&quot;manualOverrideText&quot;:&quot;&quot;},&quot;citationTag&quot;:&quot;MENDELEY_CITATION_v3_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&quot;,&quot;citationItems&quot;:[{&quot;id&quot;:&quot;4c69ac15-a622-36d0-a0e9-7828aba03910&quot;,&quot;itemData&quot;:{&quot;type&quot;:&quot;article-journal&quot;,&quot;id&quot;:&quot;4c69ac15-a622-36d0-a0e9-7828aba03910&quot;,&quot;title&quot;:&quot;Extended O-GlcNAc on HLA Class-I-Bound Peptides&quot;,&quot;author&quot;:[{&quot;family&quot;:&quot;Marino&quot;,&quot;given&quot;:&quot;Fabio&quot;,&quot;parse-names&quot;:false,&quot;dropping-particle&quot;:&quot;&quot;,&quot;non-dropping-particle&quot;:&quot;&quot;},{&quot;family&quot;:&quot;Bern&quot;,&quot;given&quot;:&quot;Marshall&quot;,&quot;parse-names&quot;:false,&quot;dropping-particle&quot;:&quot;&quot;,&quot;non-dropping-particle&quot;:&quot;&quot;},{&quot;family&quot;:&quot;Mommen&quot;,&quot;given&quot;:&quot;Geert P. M.&quot;,&quot;parse-names&quot;:false,&quot;dropping-particle&quot;:&quot;&quot;,&quot;non-dropping-particle&quot;:&quot;&quot;},{&quot;family&quot;:&quot;Leney&quot;,&quot;given&quot;:&quot;Aneika C.&quot;,&quot;parse-names&quot;:false,&quot;dropping-particle&quot;:&quot;&quot;,&quot;non-dropping-particle&quot;:&quot;&quot;},{&quot;family&quot;:&quot;Gaans-van den Brink&quot;,&quot;given&quot;:&quot;Jacqueline A. M.&quot;,&quot;parse-names&quot;:false,&quot;dropping-particle&quot;:&quot;&quot;,&quot;non-dropping-particle&quot;:&quot;van&quot;},{&quot;family&quot;:&quot;Bonvin&quot;,&quot;given&quot;:&quot;Alexandre M. J. J.&quot;,&quot;parse-names&quot;:false,&quot;dropping-particle&quot;:&quot;&quot;,&quot;non-dropping-particle&quot;:&quot;&quot;},{&quot;family&quot;:&quot;Becker&quot;,&quot;given&quot;:&quot;Christopher&quot;,&quot;parse-names&quot;:false,&quot;dropping-particle&quot;:&quot;&quot;,&quot;non-dropping-particle&quot;:&quot;&quot;},{&quot;family&quot;:&quot;Els&quot;,&quot;given&quot;:&quot;Cécile A. C. M.&quot;,&quot;parse-names&quot;:false,&quot;dropping-particle&quot;:&quot;&quot;,&quot;non-dropping-particle&quot;:&quot;van&quot;},{&quot;family&quot;:&quot;Heck&quot;,&quot;given&quot;:&quot;Albert J. R.&quot;,&quot;parse-names&quot;:false,&quot;dropping-particle&quot;:&quot;&quot;,&quot;non-dropping-particle&quot;:&quot;&quot;}],&quot;container-title&quot;:&quot;Journal of the American Chemical Society&quot;,&quot;container-title-short&quot;:&quot;J Am Chem Soc&quot;,&quot;DOI&quot;:&quot;10.1021/jacs.5b06586&quot;,&quot;ISSN&quot;:&quot;0002-7863&quot;,&quot;issued&quot;:{&quot;date-parts&quot;:[[2015,9,2]]},&quot;page&quot;:&quot;10922-10925&quot;,&quot;issue&quot;:&quot;34&quot;,&quot;volume&quot;:&quot;137&quot;},&quot;isTemporary&quot;:false},{&quot;id&quot;:&quot;5630f6f5-4246-3ec3-a95b-f3495a668135&quot;,&quot;itemData&quot;:{&quot;type&quot;:&quot;article-journal&quot;,&quot;id&quot;:&quot;5630f6f5-4246-3ec3-a95b-f3495a668135&quot;,&quot;title&quot;:&quot;Assignment of Saccharide Identities through Analysis of Oxonium Ion Fragmentation Profiles in LC–MS/MS of Glycopeptides&quot;,&quot;author&quot;:[{&quot;family&quot;:&quot;Halim&quot;,&quot;given&quot;:&quot;Adnan&quot;,&quot;parse-names&quot;:false,&quot;dropping-particle&quot;:&quot;&quot;,&quot;non-dropping-particle&quot;:&quot;&quot;},{&quot;family&quot;:&quot;Westerlind&quot;,&quot;given&quot;:&quot;Ulrika&quot;,&quot;parse-names&quot;:false,&quot;dropping-particle&quot;:&quot;&quot;,&quot;non-dropping-particle&quot;:&quot;&quot;},{&quot;family&quot;:&quot;Pett&quot;,&quot;given&quot;:&quot;Christian&quot;,&quot;parse-names&quot;:false,&quot;dropping-particle&quot;:&quot;&quot;,&quot;non-dropping-particle&quot;:&quot;&quot;},{&quot;family&quot;:&quot;Schorlemer&quot;,&quot;given&quot;:&quot;Manuel&quot;,&quot;parse-names&quot;:false,&quot;dropping-particle&quot;:&quot;&quot;,&quot;non-dropping-particle&quot;:&quot;&quot;},{&quot;family&quot;:&quot;Rüetschi&quot;,&quot;given&quot;:&quot;Ulla&quot;,&quot;parse-names&quot;:false,&quot;dropping-particle&quot;:&quot;&quot;,&quot;non-dropping-particle&quot;:&quot;&quot;},{&quot;family&quot;:&quot;Brinkmalm&quot;,&quot;given&quot;:&quot;Gunnar&quot;,&quot;parse-names&quot;:false,&quot;dropping-particle&quot;:&quot;&quot;,&quot;non-dropping-particle&quot;:&quot;&quot;},{&quot;family&quot;:&quot;Sihlbom&quot;,&quot;given&quot;:&quot;Carina&quot;,&quot;parse-names&quot;:false,&quot;dropping-particle&quot;:&quot;&quot;,&quot;non-dropping-particle&quot;:&quot;&quot;},{&quot;family&quot;:&quot;Lengqvist&quot;,&quot;given&quot;:&quot;Johan&quot;,&quot;parse-names&quot;:false,&quot;dropping-particle&quot;:&quot;&quot;,&quot;non-dropping-particle&quot;:&quot;&quot;},{&quot;family&quot;:&quot;Larson&quot;,&quot;given&quot;:&quot;Göran&quot;,&quot;parse-names&quot;:false,&quot;dropping-particle&quot;:&quot;&quot;,&quot;non-dropping-particle&quot;:&quot;&quot;},{&quot;family&quot;:&quot;Nilsson&quot;,&quot;given&quot;:&quot;Jonas&quot;,&quot;parse-names&quot;:false,&quot;dropping-particle&quot;:&quot;&quot;,&quot;non-dropping-particle&quot;:&quot;&quot;}],&quot;container-title&quot;:&quot;Journal of Proteome Research&quot;,&quot;DOI&quot;:&quot;10.1021/pr500898r&quot;,&quot;ISSN&quot;:&quot;1535-3893&quot;,&quot;issued&quot;:{&quot;date-parts&quot;:[[2014,12,5]]},&quot;page&quot;:&quot;6024-6032&quot;,&quot;issue&quot;:&quot;12&quot;,&quot;volume&quot;:&quot;13&quot;,&quot;container-title-short&quot;:&quot;&quot;},&quot;isTemporary&quot;:false}]},{&quot;citationID&quot;:&quot;MENDELEY_CITATION_efa61ef0-a4fb-4d79-852c-b5828fc9f16e&quot;,&quot;properties&quot;:{&quot;noteIndex&quot;:0},&quot;isEdited&quot;:false,&quot;manualOverride&quot;:{&quot;isManuallyOverridden&quot;:false,&quot;citeprocText&quot;:&quot;(34, 48, 54)&quot;,&quot;manualOverrideText&quot;:&quot;&quot;},&quot;citationTag&quot;:&quot;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&quot;,&quot;citationItems&quot;:[{&quot;id&quot;:&quot;3186924d-067a-3147-859c-6ae9ea916cdf&quot;,&quot;itemData&quot;:{&quot;type&quot;:&quot;article-journal&quot;,&quot;id&quot;:&quot;3186924d-067a-3147-859c-6ae9ea916cdf&quot;,&quot;title&quot;:&quot;High-throughput Serum N-Glycomics: Method Comparison and Application to Study Rheumatoid Arthritis and Pregnancy-associated Changes&quot;,&quot;author&quot;:[{&quot;family&quot;:&quot;Reiding&quot;,&quot;given&quot;:&quot;Karli R.&quot;,&quot;parse-names&quot;:false,&quot;dropping-particle&quot;:&quot;&quot;,&quot;non-dropping-particle&quot;:&quot;&quot;},{&quot;family&quot;:&quot;Bondt&quot;,&quot;given&quot;:&quot;Albert&quot;,&quot;parse-names&quot;:false,&quot;dropping-particle&quot;:&quot;&quot;,&quot;non-dropping-particle&quot;:&quot;&quot;},{&quot;family&quot;:&quot;Hennig&quot;,&quot;given&quot;:&quot;René&quot;,&quot;parse-names&quot;:false,&quot;dropping-particle&quot;:&quot;&quot;,&quot;non-dropping-particle&quot;:&quot;&quot;},{&quot;family&quot;:&quot;Gardner&quot;,&quot;given&quot;:&quot;Richard A.&quot;,&quot;parse-names&quot;:false,&quot;dropping-particle&quot;:&quot;&quot;,&quot;non-dropping-particle&quot;:&quot;&quot;},{&quot;family&quot;:&quot;O'Flaherty&quot;,&quot;given&quot;:&quot;Roisin&quot;,&quot;parse-names&quot;:false,&quot;dropping-particle&quot;:&quot;&quot;,&quot;non-dropping-particle&quot;:&quot;&quot;},{&quot;family&quot;:&quot;Trbojević-Akmačić&quot;,&quot;given&quot;:&quot;Irena&quot;,&quot;parse-names&quot;:false,&quot;dropping-particle&quot;:&quot;&quot;,&quot;non-dropping-particle&quot;:&quot;&quot;},{&quot;family&quot;:&quot;Shubhakar&quot;,&quot;given&quot;:&quot;Archana&quot;,&quot;parse-names&quot;:false,&quot;dropping-particle&quot;:&quot;&quot;,&quot;non-dropping-particle&quot;:&quot;&quot;},{&quot;family&quot;:&quot;Hazes&quot;,&quot;given&quot;:&quot;Johanna M.W.&quot;,&quot;parse-names&quot;:false,&quot;dropping-particle&quot;:&quot;&quot;,&quot;non-dropping-particle&quot;:&quot;&quot;},{&quot;family&quot;:&quot;Reichl&quot;,&quot;given&quot;:&quot;Udo&quot;,&quot;parse-names&quot;:false,&quot;dropping-particle&quot;:&quot;&quot;,&quot;non-dropping-particle&quot;:&quot;&quot;},{&quot;family&quot;:&quot;Fernandes&quot;,&quot;given&quot;:&quot;Daryl L.&quot;,&quot;parse-names&quot;:false,&quot;dropping-particle&quot;:&quot;&quot;,&quot;non-dropping-particle&quot;:&quot;&quot;},{&quot;family&quot;:&quot;Pučić-Baković&quot;,&quot;given&quot;:&quot;Maja&quot;,&quot;parse-names&quot;:false,&quot;dropping-particle&quot;:&quot;&quot;,&quot;non-dropping-particle&quot;:&quot;&quot;},{&quot;family&quot;:&quot;Rapp&quot;,&quot;given&quot;:&quot;Erdmann&quot;,&quot;parse-names&quot;:false,&quot;dropping-particle&quot;:&quot;&quot;,&quot;non-dropping-particle&quot;:&quot;&quot;},{&quot;family&quot;:&quot;Spencer&quot;,&quot;given&quot;:&quot;Daniel I.R.&quot;,&quot;parse-names&quot;:false,&quot;dropping-particle&quot;:&quot;&quot;,&quot;non-dropping-particle&quot;:&quot;&quot;},{&quot;family&quot;:&quot;Dolhain&quot;,&quot;given&quot;:&quot;Radboud J.E.M.&quot;,&quot;parse-names&quot;:false,&quot;dropping-particle&quot;:&quot;&quot;,&quot;non-dropping-particle&quot;:&quot;&quot;},{&quot;family&quot;:&quot;Rudd&quot;,&quot;given&quot;:&quot;Pauline M.&quot;,&quot;parse-names&quot;:false,&quot;dropping-particle&quot;:&quot;&quot;,&quot;non-dropping-particle&quot;:&quot;&quot;},{&quot;family&quot;:&quot;Lauc&quot;,&quot;given&quot;:&quot;Gordan&quot;,&quot;parse-names&quot;:false,&quot;dropping-particle&quot;:&quot;&quot;,&quot;non-dropping-particle&quot;:&quot;&quot;},{&quot;family&quot;:&quot;Wuhrer&quot;,&quot;given&quot;:&quot;Manfred&quot;,&quot;parse-names&quot;:false,&quot;dropping-particle&quot;:&quot;&quot;,&quot;non-dropping-particle&quot;:&quot;&quot;}],&quot;container-title&quot;:&quot;Molecular &amp; Cellular Proteomics&quot;,&quot;DOI&quot;:&quot;10.1074/mcp.RA117.000454&quot;,&quot;ISSN&quot;:&quot;15359476&quot;,&quot;issued&quot;:{&quot;date-parts&quot;:[[2019,1]]},&quot;page&quot;:&quot;3-15&quot;,&quot;issue&quot;:&quot;1&quot;,&quot;volume&quot;:&quot;18&quot;,&quot;container-title-short&quot;:&quot;&quot;},&quot;isTemporary&quot;:false},{&quot;id&quot;:&quot;a1908513-7361-3628-a3ea-1d9f97546f69&quot;,&quot;itemData&quot;:{&quot;type&quot;:&quot;article-journal&quot;,&quot;id&quot;:&quot;a1908513-7361-3628-a3ea-1d9f97546f69&quot;,&quot;title&quot;:&quot;Human plasma protein N-glycosylation&quot;,&quot;author&quot;:[{&quot;family&quot;:&quot;Clerc&quot;,&quot;given&quot;:&quot;Florent&quot;,&quot;parse-names&quot;:false,&quot;dropping-particle&quot;:&quot;&quot;,&quot;non-dropping-particle&quot;:&quot;&quot;},{&quot;family&quot;:&quot;Reiding&quot;,&quot;given&quot;:&quot;Karli R.&quot;,&quot;parse-names&quot;:false,&quot;dropping-particle&quot;:&quot;&quot;,&quot;non-dropping-particle&quot;:&quot;&quot;},{&quot;family&quot;:&quot;Jansen&quot;,&quot;given&quot;:&quot;Bas C.&quot;,&quot;parse-names&quot;:false,&quot;dropping-particle&quot;:&quot;&quot;,&quot;non-dropping-particle&quot;:&quot;&quot;},{&quot;family&quot;:&quot;Kammeijer&quot;,&quot;given&quot;:&quot;Guinevere S. M.&quot;,&quot;parse-names&quot;:false,&quot;dropping-particle&quot;:&quot;&quot;,&quot;non-dropping-particle&quot;:&quot;&quot;},{&quot;family&quot;:&quot;Bondt&quot;,&quot;given&quot;:&quot;Albert&quot;,&quot;parse-names&quot;:false,&quot;dropping-particle&quot;:&quot;&quot;,&quot;non-dropping-particle&quot;:&quot;&quot;},{&quot;family&quot;:&quot;Wuhrer&quot;,&quot;given&quot;:&quot;Manfred&quot;,&quot;parse-names&quot;:false,&quot;dropping-particle&quot;:&quot;&quot;,&quot;non-dropping-particle&quot;:&quot;&quot;}],&quot;container-title&quot;:&quot;Glycoconjugate Journal&quot;,&quot;DOI&quot;:&quot;10.1007/s10719-015-9626-2&quot;,&quot;ISSN&quot;:&quot;0282-0080&quot;,&quot;issued&quot;:{&quot;date-parts&quot;:[[2016,6,10]]},&quot;page&quot;:&quot;309-343&quot;,&quot;issue&quot;:&quot;3&quot;,&quot;volume&quot;:&quot;33&quot;,&quot;container-title-short&quot;:&quot;&quot;},&quot;isTemporary&quot;:false},{&quot;id&quot;:&quot;859a6f65-163e-348a-ba69-82fd1ae94c5a&quot;,&quot;itemData&quot;:{&quot;type&quot;:&quot;article-journal&quot;,&quot;id&quot;:&quot;859a6f65-163e-348a-ba69-82fd1ae94c5a&quot;,&quot;title&quot;:&quot;Neutrophil azurophilic granule glycoproteins are distinctively decorated by atypical pauci- and phosphomannose glycans&quot;,&quot;author&quot;:[{&quot;family&quot;:&quot;Reiding&quot;,&quot;given&quot;:&quot;Karli R.&quot;,&quot;parse-names&quot;:false,&quot;dropping-particle&quot;:&quot;&quot;,&quot;non-dropping-particle&quot;:&quot;&quot;},{&quot;family&quot;:&quot;Lin&quot;,&quot;given&quot;:&quot;Yu-Hsien&quot;,&quot;parse-names&quot;:false,&quot;dropping-particle&quot;:&quot;&quot;,&quot;non-dropping-particle&quot;:&quot;&quot;},{&quot;family&quot;:&quot;Alphen&quot;,&quot;given&quot;:&quot;Floris P. J.&quot;,&quot;parse-names&quot;:false,&quot;dropping-particle&quot;:&quot;&quot;,&quot;non-dropping-particle&quot;:&quot;van&quot;},{&quot;family&quot;:&quot;Meijer&quot;,&quot;given&quot;:&quot;Alexander B.&quot;,&quot;parse-names&quot;:false,&quot;dropping-particle&quot;:&quot;&quot;,&quot;non-dropping-particle&quot;:&quot;&quot;},{&quot;family&quot;:&quot;Heck&quot;,&quot;given&quot;:&quot;Albert J. R.&quot;,&quot;parse-names&quot;:false,&quot;dropping-particle&quot;:&quot;&quot;,&quot;non-dropping-particle&quot;:&quot;&quot;}],&quot;container-title&quot;:&quot;Communications Biology&quot;,&quot;DOI&quot;:&quot;10.1038/s42003-021-02555-7&quot;,&quot;ISSN&quot;:&quot;2399-3642&quot;,&quot;issued&quot;:{&quot;date-parts&quot;:[[2021,12,26]]},&quot;page&quot;:&quot;1012&quot;,&quot;abstract&quot;:&quot;&lt;p&gt; While neutrophils are critical first-responders of the immune system, they also cause tissue damage and act in a variety of autoimmune diseases. Many neutrophil proteins are &lt;italic&gt;N&lt;/italic&gt; -glycosylated, a post-translational modification that may affect, among others, enzymatic activity, receptor interaction, and protein backbone accessibility. So far, a handful neutrophil proteins were reported to be decorated with atypical small glycans (paucimannose and smaller) and phosphomannosylated glycans. To elucidate the occurrence of these atypical glycoforms across the neutrophil proteome, we performed LC-MS/MS-based (glyco)proteomics of pooled neutrophils from healthy donors, obtaining site-specific &lt;italic&gt;N&lt;/italic&gt; -glycan characterisation of &amp;gt;200 glycoproteins. We found that glycoproteins that are typically membrane-bound to be mostly decorated with high-mannose/complex &lt;italic&gt;N&lt;/italic&gt; -glycans, while secreted proteins mainly harboured complex &lt;italic&gt;N&lt;/italic&gt; -glycans. In contrast, proteins inferred to originate from azurophilic granules carried distinct and abundant paucimannosylation, asymmetric/hybrid glycans, and glycan phosphomannosylation. As these same proteins are often autoantigenic, uncovering their atypical glycosylation characteristics is an important step towards understanding autoimmune disease and improving treatment. &lt;/p&gt;&quot;,&quot;issue&quot;:&quot;1&quot;,&quot;volume&quot;:&quot;4&quot;,&quot;container-title-short&quot;:&quot;&quot;},&quot;isTemporary&quot;:false}]},{&quot;citationID&quot;:&quot;MENDELEY_CITATION_1a67cadb-7295-47a8-8cc3-e28fe241ea3d&quot;,&quot;properties&quot;:{&quot;noteIndex&quot;:0},&quot;isEdited&quot;:false,&quot;manualOverride&quot;:{&quot;isManuallyOverridden&quot;:false,&quot;citeprocText&quot;:&quot;(34, 40, 45, 46)&quot;,&quot;manualOverrideText&quot;:&quot;&quot;},&quot;citationTag&quot;:&quot;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&quot;,&quot;citationItems&quot;:[{&quot;id&quot;:&quot;3eb4d00d-7c39-3b0d-911d-5e03790eee23&quot;,&quot;itemData&quot;:{&quot;type&quot;:&quot;article-journal&quot;,&quot;id&quot;:&quot;3eb4d00d-7c39-3b0d-911d-5e03790eee23&quot;,&quot;title&quot;:&quot;Hyper-truncated Asn355- and Asn391-glycans modulate the activity of neutrophil granule myeloperoxidase&quot;,&quot;author&quot;:[{&quot;family&quot;:&quot;Tjondro&quot;,&quot;given&quot;:&quot;Harry C.&quot;,&quot;parse-names&quot;:false,&quot;dropping-particle&quot;:&quot;&quot;,&quot;non-dropping-particle&quot;:&quot;&quot;},{&quot;family&quot;:&quot;Ugonotti&quot;,&quot;given&quot;:&quot;Julian&quot;,&quot;parse-names&quot;:false,&quot;dropping-particle&quot;:&quot;&quot;,&quot;non-dropping-particle&quot;:&quot;&quot;},{&quot;family&quot;:&quot;Kawahara&quot;,&quot;given&quot;:&quot;Rebeca&quot;,&quot;parse-names&quot;:false,&quot;dropping-particle&quot;:&quot;&quot;,&quot;non-dropping-particle&quot;:&quot;&quot;},{&quot;family&quot;:&quot;Chatterjee&quot;,&quot;given&quot;:&quot;Sayantani&quot;,&quot;parse-names&quot;:false,&quot;dropping-particle&quot;:&quot;&quot;,&quot;non-dropping-particle&quot;:&quot;&quot;},{&quot;family&quot;:&quot;Loke&quot;,&quot;given&quot;:&quot;Ian&quot;,&quot;parse-names&quot;:false,&quot;dropping-particle&quot;:&quot;&quot;,&quot;non-dropping-particle&quot;:&quot;&quot;},{&quot;family&quot;:&quot;Chen&quot;,&quot;given&quot;:&quot;Siyun&quot;,&quot;parse-names&quot;:false,&quot;dropping-particle&quot;:&quot;&quot;,&quot;non-dropping-particle&quot;:&quot;&quot;},{&quot;family&quot;:&quot;Soltermann&quot;,&quot;given&quot;:&quot;Fabian&quot;,&quot;parse-names&quot;:false,&quot;dropping-particle&quot;:&quot;&quot;,&quot;non-dropping-particle&quot;:&quot;&quot;},{&quot;family&quot;:&quot;Hinneburg&quot;,&quot;given&quot;:&quot;Hannes&quot;,&quot;parse-names&quot;:false,&quot;dropping-particle&quot;:&quot;&quot;,&quot;non-dropping-particle&quot;:&quot;&quot;},{&quot;family&quot;:&quot;Parker&quot;,&quot;given&quot;:&quot;Benjamin L.&quot;,&quot;parse-names&quot;:false,&quot;dropping-particle&quot;:&quot;&quot;,&quot;non-dropping-particle&quot;:&quot;&quot;},{&quot;family&quot;:&quot;Venkatakrishnan&quot;,&quot;given&quot;:&quot;Vignesh&quot;,&quot;parse-names&quot;:false,&quot;dropping-particle&quot;:&quot;&quot;,&quot;non-dropping-particle&quot;:&quot;&quot;},{&quot;family&quot;:&quot;Dieckmann&quot;,&quot;given&quot;:&quot;Regis&quot;,&quot;parse-names&quot;:false,&quot;dropping-particle&quot;:&quot;&quot;,&quot;non-dropping-particle&quot;:&quot;&quot;},{&quot;family&quot;:&quot;Grant&quot;,&quot;given&quot;:&quot;Oliver C.&quot;,&quot;parse-names&quot;:false,&quot;dropping-particle&quot;:&quot;&quot;,&quot;non-dropping-particle&quot;:&quot;&quot;},{&quot;family&quot;:&quot;Bylund&quot;,&quot;given&quot;:&quot;Johan&quot;,&quot;parse-names&quot;:false,&quot;dropping-particle&quot;:&quot;&quot;,&quot;non-dropping-particle&quot;:&quot;&quot;},{&quot;family&quot;:&quot;Rodger&quot;,&quot;given&quot;:&quot;Alison&quot;,&quot;parse-names&quot;:false,&quot;dropping-particle&quot;:&quot;&quot;,&quot;non-dropping-particle&quot;:&quot;&quot;},{&quot;family&quot;:&quot;Woods&quot;,&quot;given&quot;:&quot;Robert J.&quot;,&quot;parse-names&quot;:false,&quot;dropping-particle&quot;:&quot;&quot;,&quot;non-dropping-particle&quot;:&quot;&quot;},{&quot;family&quot;:&quot;Karlsson-Bengtsson&quot;,&quot;given&quot;:&quot;Anna&quot;,&quot;parse-names&quot;:false,&quot;dropping-particle&quot;:&quot;&quot;,&quot;non-dropping-particle&quot;:&quot;&quot;},{&quot;family&quot;:&quot;Struwe&quot;,&quot;given&quot;:&quot;Weston B.&quot;,&quot;parse-names&quot;:false,&quot;dropping-particle&quot;:&quot;&quot;,&quot;non-dropping-particle&quot;:&quot;&quot;},{&quot;family&quot;:&quot;Thaysen-Andersen&quot;,&quot;given&quot;:&quot;Morten&quot;,&quot;parse-names&quot;:false,&quot;dropping-particle&quot;:&quot;&quot;,&quot;non-dropping-particle&quot;:&quot;&quot;}],&quot;container-title&quot;:&quot;Journal of Biological Chemistry&quot;,&quot;DOI&quot;:&quot;10.1074/jbc.RA120.016342&quot;,&quot;ISSN&quot;:&quot;00219258&quot;,&quot;issued&quot;:{&quot;date-parts&quot;:[[2021,1]]},&quot;page&quot;:&quot;100144&quot;,&quot;volume&quot;:&quot;296&quot;,&quot;container-title-short&quot;:&quot;&quot;},&quot;isTemporary&quot;:false},{&quot;id&quot;:&quot;5f39afbf-c1b9-3247-8a95-21366ff45fb8&quot;,&quot;itemData&quot;:{&quot;type&quot;:&quot;article-journal&quot;,&quot;id&quot;:&quot;5f39afbf-c1b9-3247-8a95-21366ff45fb8&quot;,&quot;title&quot;:&quot;&lt;i&gt;N&lt;/i&gt; -acetyl-β-D-hexosaminidases mediate the generation of paucimannosidic proteins via a putative noncanonical truncation pathway in human neutrophils&quot;,&quot;author&quot;:[{&quot;family&quot;:&quot;Ugonotti&quot;,&quot;given&quot;:&quot;Julian&quot;,&quot;parse-names&quot;:false,&quot;dropping-particle&quot;:&quot;&quot;,&quot;non-dropping-particle&quot;:&quot;&quot;},{&quot;family&quot;:&quot;Kawahara&quot;,&quot;given&quot;:&quot;Rebeca&quot;,&quot;parse-names&quot;:false,&quot;dropping-particle&quot;:&quot;&quot;,&quot;non-dropping-particle&quot;:&quot;&quot;},{&quot;family&quot;:&quot;Loke&quot;,&quot;given&quot;:&quot;Ian&quot;,&quot;parse-names&quot;:false,&quot;dropping-particle&quot;:&quot;&quot;,&quot;non-dropping-particle&quot;:&quot;&quot;},{&quot;family&quot;:&quot;Zhu&quot;,&quot;given&quot;:&quot;Yuqi&quot;,&quot;parse-names&quot;:false,&quot;dropping-particle&quot;:&quot;&quot;,&quot;non-dropping-particle&quot;:&quot;&quot;},{&quot;family&quot;:&quot;Chatterjee&quot;,&quot;given&quot;:&quot;Sayantani&quot;,&quot;parse-names&quot;:false,&quot;dropping-particle&quot;:&quot;&quot;,&quot;non-dropping-particle&quot;:&quot;&quot;},{&quot;family&quot;:&quot;Tjondro&quot;,&quot;given&quot;:&quot;Harry C&quot;,&quot;parse-names&quot;:false,&quot;dropping-particle&quot;:&quot;&quot;,&quot;non-dropping-particle&quot;:&quot;&quot;},{&quot;family&quot;:&quot;Sumer-Bayraktar&quot;,&quot;given&quot;:&quot;Zeynep&quot;,&quot;parse-names&quot;:false,&quot;dropping-particle&quot;:&quot;&quot;,&quot;non-dropping-particle&quot;:&quot;&quot;},{&quot;family&quot;:&quot;Neelamegham&quot;,&quot;given&quot;:&quot;Sriram&quot;,&quot;parse-names&quot;:false,&quot;dropping-particle&quot;:&quot;&quot;,&quot;non-dropping-particle&quot;:&quot;&quot;},{&quot;family&quot;:&quot;Thaysen-Andersen&quot;,&quot;given&quot;:&quot;Morten&quot;,&quot;parse-names&quot;:false,&quot;dropping-particle&quot;:&quot;&quot;,&quot;non-dropping-particle&quot;:&quot;&quot;}],&quot;container-title&quot;:&quot;Glycobiology&quot;,&quot;container-title-short&quot;:&quot;Glycobiology&quot;,&quot;DOI&quot;:&quot;10.1093/glycob/cwab108&quot;,&quot;ISSN&quot;:&quot;1460-2423&quot;,&quot;issued&quot;:{&quot;date-parts&quot;:[[2022,3,30]]},&quot;page&quot;:&quot;218-229&quot;,&quot;abstract&quot;:&quot;&lt;p&gt;We recently discovered that human neutrophils express immunomodulatory glycoproteins carrying unusual and highly truncated paucimannosidic N-glycans (Man1-3GlcNAc2Fuc0–1), but their biosynthesis remains elusive. Guided by the well-characterized truncation pathway in invertebrates and plants in which the N-acetyl-β-D-hexosaminidase (Hex) isoenzymes catalyze paucimannosidic protein (PMP) formation, we here set out to test if the homologous human Hex α and β subunits encoded by HEXA and HEXB drive a similar truncation pathway in human neutrophils. To this end, we performed quantitative glycomics and glycoproteomics of several CRISPR-Cas9-edited Hex-disrupted neutrophil-like HL-60 mutants (HEXA-KO and HEXB-KO) and matching unedited cell lines. Hex disruption was validated using next-generation sequencing, enzyme-linked immunosorbent assay (ELISA), quantitative proteomics and Hex activity assays. Excitingly, all Hex-disrupted mutants displayed significantly reduced levels of paucimannosylation, particularly Man2-3GlcNAc2Fuc1, relative to unedited HL-60 suggesting that both HEXA and HEXB contribute to PMP formation via a hitherto unexplored truncation pathway in neutrophils. Quantitative N-glycomics indeed demonstrated reduced utilization of a putative noncanonical truncation pathway in favor of the canonical elongation pathway in all Hex-disrupted mutants relative to unedited controls. Quantitative glycoproteomics recapitulated the truncation-to-elongation switch in all Hex-disrupted mutants and showed a greater switch for N-glycoproteins cotrafficking with Hex to the azurophilic granules of neutrophils such as myeloperoxidase. Finally, we supported the Hex-PMP relationship by documenting that primary neutrophils isolated from an early-onset Sandhoff disease patient (HEXB−/−) displayed dramatically reduced paucimannosylation relative to neutrophils from an age-matched unaffected donor. We conclude that both human Hex α and β mediate PMP formation via a putative noncanonical truncation pathway in neutrophils.&lt;/p&gt;&quot;,&quot;issue&quot;:&quot;3&quot;,&quot;volume&quot;:&quot;32&quot;},&quot;isTemporary&quot;:false},{&quot;id&quot;:&quot;859a6f65-163e-348a-ba69-82fd1ae94c5a&quot;,&quot;itemData&quot;:{&quot;type&quot;:&quot;article-journal&quot;,&quot;id&quot;:&quot;859a6f65-163e-348a-ba69-82fd1ae94c5a&quot;,&quot;title&quot;:&quot;Neutrophil azurophilic granule glycoproteins are distinctively decorated by atypical pauci- and phosphomannose glycans&quot;,&quot;author&quot;:[{&quot;family&quot;:&quot;Reiding&quot;,&quot;given&quot;:&quot;Karli R.&quot;,&quot;parse-names&quot;:false,&quot;dropping-particle&quot;:&quot;&quot;,&quot;non-dropping-particle&quot;:&quot;&quot;},{&quot;family&quot;:&quot;Lin&quot;,&quot;given&quot;:&quot;Yu-Hsien&quot;,&quot;parse-names&quot;:false,&quot;dropping-particle&quot;:&quot;&quot;,&quot;non-dropping-particle&quot;:&quot;&quot;},{&quot;family&quot;:&quot;Alphen&quot;,&quot;given&quot;:&quot;Floris P. J.&quot;,&quot;parse-names&quot;:false,&quot;dropping-particle&quot;:&quot;&quot;,&quot;non-dropping-particle&quot;:&quot;van&quot;},{&quot;family&quot;:&quot;Meijer&quot;,&quot;given&quot;:&quot;Alexander B.&quot;,&quot;parse-names&quot;:false,&quot;dropping-particle&quot;:&quot;&quot;,&quot;non-dropping-particle&quot;:&quot;&quot;},{&quot;family&quot;:&quot;Heck&quot;,&quot;given&quot;:&quot;Albert J. R.&quot;,&quot;parse-names&quot;:false,&quot;dropping-particle&quot;:&quot;&quot;,&quot;non-dropping-particle&quot;:&quot;&quot;}],&quot;container-title&quot;:&quot;Communications Biology&quot;,&quot;DOI&quot;:&quot;10.1038/s42003-021-02555-7&quot;,&quot;ISSN&quot;:&quot;2399-3642&quot;,&quot;issued&quot;:{&quot;date-parts&quot;:[[2021,12,26]]},&quot;page&quot;:&quot;1012&quot;,&quot;abstract&quot;:&quot;&lt;p&gt; While neutrophils are critical first-responders of the immune system, they also cause tissue damage and act in a variety of autoimmune diseases. Many neutrophil proteins are &lt;italic&gt;N&lt;/italic&gt; -glycosylated, a post-translational modification that may affect, among others, enzymatic activity, receptor interaction, and protein backbone accessibility. So far, a handful neutrophil proteins were reported to be decorated with atypical small glycans (paucimannose and smaller) and phosphomannosylated glycans. To elucidate the occurrence of these atypical glycoforms across the neutrophil proteome, we performed LC-MS/MS-based (glyco)proteomics of pooled neutrophils from healthy donors, obtaining site-specific &lt;italic&gt;N&lt;/italic&gt; -glycan characterisation of &amp;gt;200 glycoproteins. We found that glycoproteins that are typically membrane-bound to be mostly decorated with high-mannose/complex &lt;italic&gt;N&lt;/italic&gt; -glycans, while secreted proteins mainly harboured complex &lt;italic&gt;N&lt;/italic&gt; -glycans. In contrast, proteins inferred to originate from azurophilic granules carried distinct and abundant paucimannosylation, asymmetric/hybrid glycans, and glycan phosphomannosylation. As these same proteins are often autoantigenic, uncovering their atypical glycosylation characteristics is an important step towards understanding autoimmune disease and improving treatment. &lt;/p&gt;&quot;,&quot;issue&quot;:&quot;1&quot;,&quot;volume&quot;:&quot;4&quot;,&quot;container-title-short&quot;:&quot;&quot;},&quot;isTemporary&quot;:false},{&quot;id&quot;:&quot;e4b8cefa-b5f8-3798-ab27-688b532c4c46&quot;,&quot;itemData&quot;:{&quot;type&quot;:&quot;article-journal&quot;,&quot;id&quot;:&quot;e4b8cefa-b5f8-3798-ab27-688b532c4c46&quot;,&quot;title&quot;:&quot;Neutrophil myeloperoxidase harbors distinct site-specific peculiarities in its glycosylation&quot;,&quot;author&quot;:[{&quot;family&quot;:&quot;Reiding&quot;,&quot;given&quot;:&quot;Karli R.&quot;,&quot;parse-names&quot;:false,&quot;dropping-particle&quot;:&quot;&quot;,&quot;non-dropping-particle&quot;:&quot;&quot;},{&quot;family&quot;:&quot;Franc&quot;,&quot;given&quot;:&quot;Vojtech&quot;,&quot;parse-names&quot;:false,&quot;dropping-particle&quot;:&quot;&quot;,&quot;non-dropping-particle&quot;:&quot;&quot;},{&quot;family&quot;:&quot;Huitema&quot;,&quot;given&quot;:&quot;Minke G.&quot;,&quot;parse-names&quot;:false,&quot;dropping-particle&quot;:&quot;&quot;,&quot;non-dropping-particle&quot;:&quot;&quot;},{&quot;family&quot;:&quot;Brouwer&quot;,&quot;given&quot;:&quot;Elisabeth&quot;,&quot;parse-names&quot;:false,&quot;dropping-particle&quot;:&quot;&quot;,&quot;non-dropping-particle&quot;:&quot;&quot;},{&quot;family&quot;:&quot;Heeringa&quot;,&quot;given&quot;:&quot;Peter&quot;,&quot;parse-names&quot;:false,&quot;dropping-particle&quot;:&quot;&quot;,&quot;non-dropping-particle&quot;:&quot;&quot;},{&quot;family&quot;:&quot;Heck&quot;,&quot;given&quot;:&quot;Albert J.R.&quot;,&quot;parse-names&quot;:false,&quot;dropping-particle&quot;:&quot;&quot;,&quot;non-dropping-particle&quot;:&quot;&quot;}],&quot;container-title&quot;:&quot;Journal of Biological Chemistry&quot;,&quot;DOI&quot;:&quot;10.1074/jbc.RA119.011098&quot;,&quot;ISSN&quot;:&quot;00219258&quot;,&quot;issued&quot;:{&quot;date-parts&quot;:[[2019,12]]},&quot;page&quot;:&quot;20233-20245&quot;,&quot;issue&quot;:&quot;52&quot;,&quot;volume&quot;:&quot;294&quot;,&quot;container-title-short&quot;:&quot;&quot;},&quot;isTemporary&quot;:false}]},{&quot;citationID&quot;:&quot;MENDELEY_CITATION_001e8802-d5eb-497d-9dbf-df8315f0efba&quot;,&quot;properties&quot;:{&quot;noteIndex&quot;:0},&quot;isEdited&quot;:false,&quot;manualOverride&quot;:{&quot;isManuallyOverridden&quot;:false,&quot;citeprocText&quot;:&quot;(34)&quot;,&quot;manualOverrideText&quot;:&quot;&quot;},&quot;citationTag&quot;:&quot;MENDELEY_CITATION_v3_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&quot;,&quot;citationItems&quot;:[{&quot;id&quot;:&quot;859a6f65-163e-348a-ba69-82fd1ae94c5a&quot;,&quot;itemData&quot;:{&quot;type&quot;:&quot;article-journal&quot;,&quot;id&quot;:&quot;859a6f65-163e-348a-ba69-82fd1ae94c5a&quot;,&quot;title&quot;:&quot;Neutrophil azurophilic granule glycoproteins are distinctively decorated by atypical pauci- and phosphomannose glycans&quot;,&quot;author&quot;:[{&quot;family&quot;:&quot;Reiding&quot;,&quot;given&quot;:&quot;Karli R.&quot;,&quot;parse-names&quot;:false,&quot;dropping-particle&quot;:&quot;&quot;,&quot;non-dropping-particle&quot;:&quot;&quot;},{&quot;family&quot;:&quot;Lin&quot;,&quot;given&quot;:&quot;Yu-Hsien&quot;,&quot;parse-names&quot;:false,&quot;dropping-particle&quot;:&quot;&quot;,&quot;non-dropping-particle&quot;:&quot;&quot;},{&quot;family&quot;:&quot;Alphen&quot;,&quot;given&quot;:&quot;Floris P. J.&quot;,&quot;parse-names&quot;:false,&quot;dropping-particle&quot;:&quot;&quot;,&quot;non-dropping-particle&quot;:&quot;van&quot;},{&quot;family&quot;:&quot;Meijer&quot;,&quot;given&quot;:&quot;Alexander B.&quot;,&quot;parse-names&quot;:false,&quot;dropping-particle&quot;:&quot;&quot;,&quot;non-dropping-particle&quot;:&quot;&quot;},{&quot;family&quot;:&quot;Heck&quot;,&quot;given&quot;:&quot;Albert J. R.&quot;,&quot;parse-names&quot;:false,&quot;dropping-particle&quot;:&quot;&quot;,&quot;non-dropping-particle&quot;:&quot;&quot;}],&quot;container-title&quot;:&quot;Communications Biology&quot;,&quot;DOI&quot;:&quot;10.1038/s42003-021-02555-7&quot;,&quot;ISSN&quot;:&quot;2399-3642&quot;,&quot;issued&quot;:{&quot;date-parts&quot;:[[2021,12,26]]},&quot;page&quot;:&quot;1012&quot;,&quot;abstract&quot;:&quot;&lt;p&gt; While neutrophils are critical first-responders of the immune system, they also cause tissue damage and act in a variety of autoimmune diseases. Many neutrophil proteins are &lt;italic&gt;N&lt;/italic&gt; -glycosylated, a post-translational modification that may affect, among others, enzymatic activity, receptor interaction, and protein backbone accessibility. So far, a handful neutrophil proteins were reported to be decorated with atypical small glycans (paucimannose and smaller) and phosphomannosylated glycans. To elucidate the occurrence of these atypical glycoforms across the neutrophil proteome, we performed LC-MS/MS-based (glyco)proteomics of pooled neutrophils from healthy donors, obtaining site-specific &lt;italic&gt;N&lt;/italic&gt; -glycan characterisation of &amp;gt;200 glycoproteins. We found that glycoproteins that are typically membrane-bound to be mostly decorated with high-mannose/complex &lt;italic&gt;N&lt;/italic&gt; -glycans, while secreted proteins mainly harboured complex &lt;italic&gt;N&lt;/italic&gt; -glycans. In contrast, proteins inferred to originate from azurophilic granules carried distinct and abundant paucimannosylation, asymmetric/hybrid glycans, and glycan phosphomannosylation. As these same proteins are often autoantigenic, uncovering their atypical glycosylation characteristics is an important step towards understanding autoimmune disease and improving treatment. &lt;/p&gt;&quot;,&quot;issue&quot;:&quot;1&quot;,&quot;volume&quot;:&quot;4&quot;,&quot;container-title-short&quot;:&quot;&quot;},&quot;isTemporary&quot;:false}]}]"/>
    <we:property name="MENDELEY_CITATIONS_STYLE" value="{&quot;id&quot;:&quot;https://www.zotero.org/styles/molecular-and-cellular-proteomics&quot;,&quot;title&quot;:&quot;Molecular &amp; Cellular Proteomics&quot;,&quot;format&quot;:&quot;numeri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C1D0D3A9B2EAD42AD2E873BA9FAA126" ma:contentTypeVersion="13" ma:contentTypeDescription="Create a new document." ma:contentTypeScope="" ma:versionID="d3104e8f061b1c2b74f8b4fee861bacb">
  <xsd:schema xmlns:xsd="http://www.w3.org/2001/XMLSchema" xmlns:xs="http://www.w3.org/2001/XMLSchema" xmlns:p="http://schemas.microsoft.com/office/2006/metadata/properties" xmlns:ns3="33c1ae3f-a328-4dbd-9b10-a6f019c890d1" xmlns:ns4="e462b9a0-4097-4acb-94c9-b5f417f65a3a" targetNamespace="http://schemas.microsoft.com/office/2006/metadata/properties" ma:root="true" ma:fieldsID="294872acc29441d7d4ac14e17e6523c9" ns3:_="" ns4:_="">
    <xsd:import namespace="33c1ae3f-a328-4dbd-9b10-a6f019c890d1"/>
    <xsd:import namespace="e462b9a0-4097-4acb-94c9-b5f417f65a3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AutoTags" minOccurs="0"/>
                <xsd:element ref="ns4:MediaServiceGenerationTime" minOccurs="0"/>
                <xsd:element ref="ns4:MediaServiceEventHashCode" minOccurs="0"/>
                <xsd:element ref="ns4:MediaServiceOCR" minOccurs="0"/>
                <xsd:element ref="ns4:MediaServiceDateTaken" minOccurs="0"/>
                <xsd:element ref="ns4: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3c1ae3f-a328-4dbd-9b10-a6f019c890d1"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462b9a0-4097-4acb-94c9-b5f417f65a3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2795C75-1078-4A77-AB77-6EC108DDB094}">
  <ds:schemaRefs>
    <ds:schemaRef ds:uri="http://schemas.openxmlformats.org/officeDocument/2006/bibliography"/>
  </ds:schemaRefs>
</ds:datastoreItem>
</file>

<file path=customXml/itemProps2.xml><?xml version="1.0" encoding="utf-8"?>
<ds:datastoreItem xmlns:ds="http://schemas.openxmlformats.org/officeDocument/2006/customXml" ds:itemID="{74B3B5B9-A6EC-40D0-9753-53226051F89E}">
  <ds:schemaRefs>
    <ds:schemaRef ds:uri="http://schemas.microsoft.com/sharepoint/v3/contenttype/forms"/>
  </ds:schemaRefs>
</ds:datastoreItem>
</file>

<file path=customXml/itemProps3.xml><?xml version="1.0" encoding="utf-8"?>
<ds:datastoreItem xmlns:ds="http://schemas.openxmlformats.org/officeDocument/2006/customXml" ds:itemID="{7A491367-C1D9-4C99-9E5F-5B8F8D9F07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3c1ae3f-a328-4dbd-9b10-a6f019c890d1"/>
    <ds:schemaRef ds:uri="e462b9a0-4097-4acb-94c9-b5f417f65a3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018F053-161D-4E39-87BA-C0EBA83A07C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16</Pages>
  <Words>2317</Words>
  <Characters>13212</Characters>
  <Application>Microsoft Office Word</Application>
  <DocSecurity>0</DocSecurity>
  <Lines>110</Lines>
  <Paragraphs>30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Utrecht University</Company>
  <LinksUpToDate>false</LinksUpToDate>
  <CharactersWithSpaces>15499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Mukherjee, S. (Soumya)</dc:creator>
  <cp:keywords/>
  <dc:description/>
  <cp:lastModifiedBy>Graaf, S.C. de (Bastiaan)</cp:lastModifiedBy>
  <cp:revision>11</cp:revision>
  <cp:lastPrinted>2022-12-20T13:29:00Z</cp:lastPrinted>
  <dcterms:created xsi:type="dcterms:W3CDTF">2023-08-13T07:41:00Z</dcterms:created>
  <dcterms:modified xsi:type="dcterms:W3CDTF">2023-08-28T11:09:00Z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0x0101006C1D0D3A9B2EAD42AD2E873BA9FAA126</vt:lpwstr>
  </property>
  <property fmtid="{D5CDD505-2E9C-101B-9397-08002B2CF9AE}" pid="3" name="MSIP_Label_e340eb20-1c5f-4409-b1a4-85adc943d5d7_Enabled">
    <vt:lpwstr>true</vt:lpwstr>
  </property>
  <property fmtid="{D5CDD505-2E9C-101B-9397-08002B2CF9AE}" pid="4" name="MSIP_Label_e340eb20-1c5f-4409-b1a4-85adc943d5d7_SetDate">
    <vt:lpwstr>2022-06-27T13:24:08Z</vt:lpwstr>
  </property>
  <property fmtid="{D5CDD505-2E9C-101B-9397-08002B2CF9AE}" pid="5" name="MSIP_Label_e340eb20-1c5f-4409-b1a4-85adc943d5d7_Method">
    <vt:lpwstr>Standard</vt:lpwstr>
  </property>
  <property fmtid="{D5CDD505-2E9C-101B-9397-08002B2CF9AE}" pid="6" name="MSIP_Label_e340eb20-1c5f-4409-b1a4-85adc943d5d7_Name">
    <vt:lpwstr>Confidential</vt:lpwstr>
  </property>
  <property fmtid="{D5CDD505-2E9C-101B-9397-08002B2CF9AE}" pid="7" name="MSIP_Label_e340eb20-1c5f-4409-b1a4-85adc943d5d7_SiteId">
    <vt:lpwstr>375ce1b8-8db1-479b-a12c-06fa9d2a2eaf</vt:lpwstr>
  </property>
  <property fmtid="{D5CDD505-2E9C-101B-9397-08002B2CF9AE}" pid="8" name="MSIP_Label_e340eb20-1c5f-4409-b1a4-85adc943d5d7_ActionId">
    <vt:lpwstr>017b46e7-dc2c-4eb2-8cee-519dadecfa80</vt:lpwstr>
  </property>
  <property fmtid="{D5CDD505-2E9C-101B-9397-08002B2CF9AE}" pid="9" name="MSIP_Label_e340eb20-1c5f-4409-b1a4-85adc943d5d7_ContentBits">
    <vt:lpwstr>2</vt:lpwstr>
  </property>
  <property fmtid="{D5CDD505-2E9C-101B-9397-08002B2CF9AE}" pid="10" name="Mendeley Recent Style Id 0_1">
    <vt:lpwstr>http://www.zotero.org/styles/american-medical-association</vt:lpwstr>
  </property>
  <property fmtid="{D5CDD505-2E9C-101B-9397-08002B2CF9AE}" pid="11" name="Mendeley Recent Style Name 0_1">
    <vt:lpwstr>American Medical Association</vt:lpwstr>
  </property>
  <property fmtid="{D5CDD505-2E9C-101B-9397-08002B2CF9AE}" pid="12" name="Mendeley Recent Style Id 1_1">
    <vt:lpwstr>http://www.zotero.org/styles/american-political-science-association</vt:lpwstr>
  </property>
  <property fmtid="{D5CDD505-2E9C-101B-9397-08002B2CF9AE}" pid="13" name="Mendeley Recent Style Name 1_1">
    <vt:lpwstr>American Political Science Association</vt:lpwstr>
  </property>
  <property fmtid="{D5CDD505-2E9C-101B-9397-08002B2CF9AE}" pid="14" name="Mendeley Recent Style Id 2_1">
    <vt:lpwstr>http://www.zotero.org/styles/apa</vt:lpwstr>
  </property>
  <property fmtid="{D5CDD505-2E9C-101B-9397-08002B2CF9AE}" pid="15" name="Mendeley Recent Style Name 2_1">
    <vt:lpwstr>American Psychological Association 6th edition</vt:lpwstr>
  </property>
  <property fmtid="{D5CDD505-2E9C-101B-9397-08002B2CF9AE}" pid="16" name="Mendeley Recent Style Id 3_1">
    <vt:lpwstr>http://www.zotero.org/styles/chicago-author-datea</vt:lpwstr>
  </property>
  <property fmtid="{D5CDD505-2E9C-101B-9397-08002B2CF9AE}" pid="17" name="Mendeley Recent Style Name 3_1">
    <vt:lpwstr>BBB3</vt:lpwstr>
  </property>
  <property fmtid="{D5CDD505-2E9C-101B-9397-08002B2CF9AE}" pid="18" name="Mendeley Recent Style Id 4_1">
    <vt:lpwstr>http://www.zotero.org/styles/chicago-author-dateaaa</vt:lpwstr>
  </property>
  <property fmtid="{D5CDD505-2E9C-101B-9397-08002B2CF9AE}" pid="19" name="Mendeley Recent Style Name 4_1">
    <vt:lpwstr>BBB4</vt:lpwstr>
  </property>
  <property fmtid="{D5CDD505-2E9C-101B-9397-08002B2CF9AE}" pid="20" name="Mendeley Recent Style Id 5_1">
    <vt:lpwstr>http://www.zotero.org/styles/bibtex</vt:lpwstr>
  </property>
  <property fmtid="{D5CDD505-2E9C-101B-9397-08002B2CF9AE}" pid="21" name="Mendeley Recent Style Name 5_1">
    <vt:lpwstr>BibTeX generic citation style</vt:lpwstr>
  </property>
  <property fmtid="{D5CDD505-2E9C-101B-9397-08002B2CF9AE}" pid="22" name="Mendeley Recent Style Id 6_1">
    <vt:lpwstr>http://www.zotero.org/styles/chicago-author-date</vt:lpwstr>
  </property>
  <property fmtid="{D5CDD505-2E9C-101B-9397-08002B2CF9AE}" pid="23" name="Mendeley Recent Style Name 6_1">
    <vt:lpwstr>Chicago Manual of Style 17th edition (author-date)</vt:lpwstr>
  </property>
  <property fmtid="{D5CDD505-2E9C-101B-9397-08002B2CF9AE}" pid="24" name="Mendeley Recent Style Id 7_1">
    <vt:lpwstr>https://files.taylorandfrancis.com/tf_USCSEA.pdf</vt:lpwstr>
  </property>
  <property fmtid="{D5CDD505-2E9C-101B-9397-08002B2CF9AE}" pid="25" name="Mendeley Recent Style Name 7_1">
    <vt:lpwstr>Taylor &amp; Francis - Council of Science Editors (numeric) Bastiaan</vt:lpwstr>
  </property>
  <property fmtid="{D5CDD505-2E9C-101B-9397-08002B2CF9AE}" pid="26" name="Mendeley Recent Style Id 8_1">
    <vt:lpwstr>http://www.zotero.org/styles/bibtexaas</vt:lpwstr>
  </property>
  <property fmtid="{D5CDD505-2E9C-101B-9397-08002B2CF9AE}" pid="27" name="Mendeley Recent Style Name 8_1">
    <vt:lpwstr>WordToLatex</vt:lpwstr>
  </property>
  <property fmtid="{D5CDD505-2E9C-101B-9397-08002B2CF9AE}" pid="28" name="Mendeley Recent Style Id 9_1">
    <vt:lpwstr>http://www.zotero.org/styles/bibtexaa</vt:lpwstr>
  </property>
  <property fmtid="{D5CDD505-2E9C-101B-9397-08002B2CF9AE}" pid="29" name="Mendeley Recent Style Name 9_1">
    <vt:lpwstr>aaaaaaaaaaaaa</vt:lpwstr>
  </property>
  <property fmtid="{D5CDD505-2E9C-101B-9397-08002B2CF9AE}" pid="30" name="Mendeley Document_1">
    <vt:lpwstr>True</vt:lpwstr>
  </property>
  <property fmtid="{D5CDD505-2E9C-101B-9397-08002B2CF9AE}" pid="31" name="Mendeley Unique User Id_1">
    <vt:lpwstr>b17b735f-00e6-38fc-8601-96d5a4fd41f9</vt:lpwstr>
  </property>
  <property fmtid="{D5CDD505-2E9C-101B-9397-08002B2CF9AE}" pid="32" name="Mendeley Citation Style_1">
    <vt:lpwstr>http://www.zotero.org/styles/apa</vt:lpwstr>
  </property>
</Properties>
</file>